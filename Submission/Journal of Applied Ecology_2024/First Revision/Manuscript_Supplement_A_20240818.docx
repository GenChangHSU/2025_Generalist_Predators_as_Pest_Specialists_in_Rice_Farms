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commentRangeStart w:id="0"/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  <w:commentRangeEnd w:id="0"/>
      <w:r w:rsidR="002C4702">
        <w:rPr>
          <w:rStyle w:val="CommentReference"/>
        </w:rPr>
        <w:commentReference w:id="0"/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1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1"/>
      <w:r w:rsidR="00E356D2">
        <w:rPr>
          <w:rStyle w:val="CommentReference"/>
        </w:rPr>
        <w:commentReference w:id="1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5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6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7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8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9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1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1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3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4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5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7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8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2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3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4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5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1" w:author="Gen-Chang Hsu" w:date="2024-08-19T13:33:00Z" w16du:dateUtc="2024-08-19T17:33:00Z">
                <w:pPr>
                  <w:ind w:left="-572" w:firstLine="572"/>
                </w:pPr>
              </w:pPrChange>
            </w:pPr>
            <w:ins w:id="32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3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8" w:author="Gen-Chang Hsu" w:date="2024-08-19T13:33:00Z" w16du:dateUtc="2024-08-19T17:33:00Z">
                <w:pPr>
                  <w:ind w:left="-572" w:firstLine="572"/>
                </w:pPr>
              </w:pPrChange>
            </w:pPr>
            <w:ins w:id="3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4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5" w:author="Gen-Chang Hsu" w:date="2024-08-19T13:33:00Z" w16du:dateUtc="2024-08-19T17:33:00Z">
                <w:pPr>
                  <w:ind w:left="-572" w:firstLine="572"/>
                </w:pPr>
              </w:pPrChange>
            </w:pPr>
            <w:ins w:id="46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5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2" w:author="Gen-Chang Hsu" w:date="2024-08-19T13:33:00Z" w16du:dateUtc="2024-08-19T17:33:00Z">
                <w:pPr>
                  <w:ind w:left="-572" w:firstLine="572"/>
                </w:pPr>
              </w:pPrChange>
            </w:pPr>
            <w:ins w:id="53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5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9" w:author="Gen-Chang Hsu" w:date="2024-08-19T13:33:00Z" w16du:dateUtc="2024-08-19T17:33:00Z">
                <w:pPr>
                  <w:ind w:left="-572" w:firstLine="572"/>
                </w:pPr>
              </w:pPrChange>
            </w:pPr>
            <w:ins w:id="60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  <w:tc>
          <w:tcPr>
            <w:tcW w:w="1980" w:type="dxa"/>
            <w:tcPrChange w:id="6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6" w:author="Gen-Chang Hsu" w:date="2024-08-19T13:33:00Z" w16du:dateUtc="2024-08-19T17:33:00Z">
                <w:pPr>
                  <w:ind w:left="-572" w:firstLine="572"/>
                </w:pPr>
              </w:pPrChange>
            </w:pPr>
            <w:ins w:id="67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7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3" w:author="Gen-Chang Hsu" w:date="2024-08-19T13:33:00Z" w16du:dateUtc="2024-08-19T17:33:00Z">
                <w:pPr>
                  <w:ind w:left="-572" w:firstLine="572"/>
                </w:pPr>
              </w:pPrChange>
            </w:pPr>
            <w:ins w:id="74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7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0" w:author="Gen-Chang Hsu" w:date="2024-08-19T13:33:00Z" w16du:dateUtc="2024-08-19T17:33:00Z">
                <w:pPr>
                  <w:ind w:left="-572" w:firstLine="572"/>
                </w:pPr>
              </w:pPrChange>
            </w:pPr>
            <w:ins w:id="81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8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7" w:author="Gen-Chang Hsu" w:date="2024-08-19T13:33:00Z" w16du:dateUtc="2024-08-19T17:33:00Z">
                <w:pPr>
                  <w:ind w:left="-572" w:firstLine="572"/>
                </w:pPr>
              </w:pPrChange>
            </w:pPr>
            <w:ins w:id="88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9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4" w:author="Gen-Chang Hsu" w:date="2024-08-19T13:33:00Z" w16du:dateUtc="2024-08-19T17:33:00Z">
                <w:pPr>
                  <w:ind w:left="-572" w:firstLine="572"/>
                </w:pPr>
              </w:pPrChange>
            </w:pPr>
            <w:ins w:id="95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10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2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10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9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1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11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6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  <w:tc>
          <w:tcPr>
            <w:tcW w:w="1980" w:type="dxa"/>
            <w:tcPrChange w:id="12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3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7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4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1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1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8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1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5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1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2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1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9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6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1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3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1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200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1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2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3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5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6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7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8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1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2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3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4" w:author="Gen-Chang Hsu" w:date="2024-08-19T13:33:00Z" w16du:dateUtc="2024-08-19T17:33:00Z">
                <w:pPr/>
              </w:pPrChange>
            </w:pPr>
            <w:ins w:id="215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6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22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2" w:author="Gen-Chang Hsu" w:date="2024-08-19T13:33:00Z" w16du:dateUtc="2024-08-19T17:33:00Z">
                <w:pPr/>
              </w:pPrChange>
            </w:pPr>
            <w:ins w:id="22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22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9" w:author="Gen-Chang Hsu" w:date="2024-08-19T13:33:00Z" w16du:dateUtc="2024-08-19T17:33:00Z">
                <w:pPr/>
              </w:pPrChange>
            </w:pPr>
            <w:ins w:id="230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23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6" w:author="Gen-Chang Hsu" w:date="2024-08-19T13:33:00Z" w16du:dateUtc="2024-08-19T17:33:00Z">
                <w:pPr/>
              </w:pPrChange>
            </w:pPr>
            <w:ins w:id="237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24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3" w:author="Gen-Chang Hsu" w:date="2024-08-19T13:33:00Z" w16du:dateUtc="2024-08-19T17:33:00Z">
                <w:pPr/>
              </w:pPrChange>
            </w:pPr>
            <w:ins w:id="244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0" w:author="Gen-Chang Hsu" w:date="2024-08-19T13:33:00Z" w16du:dateUtc="2024-08-19T17:33:00Z">
                <w:pPr/>
              </w:pPrChange>
            </w:pPr>
            <w:ins w:id="251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25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7" w:author="Gen-Chang Hsu" w:date="2024-08-19T13:33:00Z" w16du:dateUtc="2024-08-19T17:33:00Z">
                <w:pPr/>
              </w:pPrChange>
            </w:pPr>
            <w:ins w:id="258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26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4" w:author="Gen-Chang Hsu" w:date="2024-08-19T13:33:00Z" w16du:dateUtc="2024-08-19T17:33:00Z">
                <w:pPr/>
              </w:pPrChange>
            </w:pPr>
            <w:ins w:id="265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27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1" w:author="Gen-Chang Hsu" w:date="2024-08-19T13:33:00Z" w16du:dateUtc="2024-08-19T17:33:00Z">
                <w:pPr/>
              </w:pPrChange>
            </w:pPr>
            <w:ins w:id="272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27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8" w:author="Gen-Chang Hsu" w:date="2024-08-19T13:33:00Z" w16du:dateUtc="2024-08-19T17:33:00Z">
                <w:pPr/>
              </w:pPrChange>
            </w:pPr>
            <w:ins w:id="279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8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28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5" w:author="Gen-Chang Hsu" w:date="2024-08-19T13:33:00Z" w16du:dateUtc="2024-08-19T17:33:00Z">
                <w:pPr/>
              </w:pPrChange>
            </w:pPr>
            <w:ins w:id="286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29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2" w:author="Gen-Chang Hsu" w:date="2024-08-19T13:33:00Z" w16du:dateUtc="2024-08-19T17:33:00Z">
                <w:pPr/>
              </w:pPrChange>
            </w:pPr>
            <w:ins w:id="293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29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9" w:author="Gen-Chang Hsu" w:date="2024-08-19T13:33:00Z" w16du:dateUtc="2024-08-19T17:33:00Z">
                <w:pPr/>
              </w:pPrChange>
            </w:pPr>
            <w:ins w:id="30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6" w:author="Gen-Chang Hsu" w:date="2024-08-19T13:33:00Z" w16du:dateUtc="2024-08-19T17:33:00Z">
                <w:pPr/>
              </w:pPrChange>
            </w:pPr>
            <w:ins w:id="307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1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3" w:author="Gen-Chang Hsu" w:date="2024-08-19T13:33:00Z" w16du:dateUtc="2024-08-19T17:33:00Z">
                <w:pPr/>
              </w:pPrChange>
            </w:pPr>
            <w:ins w:id="314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0" w:author="Gen-Chang Hsu" w:date="2024-08-19T13:33:00Z" w16du:dateUtc="2024-08-19T17:33:00Z">
                <w:pPr/>
              </w:pPrChange>
            </w:pPr>
            <w:ins w:id="321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7" w:author="Gen-Chang Hsu" w:date="2024-08-19T13:33:00Z" w16du:dateUtc="2024-08-19T17:33:00Z">
                <w:pPr/>
              </w:pPrChange>
            </w:pPr>
            <w:ins w:id="328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3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4" w:author="Gen-Chang Hsu" w:date="2024-08-19T13:33:00Z" w16du:dateUtc="2024-08-19T17:33:00Z">
                <w:pPr/>
              </w:pPrChange>
            </w:pPr>
            <w:ins w:id="335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3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1" w:author="Gen-Chang Hsu" w:date="2024-08-19T13:33:00Z" w16du:dateUtc="2024-08-19T17:33:00Z">
                <w:pPr/>
              </w:pPrChange>
            </w:pPr>
            <w:ins w:id="342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3" w:author="Gen-Chang Hsu" w:date="2024-08-19T13:35:00Z"/>
          <w:trPrChange w:id="3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8" w:author="Gen-Chang Hsu" w:date="2024-08-19T13:35:00Z" w16du:dateUtc="2024-08-19T17:35:00Z"/>
                <w:rFonts w:cs="Times New Roman"/>
                <w:szCs w:val="24"/>
              </w:rPr>
            </w:pPr>
            <w:ins w:id="349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1" w:author="Gen-Chang Hsu" w:date="2024-08-19T13:36:00Z"/>
                <w:rFonts w:cs="Times New Roman"/>
                <w:szCs w:val="24"/>
              </w:rPr>
            </w:pPr>
            <w:ins w:id="352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5" w:author="Gen-Chang Hsu" w:date="2024-08-19T13:35:00Z" w16du:dateUtc="2024-08-19T17:35:00Z"/>
                <w:rFonts w:cs="Times New Roman"/>
                <w:szCs w:val="24"/>
              </w:rPr>
            </w:pPr>
            <w:ins w:id="356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3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2" w:author="Gen-Chang Hsu" w:date="2024-08-19T13:33:00Z" w16du:dateUtc="2024-08-19T17:33:00Z">
                <w:pPr/>
              </w:pPrChange>
            </w:pPr>
            <w:ins w:id="363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3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9" w:author="Gen-Chang Hsu" w:date="2024-08-19T13:33:00Z" w16du:dateUtc="2024-08-19T17:33:00Z">
                <w:pPr/>
              </w:pPrChange>
            </w:pPr>
            <w:ins w:id="370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6" w:author="Gen-Chang Hsu" w:date="2024-08-19T13:33:00Z" w16du:dateUtc="2024-08-19T17:33:00Z">
                <w:pPr/>
              </w:pPrChange>
            </w:pPr>
            <w:ins w:id="377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3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3" w:author="Gen-Chang Hsu" w:date="2024-08-19T13:33:00Z" w16du:dateUtc="2024-08-19T17:33:00Z">
                <w:pPr/>
              </w:pPrChange>
            </w:pPr>
            <w:ins w:id="384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5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7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9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0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1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2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5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6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7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8" w:author="Gen-Chang Hsu" w:date="2024-08-19T13:33:00Z" w16du:dateUtc="2024-08-19T17:33:00Z">
                <w:pPr/>
              </w:pPrChange>
            </w:pPr>
            <w:ins w:id="399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40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40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5" w:author="Gen-Chang Hsu" w:date="2024-08-19T13:33:00Z" w16du:dateUtc="2024-08-19T17:33:00Z">
                <w:pPr/>
              </w:pPrChange>
            </w:pPr>
            <w:ins w:id="40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1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2" w:author="Gen-Chang Hsu" w:date="2024-08-19T13:33:00Z" w16du:dateUtc="2024-08-19T17:33:00Z">
                <w:pPr/>
              </w:pPrChange>
            </w:pPr>
            <w:ins w:id="413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41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9" w:author="Gen-Chang Hsu" w:date="2024-08-19T13:33:00Z" w16du:dateUtc="2024-08-19T17:33:00Z">
                <w:pPr/>
              </w:pPrChange>
            </w:pPr>
            <w:ins w:id="420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42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6" w:author="Gen-Chang Hsu" w:date="2024-08-19T13:33:00Z" w16du:dateUtc="2024-08-19T17:33:00Z">
                <w:pPr/>
              </w:pPrChange>
            </w:pPr>
            <w:ins w:id="427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3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3" w:author="Gen-Chang Hsu" w:date="2024-08-19T13:33:00Z" w16du:dateUtc="2024-08-19T17:33:00Z">
                <w:pPr/>
              </w:pPrChange>
            </w:pPr>
            <w:ins w:id="434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40" w:author="Gen-Chang Hsu" w:date="2024-08-19T13:33:00Z" w16du:dateUtc="2024-08-19T17:33:00Z">
                <w:pPr/>
              </w:pPrChange>
            </w:pPr>
            <w:ins w:id="441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44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7" w:author="Gen-Chang Hsu" w:date="2024-08-19T13:33:00Z" w16du:dateUtc="2024-08-19T17:33:00Z">
                <w:pPr/>
              </w:pPrChange>
            </w:pPr>
            <w:ins w:id="448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45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4" w:author="Gen-Chang Hsu" w:date="2024-08-19T13:33:00Z" w16du:dateUtc="2024-08-19T17:33:00Z">
                <w:pPr/>
              </w:pPrChange>
            </w:pPr>
            <w:ins w:id="455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6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1" w:author="Gen-Chang Hsu" w:date="2024-08-19T13:33:00Z" w16du:dateUtc="2024-08-19T17:33:00Z">
                <w:pPr/>
              </w:pPrChange>
            </w:pPr>
            <w:ins w:id="46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46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8" w:author="Gen-Chang Hsu" w:date="2024-08-19T13:33:00Z" w16du:dateUtc="2024-08-19T17:33:00Z">
                <w:pPr/>
              </w:pPrChange>
            </w:pPr>
            <w:ins w:id="469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7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47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5" w:author="Gen-Chang Hsu" w:date="2024-08-19T13:33:00Z" w16du:dateUtc="2024-08-19T17:33:00Z">
                <w:pPr/>
              </w:pPrChange>
            </w:pPr>
            <w:ins w:id="476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  <w:tc>
          <w:tcPr>
            <w:tcW w:w="1980" w:type="dxa"/>
            <w:tcPrChange w:id="48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2" w:author="Gen-Chang Hsu" w:date="2024-08-19T13:33:00Z" w16du:dateUtc="2024-08-19T17:33:00Z">
                <w:pPr/>
              </w:pPrChange>
            </w:pPr>
            <w:ins w:id="48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48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9" w:author="Gen-Chang Hsu" w:date="2024-08-19T13:33:00Z" w16du:dateUtc="2024-08-19T17:33:00Z">
                <w:pPr/>
              </w:pPrChange>
            </w:pPr>
            <w:ins w:id="490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  <w:tc>
          <w:tcPr>
            <w:tcW w:w="1980" w:type="dxa"/>
            <w:tcPrChange w:id="49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6" w:author="Gen-Chang Hsu" w:date="2024-08-19T13:33:00Z" w16du:dateUtc="2024-08-19T17:33:00Z">
                <w:pPr/>
              </w:pPrChange>
            </w:pPr>
            <w:ins w:id="49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5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3" w:author="Gen-Chang Hsu" w:date="2024-08-19T13:33:00Z" w16du:dateUtc="2024-08-19T17:33:00Z">
                <w:pPr/>
              </w:pPrChange>
            </w:pPr>
            <w:ins w:id="50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  <w:tc>
          <w:tcPr>
            <w:tcW w:w="1980" w:type="dxa"/>
            <w:tcPrChange w:id="5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0" w:author="Gen-Chang Hsu" w:date="2024-08-19T13:33:00Z" w16du:dateUtc="2024-08-19T17:33:00Z">
                <w:pPr/>
              </w:pPrChange>
            </w:pPr>
            <w:ins w:id="51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5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7" w:author="Gen-Chang Hsu" w:date="2024-08-19T13:33:00Z" w16du:dateUtc="2024-08-19T17:33:00Z">
                <w:pPr/>
              </w:pPrChange>
            </w:pPr>
            <w:ins w:id="518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4" w:author="Gen-Chang Hsu" w:date="2024-08-19T13:33:00Z" w16du:dateUtc="2024-08-19T17:33:00Z">
                <w:pPr/>
              </w:pPrChange>
            </w:pPr>
            <w:ins w:id="52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1" w:author="Gen-Chang Hsu" w:date="2024-08-19T13:33:00Z" w16du:dateUtc="2024-08-19T17:33:00Z">
                <w:pPr/>
              </w:pPrChange>
            </w:pPr>
            <w:ins w:id="532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8" w:author="Gen-Chang Hsu" w:date="2024-08-19T13:33:00Z" w16du:dateUtc="2024-08-19T17:33:00Z">
                <w:pPr/>
              </w:pPrChange>
            </w:pPr>
            <w:ins w:id="53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  <w:tc>
          <w:tcPr>
            <w:tcW w:w="1980" w:type="dxa"/>
            <w:tcPrChange w:id="5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5" w:author="Gen-Chang Hsu" w:date="2024-08-19T13:33:00Z" w16du:dateUtc="2024-08-19T17:33:00Z">
                <w:pPr/>
              </w:pPrChange>
            </w:pPr>
            <w:ins w:id="546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2" w:author="Gen-Chang Hsu" w:date="2024-08-19T13:33:00Z" w16du:dateUtc="2024-08-19T17:33:00Z">
                <w:pPr/>
              </w:pPrChange>
            </w:pPr>
            <w:ins w:id="553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5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9" w:author="Gen-Chang Hsu" w:date="2024-08-19T13:33:00Z" w16du:dateUtc="2024-08-19T17:33:00Z">
                <w:pPr/>
              </w:pPrChange>
            </w:pPr>
            <w:ins w:id="560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5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6" w:author="Gen-Chang Hsu" w:date="2024-08-19T13:33:00Z" w16du:dateUtc="2024-08-19T17:33:00Z">
                <w:pPr/>
              </w:pPrChange>
            </w:pPr>
            <w:ins w:id="567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  <w:tc>
          <w:tcPr>
            <w:tcW w:w="1980" w:type="dxa"/>
            <w:tcPrChange w:id="5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3" w:author="Gen-Chang Hsu" w:date="2024-08-19T13:33:00Z" w16du:dateUtc="2024-08-19T17:33:00Z">
                <w:pPr/>
              </w:pPrChange>
            </w:pPr>
            <w:ins w:id="57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5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0" w:author="Gen-Chang Hsu" w:date="2024-08-19T13:33:00Z" w16du:dateUtc="2024-08-19T17:33:00Z">
                <w:pPr/>
              </w:pPrChange>
            </w:pPr>
            <w:ins w:id="581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7" w:author="Gen-Chang Hsu" w:date="2024-08-19T13:33:00Z" w16du:dateUtc="2024-08-19T17:33:00Z">
                <w:pPr/>
              </w:pPrChange>
            </w:pPr>
            <w:ins w:id="58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  <w:tc>
          <w:tcPr>
            <w:tcW w:w="1980" w:type="dxa"/>
            <w:tcPrChange w:id="5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4" w:author="Gen-Chang Hsu" w:date="2024-08-19T13:33:00Z" w16du:dateUtc="2024-08-19T17:33:00Z">
                <w:pPr/>
              </w:pPrChange>
            </w:pPr>
            <w:ins w:id="59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  <w:tc>
          <w:tcPr>
            <w:tcW w:w="1980" w:type="dxa"/>
            <w:tcPrChange w:id="6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1" w:author="Gen-Chang Hsu" w:date="2024-08-19T13:33:00Z" w16du:dateUtc="2024-08-19T17:33:00Z">
                <w:pPr/>
              </w:pPrChange>
            </w:pPr>
            <w:ins w:id="60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6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8" w:author="Gen-Chang Hsu" w:date="2024-08-19T13:33:00Z" w16du:dateUtc="2024-08-19T17:33:00Z">
                <w:pPr/>
              </w:pPrChange>
            </w:pPr>
            <w:ins w:id="609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6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5" w:author="Gen-Chang Hsu" w:date="2024-08-19T13:33:00Z" w16du:dateUtc="2024-08-19T17:33:00Z">
                <w:pPr/>
              </w:pPrChange>
            </w:pPr>
            <w:ins w:id="61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2" w:author="Gen-Chang Hsu" w:date="2024-08-19T13:33:00Z" w16du:dateUtc="2024-08-19T17:33:00Z">
                <w:pPr/>
              </w:pPrChange>
            </w:pPr>
            <w:ins w:id="623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6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9" w:author="Gen-Chang Hsu" w:date="2024-08-19T13:33:00Z" w16du:dateUtc="2024-08-19T17:33:00Z">
                <w:pPr/>
              </w:pPrChange>
            </w:pPr>
            <w:ins w:id="63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6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6" w:author="Gen-Chang Hsu" w:date="2024-08-19T13:33:00Z" w16du:dateUtc="2024-08-19T17:33:00Z">
                <w:pPr/>
              </w:pPrChange>
            </w:pPr>
            <w:ins w:id="637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  <w:tc>
          <w:tcPr>
            <w:tcW w:w="1980" w:type="dxa"/>
            <w:tcPrChange w:id="6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3" w:author="Gen-Chang Hsu" w:date="2024-08-19T13:33:00Z" w16du:dateUtc="2024-08-19T17:33:00Z">
                <w:pPr/>
              </w:pPrChange>
            </w:pPr>
            <w:ins w:id="64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5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6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7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8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9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50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1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2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3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5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6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7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8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9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6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7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8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9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7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2" w:author="Gen-Chang Hsu" w:date="2024-08-18T20:58:00Z" w16du:dateUtc="2024-08-19T00:58:00Z"/>
          <w:rFonts w:cs="Times New Roman"/>
          <w:b/>
          <w:szCs w:val="24"/>
        </w:rPr>
      </w:pPr>
      <w:ins w:id="923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390C679A" w:rsidR="005B0566" w:rsidRPr="00A36066" w:rsidRDefault="00DD4E15" w:rsidP="008C4661">
      <w:pPr>
        <w:jc w:val="left"/>
        <w:rPr>
          <w:rFonts w:cs="Times New Roman"/>
          <w:color w:val="FF0000"/>
          <w:szCs w:val="24"/>
          <w:rPrChange w:id="924" w:author="Gen-Chang Hsu" w:date="2024-08-27T22:23:00Z" w16du:dateUtc="2024-08-28T02:23:00Z">
            <w:rPr>
              <w:rFonts w:cs="Times New Roman"/>
              <w:szCs w:val="24"/>
            </w:rPr>
          </w:rPrChange>
        </w:rPr>
      </w:pPr>
      <w:r w:rsidRPr="00A36066">
        <w:rPr>
          <w:rFonts w:cs="Times New Roman"/>
          <w:b/>
          <w:color w:val="FF0000"/>
          <w:szCs w:val="24"/>
          <w:rPrChange w:id="925" w:author="Gen-Chang Hsu" w:date="2024-08-27T22:23:00Z" w16du:dateUtc="2024-08-28T02:23:00Z">
            <w:rPr>
              <w:rFonts w:cs="Times New Roman"/>
              <w:b/>
              <w:szCs w:val="24"/>
            </w:rPr>
          </w:rPrChange>
        </w:rPr>
        <w:lastRenderedPageBreak/>
        <w:t xml:space="preserve">Table S3. </w:t>
      </w:r>
      <w:r w:rsidRPr="00A36066">
        <w:rPr>
          <w:rFonts w:cs="Times New Roman"/>
          <w:color w:val="FF0000"/>
          <w:szCs w:val="24"/>
          <w:rPrChange w:id="926" w:author="Gen-Chang Hsu" w:date="2024-08-27T22:23:00Z" w16du:dateUtc="2024-08-28T02:23:00Z">
            <w:rPr>
              <w:rFonts w:cs="Times New Roman"/>
              <w:szCs w:val="24"/>
            </w:rPr>
          </w:rPrChange>
        </w:rPr>
        <w:t>The relative abundance of the major families/genera in rice herbivore guild at the flowering and ripening stage</w:t>
      </w:r>
      <w:r w:rsidR="00AB0D57" w:rsidRPr="00A36066">
        <w:rPr>
          <w:rFonts w:cs="Times New Roman"/>
          <w:color w:val="FF0000"/>
          <w:szCs w:val="24"/>
          <w:rPrChange w:id="927" w:author="Gen-Chang Hsu" w:date="2024-08-27T22:23:00Z" w16du:dateUtc="2024-08-28T02:23:00Z">
            <w:rPr>
              <w:rFonts w:cs="Times New Roman"/>
              <w:szCs w:val="24"/>
            </w:rPr>
          </w:rPrChange>
        </w:rPr>
        <w:t>s</w:t>
      </w:r>
      <w:r w:rsidRPr="00A36066">
        <w:rPr>
          <w:rFonts w:cs="Times New Roman"/>
          <w:color w:val="FF0000"/>
          <w:szCs w:val="24"/>
          <w:rPrChange w:id="928" w:author="Gen-Chang Hsu" w:date="2024-08-27T22:23:00Z" w16du:dateUtc="2024-08-28T02:23:00Z">
            <w:rPr>
              <w:rFonts w:cs="Times New Roman"/>
              <w:szCs w:val="24"/>
            </w:rPr>
          </w:rPrChange>
        </w:rPr>
        <w:t xml:space="preserve"> </w:t>
      </w:r>
      <w:ins w:id="929" w:author="Gen-Chang Hsu" w:date="2024-08-27T22:27:00Z" w16du:dateUtc="2024-08-28T02:27:00Z">
        <w:r w:rsidR="00001FCF">
          <w:rPr>
            <w:rFonts w:cs="Times New Roman"/>
            <w:color w:val="FF0000"/>
            <w:szCs w:val="24"/>
          </w:rPr>
          <w:t xml:space="preserve">in organic and conventional farms </w:t>
        </w:r>
      </w:ins>
      <w:r w:rsidRPr="00A36066">
        <w:rPr>
          <w:rFonts w:cs="Times New Roman"/>
          <w:color w:val="FF0000"/>
          <w:szCs w:val="24"/>
          <w:rPrChange w:id="930" w:author="Gen-Chang Hsu" w:date="2024-08-27T22:23:00Z" w16du:dateUtc="2024-08-28T02:23:00Z">
            <w:rPr>
              <w:rFonts w:cs="Times New Roman"/>
              <w:szCs w:val="24"/>
            </w:rPr>
          </w:rPrChange>
        </w:rPr>
        <w:t>in the three study years. Samples were po</w:t>
      </w:r>
      <w:r w:rsidR="00630295" w:rsidRPr="00A36066">
        <w:rPr>
          <w:rFonts w:cs="Times New Roman"/>
          <w:color w:val="FF0000"/>
          <w:szCs w:val="24"/>
          <w:rPrChange w:id="931" w:author="Gen-Chang Hsu" w:date="2024-08-27T22:23:00Z" w16du:dateUtc="2024-08-28T02:23:00Z">
            <w:rPr>
              <w:rFonts w:cs="Times New Roman"/>
              <w:szCs w:val="24"/>
            </w:rPr>
          </w:rPrChange>
        </w:rPr>
        <w:t>oled across replicate farms</w:t>
      </w:r>
      <w:r w:rsidR="00AB0D57" w:rsidRPr="00A36066">
        <w:rPr>
          <w:rFonts w:cs="Times New Roman"/>
          <w:color w:val="FF0000"/>
          <w:szCs w:val="24"/>
          <w:rPrChange w:id="932" w:author="Gen-Chang Hsu" w:date="2024-08-27T22:23:00Z" w16du:dateUtc="2024-08-28T02:23:00Z">
            <w:rPr>
              <w:rFonts w:cs="Times New Roman"/>
              <w:szCs w:val="24"/>
            </w:rPr>
          </w:rPrChange>
        </w:rPr>
        <w:t>.</w:t>
      </w:r>
    </w:p>
    <w:p w14:paraId="3BF694EB" w14:textId="77777777" w:rsidR="005B0566" w:rsidRPr="00A36066" w:rsidRDefault="00DD4E15">
      <w:pPr>
        <w:spacing w:after="0"/>
        <w:rPr>
          <w:rFonts w:cs="Times New Roman"/>
          <w:color w:val="FF0000"/>
          <w:szCs w:val="24"/>
          <w:rPrChange w:id="933" w:author="Gen-Chang Hsu" w:date="2024-08-27T22:23:00Z" w16du:dateUtc="2024-08-28T02:23:00Z">
            <w:rPr>
              <w:rFonts w:cs="Times New Roman"/>
              <w:szCs w:val="24"/>
            </w:rPr>
          </w:rPrChange>
        </w:rPr>
      </w:pPr>
      <w:r w:rsidRPr="00A36066">
        <w:rPr>
          <w:rFonts w:cs="Times New Roman"/>
          <w:color w:val="FF0000"/>
          <w:szCs w:val="24"/>
          <w:rPrChange w:id="934" w:author="Gen-Chang Hsu" w:date="2024-08-27T22:23:00Z" w16du:dateUtc="2024-08-28T02:23:00Z">
            <w:rPr>
              <w:rFonts w:cs="Times New Roman"/>
              <w:szCs w:val="24"/>
            </w:rPr>
          </w:rPrChange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A36066" w:rsidRPr="00A36066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3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3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3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3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39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4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4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4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2019</w:t>
            </w:r>
          </w:p>
        </w:tc>
      </w:tr>
      <w:tr w:rsidR="00A36066" w:rsidRPr="00A36066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4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4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Cicadellidae/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945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Nephotettix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4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47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4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49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5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5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69.7%</w:t>
            </w:r>
          </w:p>
        </w:tc>
      </w:tr>
      <w:tr w:rsidR="00A36066" w:rsidRPr="00A36066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5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proofErr w:type="spellStart"/>
            <w:r w:rsidRPr="00A36066">
              <w:rPr>
                <w:rFonts w:cs="Times New Roman"/>
                <w:color w:val="FF0000"/>
                <w:szCs w:val="24"/>
                <w:rPrChange w:id="95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Delphacidae</w:t>
            </w:r>
            <w:proofErr w:type="spellEnd"/>
            <w:r w:rsidRPr="00A36066">
              <w:rPr>
                <w:rFonts w:cs="Times New Roman"/>
                <w:color w:val="FF0000"/>
                <w:szCs w:val="24"/>
                <w:rPrChange w:id="95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955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Nilaparvata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5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57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5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59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6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6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25.4%</w:t>
            </w:r>
          </w:p>
        </w:tc>
      </w:tr>
      <w:tr w:rsidR="00A36066" w:rsidRPr="00A36066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6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6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Lygaeidae/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964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Pachybrachius</w:t>
            </w:r>
            <w:proofErr w:type="spellEnd"/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6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i/>
                <w:iCs/>
                <w:color w:val="FF0000"/>
                <w:szCs w:val="24"/>
                <w:lang w:eastAsia="zh-CN"/>
                <w:rPrChange w:id="966" w:author="Gen-Chang Hsu" w:date="2024-08-27T22:23:00Z" w16du:dateUtc="2024-08-28T02:23:00Z">
                  <w:rPr>
                    <w:rFonts w:eastAsia="SimSun" w:cs="Times New Roman"/>
                    <w:i/>
                    <w:iCs/>
                    <w:szCs w:val="24"/>
                    <w:lang w:eastAsia="zh-CN"/>
                  </w:rPr>
                </w:rPrChange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6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68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69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70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1.3%</w:t>
            </w:r>
          </w:p>
        </w:tc>
      </w:tr>
      <w:tr w:rsidR="00A36066" w:rsidRPr="00A36066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7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7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Pentatomidae/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973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Scotinophara</w:t>
            </w:r>
            <w:proofErr w:type="spellEnd"/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7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75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7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77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7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79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0.8%</w:t>
            </w:r>
          </w:p>
        </w:tc>
      </w:tr>
      <w:tr w:rsidR="00A36066" w:rsidRPr="00A36066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8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8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8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83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8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85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98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987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2.8%</w:t>
            </w:r>
          </w:p>
        </w:tc>
      </w:tr>
      <w:tr w:rsidR="005B0566" w:rsidRPr="00A36066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A36066" w:rsidRDefault="00DD4E15">
            <w:pPr>
              <w:spacing w:line="240" w:lineRule="auto"/>
              <w:jc w:val="right"/>
              <w:rPr>
                <w:rFonts w:cs="Times New Roman"/>
                <w:color w:val="FF0000"/>
                <w:szCs w:val="24"/>
                <w:rPrChange w:id="98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i/>
                <w:color w:val="FF0000"/>
                <w:szCs w:val="24"/>
                <w:rPrChange w:id="989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9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9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9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9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99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99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</w:tr>
    </w:tbl>
    <w:p w14:paraId="4028D008" w14:textId="77777777" w:rsidR="005B0566" w:rsidRPr="00A36066" w:rsidRDefault="005B0566">
      <w:pPr>
        <w:spacing w:line="480" w:lineRule="auto"/>
        <w:rPr>
          <w:rFonts w:cs="Times New Roman"/>
          <w:b/>
          <w:color w:val="FF0000"/>
          <w:szCs w:val="24"/>
          <w:rPrChange w:id="996" w:author="Gen-Chang Hsu" w:date="2024-08-27T22:23:00Z" w16du:dateUtc="2024-08-28T02:23:00Z">
            <w:rPr>
              <w:rFonts w:cs="Times New Roman"/>
              <w:b/>
              <w:szCs w:val="24"/>
            </w:rPr>
          </w:rPrChange>
        </w:rPr>
      </w:pPr>
    </w:p>
    <w:p w14:paraId="78C1A00A" w14:textId="77777777" w:rsidR="005B0566" w:rsidRPr="00A36066" w:rsidRDefault="00DD4E15">
      <w:pPr>
        <w:spacing w:after="0"/>
        <w:rPr>
          <w:rFonts w:cs="Times New Roman"/>
          <w:color w:val="FF0000"/>
          <w:szCs w:val="24"/>
          <w:rPrChange w:id="997" w:author="Gen-Chang Hsu" w:date="2024-08-27T22:23:00Z" w16du:dateUtc="2024-08-28T02:23:00Z">
            <w:rPr>
              <w:rFonts w:cs="Times New Roman"/>
              <w:szCs w:val="24"/>
            </w:rPr>
          </w:rPrChange>
        </w:rPr>
      </w:pPr>
      <w:r w:rsidRPr="00A36066">
        <w:rPr>
          <w:rFonts w:cs="Times New Roman"/>
          <w:color w:val="FF0000"/>
          <w:szCs w:val="24"/>
          <w:rPrChange w:id="998" w:author="Gen-Chang Hsu" w:date="2024-08-27T22:23:00Z" w16du:dateUtc="2024-08-28T02:23:00Z">
            <w:rPr>
              <w:rFonts w:cs="Times New Roman"/>
              <w:szCs w:val="24"/>
            </w:rPr>
          </w:rPrChange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A36066" w:rsidRPr="00A36066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999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0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0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0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0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0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0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0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Year 2019</w:t>
            </w:r>
          </w:p>
        </w:tc>
      </w:tr>
      <w:tr w:rsidR="00A36066" w:rsidRPr="00A36066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100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0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Cicadellidae/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1009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Nephotettix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1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1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1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13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1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15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83.5%</w:t>
            </w:r>
          </w:p>
        </w:tc>
      </w:tr>
      <w:tr w:rsidR="00A36066" w:rsidRPr="00A36066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101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proofErr w:type="spellStart"/>
            <w:r w:rsidRPr="00A36066">
              <w:rPr>
                <w:rFonts w:cs="Times New Roman"/>
                <w:color w:val="FF0000"/>
                <w:szCs w:val="24"/>
                <w:rPrChange w:id="101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Delphacidae</w:t>
            </w:r>
            <w:proofErr w:type="spellEnd"/>
            <w:r w:rsidRPr="00A36066">
              <w:rPr>
                <w:rFonts w:cs="Times New Roman"/>
                <w:color w:val="FF0000"/>
                <w:szCs w:val="24"/>
                <w:rPrChange w:id="101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1019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Nilaparvata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2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2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2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23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2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25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6.2%</w:t>
            </w:r>
          </w:p>
        </w:tc>
      </w:tr>
      <w:tr w:rsidR="00A36066" w:rsidRPr="00A36066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102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2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Lygaeidae/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1028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Pachybrachius</w:t>
            </w:r>
            <w:proofErr w:type="spellEnd"/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29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i/>
                <w:iCs/>
                <w:color w:val="FF0000"/>
                <w:szCs w:val="24"/>
                <w:lang w:eastAsia="zh-CN"/>
                <w:rPrChange w:id="1030" w:author="Gen-Chang Hsu" w:date="2024-08-27T22:23:00Z" w16du:dateUtc="2024-08-28T02:23:00Z">
                  <w:rPr>
                    <w:rFonts w:eastAsia="SimSun" w:cs="Times New Roman"/>
                    <w:i/>
                    <w:iCs/>
                    <w:szCs w:val="24"/>
                    <w:lang w:eastAsia="zh-CN"/>
                  </w:rPr>
                </w:rPrChange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31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32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33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34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4.1%</w:t>
            </w:r>
          </w:p>
        </w:tc>
      </w:tr>
      <w:tr w:rsidR="00A36066" w:rsidRPr="00A36066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103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3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Pentatomidae/</w:t>
            </w:r>
            <w:proofErr w:type="spellStart"/>
            <w:r w:rsidRPr="00A36066">
              <w:rPr>
                <w:rFonts w:cs="Times New Roman"/>
                <w:i/>
                <w:color w:val="FF0000"/>
                <w:szCs w:val="24"/>
                <w:rPrChange w:id="1037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Scotinophara</w:t>
            </w:r>
            <w:proofErr w:type="spellEnd"/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3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39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4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4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42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43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4.5%</w:t>
            </w:r>
          </w:p>
        </w:tc>
      </w:tr>
      <w:tr w:rsidR="00A36066" w:rsidRPr="00A36066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A36066" w:rsidRDefault="00DD4E15">
            <w:pPr>
              <w:spacing w:line="240" w:lineRule="auto"/>
              <w:jc w:val="left"/>
              <w:rPr>
                <w:rFonts w:cs="Times New Roman"/>
                <w:color w:val="FF0000"/>
                <w:szCs w:val="24"/>
                <w:rPrChange w:id="104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4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4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i/>
                <w:iCs/>
                <w:color w:val="FF0000"/>
                <w:szCs w:val="24"/>
                <w:lang w:eastAsia="zh-CN"/>
                <w:rPrChange w:id="1047" w:author="Gen-Chang Hsu" w:date="2024-08-27T22:23:00Z" w16du:dateUtc="2024-08-28T02:23:00Z">
                  <w:rPr>
                    <w:rFonts w:eastAsia="SimSun" w:cs="Times New Roman"/>
                    <w:i/>
                    <w:iCs/>
                    <w:szCs w:val="24"/>
                    <w:lang w:eastAsia="zh-CN"/>
                  </w:rPr>
                </w:rPrChange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4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49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A36066" w:rsidRDefault="00DD4E15">
            <w:pPr>
              <w:jc w:val="center"/>
              <w:textAlignment w:val="center"/>
              <w:rPr>
                <w:rFonts w:cs="Times New Roman"/>
                <w:color w:val="FF0000"/>
                <w:szCs w:val="24"/>
                <w:rPrChange w:id="1050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eastAsia="SimSun" w:cs="Times New Roman"/>
                <w:color w:val="FF0000"/>
                <w:szCs w:val="24"/>
                <w:lang w:eastAsia="zh-CN"/>
                <w:rPrChange w:id="1051" w:author="Gen-Chang Hsu" w:date="2024-08-27T22:23:00Z" w16du:dateUtc="2024-08-28T02:23:00Z">
                  <w:rPr>
                    <w:rFonts w:eastAsia="SimSun" w:cs="Times New Roman"/>
                    <w:szCs w:val="24"/>
                    <w:lang w:eastAsia="zh-CN"/>
                  </w:rPr>
                </w:rPrChange>
              </w:rPr>
              <w:t>1.7%</w:t>
            </w:r>
          </w:p>
        </w:tc>
      </w:tr>
      <w:tr w:rsidR="00A36066" w:rsidRPr="00A36066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A36066" w:rsidRDefault="00DD4E15">
            <w:pPr>
              <w:spacing w:line="240" w:lineRule="auto"/>
              <w:jc w:val="right"/>
              <w:rPr>
                <w:rFonts w:cs="Times New Roman"/>
                <w:i/>
                <w:color w:val="FF0000"/>
                <w:szCs w:val="24"/>
                <w:rPrChange w:id="1052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</w:pPr>
            <w:r w:rsidRPr="00A36066">
              <w:rPr>
                <w:rFonts w:cs="Times New Roman"/>
                <w:i/>
                <w:color w:val="FF0000"/>
                <w:szCs w:val="24"/>
                <w:rPrChange w:id="1053" w:author="Gen-Chang Hsu" w:date="2024-08-27T22:23:00Z" w16du:dateUtc="2024-08-28T02:23:00Z">
                  <w:rPr>
                    <w:rFonts w:cs="Times New Roman"/>
                    <w:i/>
                    <w:szCs w:val="24"/>
                  </w:rPr>
                </w:rPrChange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54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55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56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57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A36066" w:rsidRDefault="00DD4E15">
            <w:pPr>
              <w:spacing w:line="240" w:lineRule="auto"/>
              <w:jc w:val="center"/>
              <w:rPr>
                <w:rFonts w:cs="Times New Roman"/>
                <w:color w:val="FF0000"/>
                <w:szCs w:val="24"/>
                <w:rPrChange w:id="1058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</w:pPr>
            <w:r w:rsidRPr="00A36066">
              <w:rPr>
                <w:rFonts w:cs="Times New Roman"/>
                <w:color w:val="FF0000"/>
                <w:szCs w:val="24"/>
                <w:rPrChange w:id="1059" w:author="Gen-Chang Hsu" w:date="2024-08-27T22:23:00Z" w16du:dateUtc="2024-08-28T02:23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0DD48EE7" w:rsidR="002116B6" w:rsidRPr="00E356D2" w:rsidRDefault="002116B6" w:rsidP="002116B6">
      <w:pPr>
        <w:spacing w:after="0"/>
        <w:jc w:val="left"/>
        <w:rPr>
          <w:ins w:id="1060" w:author="Gen-Chang Hsu" w:date="2024-08-17T22:47:00Z" w16du:dateUtc="2024-08-18T02:47:00Z"/>
          <w:rFonts w:cs="Times New Roman"/>
          <w:rPrChange w:id="1061" w:author="Gen-Chang Hsu" w:date="2024-08-25T20:53:00Z" w16du:dateUtc="2024-08-26T00:53:00Z">
            <w:rPr>
              <w:ins w:id="1062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1063" w:author="Gen-Chang Hsu" w:date="2024-08-17T22:47:00Z" w16du:dateUtc="2024-08-18T02:47:00Z">
        <w:r w:rsidRPr="00E356D2">
          <w:rPr>
            <w:rFonts w:cs="Times New Roman"/>
            <w:b/>
            <w:szCs w:val="24"/>
            <w:rPrChange w:id="1064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065" w:author="Gen-Chang Hsu" w:date="2024-08-26T09:37:00Z" w16du:dateUtc="2024-08-26T13:37:00Z">
        <w:r w:rsidR="00D64205">
          <w:rPr>
            <w:rFonts w:cs="Times New Roman"/>
            <w:b/>
            <w:szCs w:val="24"/>
          </w:rPr>
          <w:t>A</w:t>
        </w:r>
      </w:ins>
      <w:ins w:id="1066" w:author="Gen-Chang Hsu" w:date="2024-08-17T22:47:00Z" w16du:dateUtc="2024-08-18T02:47:00Z">
        <w:r w:rsidRPr="00E356D2">
          <w:rPr>
            <w:rFonts w:cs="Times New Roman"/>
            <w:bCs/>
            <w:szCs w:val="24"/>
            <w:rPrChange w:id="1067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1068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1069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1070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1071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7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7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1078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8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8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8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8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1085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10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9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1091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9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9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9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9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1098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0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0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1104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0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0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0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1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1111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1117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1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2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2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2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2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1124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2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1130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3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3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1137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3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3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4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4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4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143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4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4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4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150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5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5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5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5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5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156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5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5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6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163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6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16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6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16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16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169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170" w:author="Gen-Chang Hsu" w:date="2024-08-25T20:53:00Z" w16du:dateUtc="2024-08-26T00:53:00Z"/>
          <w:rFonts w:cs="Times New Roman"/>
          <w:b/>
          <w:color w:val="FF0000"/>
          <w:szCs w:val="24"/>
        </w:rPr>
      </w:pPr>
      <w:ins w:id="1171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1FB1F244" w:rsidR="006150B0" w:rsidRDefault="00D723F0" w:rsidP="007D5F19">
      <w:pPr>
        <w:spacing w:after="0"/>
        <w:jc w:val="left"/>
        <w:rPr>
          <w:ins w:id="1172" w:author="Gen-Chang Hsu" w:date="2024-08-25T20:57:00Z" w16du:dateUtc="2024-08-26T00:57:00Z"/>
          <w:rFonts w:cs="Times New Roman"/>
        </w:rPr>
      </w:pPr>
      <w:ins w:id="1173" w:author="Gen-Chang Hsu" w:date="2024-08-25T20:53:00Z" w16du:dateUtc="2024-08-26T00:53:00Z">
        <w:r w:rsidRPr="003E25B7">
          <w:rPr>
            <w:rFonts w:cs="Times New Roman"/>
            <w:b/>
            <w:szCs w:val="24"/>
            <w:rPrChange w:id="1174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175" w:author="Gen-Chang Hsu" w:date="2024-08-26T09:38:00Z" w16du:dateUtc="2024-08-26T13:38:00Z">
        <w:r w:rsidR="005262F8">
          <w:rPr>
            <w:rFonts w:cs="Times New Roman"/>
            <w:b/>
            <w:szCs w:val="24"/>
          </w:rPr>
          <w:t>B</w:t>
        </w:r>
      </w:ins>
      <w:ins w:id="1176" w:author="Gen-Chang Hsu" w:date="2024-08-25T20:53:00Z" w16du:dateUtc="2024-08-26T00:53:00Z">
        <w:r w:rsidRPr="003E25B7">
          <w:rPr>
            <w:rFonts w:cs="Times New Roman"/>
            <w:b/>
            <w:szCs w:val="24"/>
            <w:rPrChange w:id="1177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>.</w:t>
        </w:r>
      </w:ins>
      <w:ins w:id="1178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179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180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181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182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183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184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185" w:author="Gen-Chang Hsu" w:date="2024-08-25T20:55:00Z"/>
          <w:trPrChange w:id="1186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187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188" w:author="Gen-Chang Hsu" w:date="2024-08-25T20:55:00Z" w16du:dateUtc="2024-08-26T00:55:00Z"/>
                <w:rFonts w:eastAsiaTheme="majorEastAsia" w:cs="Times New Roman"/>
                <w:bCs w:val="0"/>
                <w:color w:val="365F91" w:themeColor="accent1" w:themeShade="BF"/>
                <w:sz w:val="22"/>
                <w:szCs w:val="28"/>
              </w:rPr>
            </w:pPr>
            <w:ins w:id="1189" w:author="Gen-Chang Hsu" w:date="2024-08-25T20:55:00Z" w16du:dateUtc="2024-08-26T00:55:00Z">
              <w:r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190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191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</w:pPr>
            <w:ins w:id="1192" w:author="Gen-Chang Hsu" w:date="2024-08-25T20:55:00Z" w16du:dateUtc="2024-08-26T00:55:00Z">
              <w:r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193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77777777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194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195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ins w:id="1196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d.f.</w:t>
              </w:r>
              <w:proofErr w:type="spellEnd"/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197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1549B7F7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198" w:author="Gen-Chang Hsu" w:date="2024-08-25T20:55:00Z" w16du:dateUtc="2024-08-26T00:55:00Z"/>
                <w:rFonts w:eastAsiaTheme="majorEastAsia" w:cs="Times New Roman"/>
                <w:bCs w:val="0"/>
                <w:color w:val="auto"/>
                <w:sz w:val="22"/>
                <w:szCs w:val="28"/>
              </w:rPr>
              <w:pPrChange w:id="1199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00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χ</w:t>
              </w:r>
              <w:r>
                <w:rPr>
                  <w:rFonts w:cs="Times New Roman"/>
                  <w:b w:val="0"/>
                  <w:color w:val="auto"/>
                  <w:sz w:val="22"/>
                  <w:vertAlign w:val="superscript"/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201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482342B1" w:rsidR="00416EF9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202" w:author="Gen-Chang Hsu" w:date="2024-08-25T20:55:00Z" w16du:dateUtc="2024-08-26T00:55:00Z"/>
                <w:rFonts w:eastAsiaTheme="majorEastAsia" w:cs="Times New Roman"/>
                <w:bCs w:val="0"/>
                <w:i/>
                <w:color w:val="auto"/>
                <w:sz w:val="22"/>
                <w:szCs w:val="28"/>
              </w:rPr>
              <w:pPrChange w:id="1203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04" w:author="Gen-Chang Hsu" w:date="2024-08-25T20:55:00Z" w16du:dateUtc="2024-08-26T00:55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>P</w:t>
              </w:r>
            </w:ins>
          </w:p>
        </w:tc>
      </w:tr>
      <w:tr w:rsidR="001D46F8" w14:paraId="39C02672" w14:textId="77777777" w:rsidTr="00BA0AA9">
        <w:trPr>
          <w:trHeight w:val="425"/>
          <w:jc w:val="center"/>
          <w:ins w:id="1205" w:author="Gen-Chang Hsu" w:date="2024-08-25T20:55:00Z"/>
          <w:trPrChange w:id="1206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207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BA0AA9" w:rsidRDefault="001D46F8">
            <w:pPr>
              <w:spacing w:after="0" w:line="240" w:lineRule="auto"/>
              <w:jc w:val="left"/>
              <w:rPr>
                <w:ins w:id="1208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209" w:author="Gen-Chang Hsu" w:date="2024-08-25T20:57:00Z" w16du:dateUtc="2024-08-26T00:57:00Z">
                  <w:rPr>
                    <w:ins w:id="1210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  <w:pPrChange w:id="1211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212" w:author="Gen-Chang Hsu" w:date="2024-08-25T20:56:00Z" w16du:dateUtc="2024-08-26T00:56:00Z">
              <w:r w:rsidRPr="00BA0AA9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213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16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21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1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1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2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2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22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2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2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25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26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22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2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2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30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31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27A7E272" w14:textId="77777777" w:rsidTr="00BA0AA9">
        <w:trPr>
          <w:trHeight w:val="425"/>
          <w:jc w:val="center"/>
          <w:ins w:id="1232" w:author="Gen-Chang Hsu" w:date="2024-08-25T20:55:00Z"/>
          <w:trPrChange w:id="123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234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BA0AA9" w:rsidRDefault="001D46F8">
            <w:pPr>
              <w:spacing w:after="0" w:line="240" w:lineRule="auto"/>
              <w:jc w:val="left"/>
              <w:rPr>
                <w:ins w:id="123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36" w:author="Gen-Chang Hsu" w:date="2024-08-25T20:57:00Z" w16du:dateUtc="2024-08-26T00:57:00Z">
                  <w:rPr>
                    <w:ins w:id="123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3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39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2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4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4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4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4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4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4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5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5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5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5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5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5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5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5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14:paraId="3FDDBEF9" w14:textId="77777777" w:rsidTr="00BA0AA9">
        <w:trPr>
          <w:trHeight w:val="425"/>
          <w:jc w:val="center"/>
          <w:ins w:id="1258" w:author="Gen-Chang Hsu" w:date="2024-08-25T20:55:00Z"/>
          <w:trPrChange w:id="125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260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BA0AA9" w:rsidRDefault="001D46F8">
            <w:pPr>
              <w:spacing w:after="0" w:line="240" w:lineRule="auto"/>
              <w:jc w:val="left"/>
              <w:rPr>
                <w:ins w:id="126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62" w:author="Gen-Chang Hsu" w:date="2024-08-25T20:57:00Z" w16du:dateUtc="2024-08-26T00:57:00Z">
                  <w:rPr>
                    <w:ins w:id="126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6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65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6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6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68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6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7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7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7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7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27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7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7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77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78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27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8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8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8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8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3111F053" w14:textId="77777777" w:rsidTr="00BA0AA9">
        <w:trPr>
          <w:trHeight w:val="425"/>
          <w:jc w:val="center"/>
          <w:ins w:id="1284" w:author="Gen-Chang Hsu" w:date="2024-08-25T20:55:00Z"/>
          <w:trPrChange w:id="128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286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77777777" w:rsidR="001D46F8" w:rsidRPr="009A660D" w:rsidRDefault="001D46F8">
            <w:pPr>
              <w:spacing w:after="0" w:line="240" w:lineRule="auto"/>
              <w:jc w:val="left"/>
              <w:rPr>
                <w:ins w:id="128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288" w:author="Gen-Chang Hsu" w:date="2024-08-27T20:18:00Z" w16du:dateUtc="2024-08-28T00:18:00Z">
                  <w:rPr>
                    <w:ins w:id="128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290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291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9A660D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9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9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94" w:author="Gen-Chang Hsu" w:date="2024-08-25T20:55:00Z" w16du:dateUtc="2024-08-26T00:55:00Z">
              <w:r w:rsidRPr="009A660D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29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9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29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29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29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30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0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0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03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04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30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0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0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0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0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14:paraId="4F71AC71" w14:textId="77777777" w:rsidTr="00BA0AA9">
        <w:trPr>
          <w:trHeight w:val="425"/>
          <w:jc w:val="center"/>
          <w:ins w:id="1310" w:author="Gen-Chang Hsu" w:date="2024-08-25T20:55:00Z"/>
          <w:trPrChange w:id="131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312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24BA86DF" w:rsidR="001D46F8" w:rsidRPr="009A660D" w:rsidRDefault="001D46F8">
            <w:pPr>
              <w:spacing w:after="0" w:line="240" w:lineRule="auto"/>
              <w:jc w:val="left"/>
              <w:rPr>
                <w:ins w:id="1313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314" w:author="Gen-Chang Hsu" w:date="2024-08-27T20:18:00Z" w16du:dateUtc="2024-08-28T00:18:00Z">
                  <w:rPr>
                    <w:ins w:id="1315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316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317" w:author="Gen-Chang Hsu" w:date="2024-08-25T20:56:00Z" w16du:dateUtc="2024-08-26T00:56:00Z">
              <w:r w:rsidRPr="009A660D">
                <w:rPr>
                  <w:rFonts w:cs="Times New Roman"/>
                  <w:b w:val="0"/>
                  <w:sz w:val="22"/>
                  <w:rPrChange w:id="1318" w:author="Gen-Chang Hsu" w:date="2024-08-27T20:18:00Z" w16du:dateUtc="2024-08-28T00:18:00Z">
                    <w:rPr>
                      <w:rFonts w:cs="Times New Roman"/>
                      <w:bCs w:val="0"/>
                      <w:sz w:val="22"/>
                    </w:rPr>
                  </w:rPrChange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31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9A660D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20" w:author="Gen-Chang Hsu" w:date="2024-08-25T20:55:00Z" w16du:dateUtc="2024-08-26T00:55:00Z"/>
                <w:rFonts w:cs="Times New Roman"/>
                <w:bCs/>
                <w:sz w:val="22"/>
              </w:rPr>
              <w:pPrChange w:id="132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22" w:author="Gen-Chang Hsu" w:date="2024-08-25T20:55:00Z" w16du:dateUtc="2024-08-26T00:55:00Z">
              <w:r w:rsidRPr="009A660D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32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2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2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2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32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2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3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31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32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33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3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3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36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37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14:paraId="4EDEDE46" w14:textId="77777777" w:rsidTr="00BA0AA9">
        <w:trPr>
          <w:trHeight w:val="425"/>
          <w:jc w:val="center"/>
          <w:ins w:id="1338" w:author="Gen-Chang Hsu" w:date="2024-08-25T20:55:00Z"/>
          <w:trPrChange w:id="133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34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9A660D" w:rsidRDefault="001D46F8">
            <w:pPr>
              <w:spacing w:after="0" w:line="240" w:lineRule="auto"/>
              <w:jc w:val="left"/>
              <w:rPr>
                <w:ins w:id="134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342" w:author="Gen-Chang Hsu" w:date="2024-08-27T20:18:00Z" w16du:dateUtc="2024-08-28T00:18:00Z">
                  <w:rPr>
                    <w:ins w:id="134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34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34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9A660D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4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4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48" w:author="Gen-Chang Hsu" w:date="2024-08-25T20:55:00Z" w16du:dateUtc="2024-08-26T00:55:00Z">
              <w:r w:rsidRPr="009A660D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34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5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5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5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5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35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5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5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57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58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35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6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6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62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63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14:paraId="53F901D5" w14:textId="77777777" w:rsidTr="00BA0AA9">
        <w:trPr>
          <w:trHeight w:val="425"/>
          <w:jc w:val="center"/>
          <w:ins w:id="1364" w:author="Gen-Chang Hsu" w:date="2024-08-25T20:55:00Z"/>
          <w:trPrChange w:id="136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366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BA0AA9" w:rsidRDefault="001D46F8">
            <w:pPr>
              <w:spacing w:after="0" w:line="240" w:lineRule="auto"/>
              <w:jc w:val="left"/>
              <w:rPr>
                <w:ins w:id="136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368" w:author="Gen-Chang Hsu" w:date="2024-08-25T20:57:00Z" w16du:dateUtc="2024-08-26T00:57:00Z">
                  <w:rPr>
                    <w:ins w:id="136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370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371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7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7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74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37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7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7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7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7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38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8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8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83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84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38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8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8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388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389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14:paraId="5BD1FCFA" w14:textId="77777777" w:rsidTr="00BA0AA9">
        <w:trPr>
          <w:trHeight w:val="425"/>
          <w:jc w:val="center"/>
          <w:ins w:id="1390" w:author="Gen-Chang Hsu" w:date="2024-08-25T20:55:00Z"/>
          <w:trPrChange w:id="139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392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BA0AA9" w:rsidRDefault="001D46F8">
            <w:pPr>
              <w:spacing w:after="0" w:line="240" w:lineRule="auto"/>
              <w:jc w:val="left"/>
              <w:rPr>
                <w:ins w:id="1393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394" w:author="Gen-Chang Hsu" w:date="2024-08-25T20:57:00Z" w16du:dateUtc="2024-08-26T00:57:00Z">
                  <w:rPr>
                    <w:ins w:id="1395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396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397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BA0AA9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9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39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400" w:author="Gen-Chang Hsu" w:date="2024-08-25T20:55:00Z" w16du:dateUtc="2024-08-26T00:55:00Z">
              <w:r w:rsidRPr="00BA0AA9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40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0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40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40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40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40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0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40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409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410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41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1D46F8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1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41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414" w:author="Gen-Chang Hsu" w:date="2024-08-25T20:58:00Z" w16du:dateUtc="2024-08-26T00:58:00Z">
              <w:r w:rsidRPr="001D46F8">
                <w:rPr>
                  <w:rFonts w:cs="Arial"/>
                  <w:bCs/>
                  <w:sz w:val="22"/>
                  <w:rPrChange w:id="1415" w:author="Gen-Chang Hsu" w:date="2024-08-25T20:58:00Z" w16du:dateUtc="2024-08-26T00:58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416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417" w:author="Gen-Chang Hsu" w:date="2024-08-25T20:58:00Z" w16du:dateUtc="2024-08-26T00:58:00Z"/>
          <w:rFonts w:cs="Times New Roman"/>
        </w:rPr>
      </w:pPr>
      <w:ins w:id="1418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419" w:author="Gen-Chang Hsu" w:date="2024-08-25T20:58:00Z" w16du:dateUtc="2024-08-26T00:58:00Z"/>
          <w:rFonts w:cs="Times New Roman"/>
        </w:rPr>
      </w:pPr>
      <w:ins w:id="1420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263FFEED" w:rsidR="00AB4971" w:rsidRPr="00AB4971" w:rsidRDefault="001209C3" w:rsidP="007D5F19">
      <w:pPr>
        <w:spacing w:after="0"/>
        <w:jc w:val="left"/>
        <w:rPr>
          <w:ins w:id="1421" w:author="Gen-Chang Hsu" w:date="2024-08-25T20:59:00Z" w16du:dateUtc="2024-08-26T00:59:00Z"/>
          <w:rFonts w:cs="Times New Roman"/>
          <w:bCs/>
          <w:color w:val="FF0000"/>
          <w:szCs w:val="24"/>
          <w:rPrChange w:id="1422" w:author="Gen-Chang Hsu" w:date="2024-08-25T21:00:00Z" w16du:dateUtc="2024-08-26T01:00:00Z">
            <w:rPr>
              <w:ins w:id="1423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424" w:author="Gen-Chang Hsu" w:date="2024-08-25T20:58:00Z" w16du:dateUtc="2024-08-26T00:58:00Z">
        <w:r w:rsidRPr="000650FB">
          <w:rPr>
            <w:rFonts w:cs="Times New Roman"/>
            <w:b/>
            <w:szCs w:val="24"/>
            <w:rPrChange w:id="1425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426" w:author="Gen-Chang Hsu" w:date="2024-08-26T09:41:00Z" w16du:dateUtc="2024-08-26T13:41:00Z">
        <w:r w:rsidR="007D024F">
          <w:rPr>
            <w:rFonts w:cs="Times New Roman"/>
            <w:b/>
            <w:szCs w:val="24"/>
          </w:rPr>
          <w:t>C</w:t>
        </w:r>
      </w:ins>
      <w:ins w:id="1427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428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. </w:t>
        </w:r>
      </w:ins>
      <w:ins w:id="1429" w:author="Gen-Chang Hsu" w:date="2024-08-25T21:00:00Z" w16du:dateUtc="2024-08-26T01:00:00Z">
        <w:r w:rsidR="00AB4971" w:rsidRPr="000650FB">
          <w:rPr>
            <w:rFonts w:cs="Times New Roman"/>
          </w:rPr>
          <w:t>Tukey’s post-hoc tests comparing the predator and rice herbivore abundance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 of the number of </w:t>
        </w:r>
      </w:ins>
      <w:ins w:id="1430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431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432" w:author="Gen-Chang Hsu" w:date="2024-08-25T20:59:00Z" w16du:dateUtc="2024-08-26T00:59:00Z"/>
          <w:rFonts w:cs="Times New Roman"/>
          <w:bCs/>
          <w:color w:val="FF0000"/>
          <w:szCs w:val="24"/>
          <w:rPrChange w:id="1433" w:author="Gen-Chang Hsu" w:date="2024-08-25T20:59:00Z" w16du:dateUtc="2024-08-26T00:59:00Z">
            <w:rPr>
              <w:ins w:id="1434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94"/>
        <w:gridCol w:w="1620"/>
        <w:gridCol w:w="1712"/>
        <w:gridCol w:w="1553"/>
        <w:gridCol w:w="1489"/>
      </w:tblGrid>
      <w:tr w:rsidR="00AB4971" w:rsidRPr="00AB4971" w14:paraId="1A1764A1" w14:textId="77777777" w:rsidTr="00AB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435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77777777" w:rsidR="00AB4971" w:rsidRPr="005107F4" w:rsidRDefault="00AB4971" w:rsidP="007A0531">
            <w:pPr>
              <w:spacing w:after="0" w:line="240" w:lineRule="auto"/>
              <w:jc w:val="center"/>
              <w:rPr>
                <w:ins w:id="1436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437" w:author="Gen-Chang Hsu" w:date="2024-08-27T20:18:00Z" w16du:dateUtc="2024-08-28T00:18:00Z">
                  <w:rPr>
                    <w:ins w:id="143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39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440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77777777" w:rsidR="00AB4971" w:rsidRPr="005107F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41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442" w:author="Gen-Chang Hsu" w:date="2024-08-27T20:18:00Z" w16du:dateUtc="2024-08-28T00:18:00Z">
                  <w:rPr>
                    <w:ins w:id="1443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44" w:author="Gen-Chang Hsu" w:date="2024-08-25T20:59:00Z" w16du:dateUtc="2024-08-26T00:59:00Z">
              <w:r w:rsidRPr="005107F4">
                <w:rPr>
                  <w:rFonts w:eastAsia="Times New Roman" w:cs="Times New Roman"/>
                  <w:b w:val="0"/>
                  <w:bCs w:val="0"/>
                  <w:sz w:val="22"/>
                  <w:rPrChange w:id="1445" w:author="Gen-Chang Hsu" w:date="2024-08-27T20:18:00Z" w16du:dateUtc="2024-08-28T00:18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Farm</w:t>
              </w:r>
              <w:r w:rsidRPr="005107F4">
                <w:rPr>
                  <w:rFonts w:cs="Times New Roman"/>
                  <w:b w:val="0"/>
                  <w:bCs w:val="0"/>
                  <w:sz w:val="22"/>
                  <w:rPrChange w:id="1446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 xml:space="preserve"> </w:t>
              </w:r>
              <w:r w:rsidRPr="005107F4">
                <w:rPr>
                  <w:rFonts w:eastAsia="Times New Roman" w:cs="Times New Roman"/>
                  <w:b w:val="0"/>
                  <w:bCs w:val="0"/>
                  <w:sz w:val="22"/>
                  <w:rPrChange w:id="1447" w:author="Gen-Chang Hsu" w:date="2024-08-27T20:18:00Z" w16du:dateUtc="2024-08-28T00:18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type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77777777" w:rsidR="00AB4971" w:rsidRPr="005107F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48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449" w:author="Gen-Chang Hsu" w:date="2024-08-27T20:18:00Z" w16du:dateUtc="2024-08-28T00:18:00Z">
                  <w:rPr>
                    <w:ins w:id="1450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1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452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77777777" w:rsidR="00AB4971" w:rsidRPr="005107F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53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454" w:author="Gen-Chang Hsu" w:date="2024-08-27T20:18:00Z" w16du:dateUtc="2024-08-28T00:18:00Z">
                  <w:rPr>
                    <w:ins w:id="1455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56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457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77777777" w:rsidR="00AB4971" w:rsidRPr="005107F4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458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459" w:author="Gen-Chang Hsu" w:date="2024-08-27T20:18:00Z" w16du:dateUtc="2024-08-28T00:18:00Z">
                  <w:rPr>
                    <w:ins w:id="1460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1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462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AB4971" w:rsidRPr="00AB4971" w14:paraId="53E7E8D9" w14:textId="77777777" w:rsidTr="00AB4971">
        <w:trPr>
          <w:trHeight w:val="605"/>
          <w:jc w:val="center"/>
          <w:ins w:id="1463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7777777" w:rsidR="00AB4971" w:rsidRPr="005107F4" w:rsidRDefault="00AB4971" w:rsidP="007A0531">
            <w:pPr>
              <w:spacing w:after="0" w:line="240" w:lineRule="auto"/>
              <w:jc w:val="center"/>
              <w:rPr>
                <w:ins w:id="1464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465" w:author="Gen-Chang Hsu" w:date="2024-08-27T20:18:00Z" w16du:dateUtc="2024-08-28T00:18:00Z">
                  <w:rPr>
                    <w:ins w:id="1466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467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468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69" w:author="Gen-Chang Hsu" w:date="2024-08-25T20:59:00Z" w16du:dateUtc="2024-08-26T00:59:00Z"/>
                <w:rFonts w:cs="Times New Roman"/>
                <w:color w:val="auto"/>
                <w:sz w:val="22"/>
                <w:rPrChange w:id="1470" w:author="Gen-Chang Hsu" w:date="2024-08-27T20:18:00Z" w16du:dateUtc="2024-08-28T00:18:00Z">
                  <w:rPr>
                    <w:ins w:id="147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472" w:author="Gen-Chang Hsu" w:date="2024-08-25T20:59:00Z" w16du:dateUtc="2024-08-26T00:59:00Z">
              <w:r w:rsidRPr="005107F4">
                <w:rPr>
                  <w:rFonts w:eastAsia="Times New Roman" w:cs="Times New Roman"/>
                  <w:sz w:val="22"/>
                  <w:rPrChange w:id="1473" w:author="Gen-Chang Hsu" w:date="2024-08-27T20:18:00Z" w16du:dateUtc="2024-08-28T00:18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Or</w:t>
              </w:r>
              <w:r w:rsidRPr="005107F4">
                <w:rPr>
                  <w:rFonts w:cs="Times New Roman"/>
                  <w:sz w:val="22"/>
                  <w:rPrChange w:id="1474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75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476" w:author="Gen-Chang Hsu" w:date="2024-08-27T20:18:00Z" w16du:dateUtc="2024-08-28T00:18:00Z">
                  <w:rPr>
                    <w:ins w:id="1477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478" w:author="Gen-Chang Hsu" w:date="2024-08-25T20:59:00Z" w16du:dateUtc="2024-08-26T00:59:00Z">
              <w:r w:rsidRPr="005107F4">
                <w:rPr>
                  <w:rFonts w:cs="Times New Roman"/>
                  <w:sz w:val="22"/>
                  <w:lang w:eastAsia="zh-CN" w:bidi="ar"/>
                  <w:rPrChange w:id="147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5107F4">
                <w:rPr>
                  <w:rFonts w:cs="Times New Roman"/>
                  <w:sz w:val="22"/>
                  <w:vertAlign w:val="superscript"/>
                  <w:lang w:eastAsia="zh-CN" w:bidi="ar"/>
                  <w:rPrChange w:id="1480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5107F4">
                <w:rPr>
                  <w:rFonts w:cs="Times New Roman"/>
                  <w:sz w:val="22"/>
                  <w:lang w:eastAsia="zh-CN" w:bidi="ar"/>
                  <w:rPrChange w:id="148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2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483" w:author="Gen-Chang Hsu" w:date="2024-08-27T20:18:00Z" w16du:dateUtc="2024-08-28T00:18:00Z">
                  <w:rPr>
                    <w:ins w:id="1484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485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48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7" w:author="Gen-Chang Hsu" w:date="2024-08-25T20:59:00Z" w16du:dateUtc="2024-08-26T00:59:00Z"/>
                <w:rFonts w:eastAsia="Times New Roman" w:cs="Times New Roman"/>
                <w:color w:val="auto"/>
                <w:sz w:val="22"/>
                <w:rPrChange w:id="1488" w:author="Gen-Chang Hsu" w:date="2024-08-27T20:18:00Z" w16du:dateUtc="2024-08-28T00:18:00Z">
                  <w:rPr>
                    <w:ins w:id="1489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490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49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01BF800B" w14:textId="77777777" w:rsidTr="00AB4971">
        <w:trPr>
          <w:trHeight w:val="605"/>
          <w:jc w:val="center"/>
          <w:ins w:id="1492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02DCAB3F" w14:textId="77777777" w:rsidR="00AB4971" w:rsidRPr="005107F4" w:rsidRDefault="00AB4971" w:rsidP="007A0531">
            <w:pPr>
              <w:spacing w:after="0" w:line="240" w:lineRule="auto"/>
              <w:jc w:val="center"/>
              <w:rPr>
                <w:ins w:id="1493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494" w:author="Gen-Chang Hsu" w:date="2024-08-27T20:18:00Z" w16du:dateUtc="2024-08-28T00:18:00Z">
                  <w:rPr>
                    <w:ins w:id="1495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6A23E44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6" w:author="Gen-Chang Hsu" w:date="2024-08-25T20:59:00Z" w16du:dateUtc="2024-08-26T00:59:00Z"/>
                <w:rFonts w:cs="Times New Roman"/>
                <w:color w:val="auto"/>
                <w:sz w:val="22"/>
                <w:rPrChange w:id="1497" w:author="Gen-Chang Hsu" w:date="2024-08-27T20:18:00Z" w16du:dateUtc="2024-08-28T00:18:00Z">
                  <w:rPr>
                    <w:ins w:id="1498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499" w:author="Gen-Chang Hsu" w:date="2024-08-25T20:59:00Z" w16du:dateUtc="2024-08-26T00:59:00Z">
              <w:r w:rsidRPr="005107F4">
                <w:rPr>
                  <w:rFonts w:eastAsia="Times New Roman" w:cs="Times New Roman"/>
                  <w:sz w:val="22"/>
                  <w:rPrChange w:id="1500" w:author="Gen-Chang Hsu" w:date="2024-08-27T20:18:00Z" w16du:dateUtc="2024-08-28T00:18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C</w:t>
              </w:r>
              <w:r w:rsidRPr="005107F4">
                <w:rPr>
                  <w:rFonts w:cs="Times New Roman"/>
                  <w:sz w:val="22"/>
                  <w:rPrChange w:id="150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793BA140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02" w:author="Gen-Chang Hsu" w:date="2024-08-25T20:59:00Z" w16du:dateUtc="2024-08-26T00:59:00Z"/>
                <w:rFonts w:cs="Times New Roman"/>
                <w:color w:val="auto"/>
                <w:sz w:val="22"/>
                <w:rPrChange w:id="1503" w:author="Gen-Chang Hsu" w:date="2024-08-27T20:18:00Z" w16du:dateUtc="2024-08-28T00:18:00Z">
                  <w:rPr>
                    <w:ins w:id="150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05" w:author="Gen-Chang Hsu" w:date="2024-08-25T20:59:00Z" w16du:dateUtc="2024-08-26T00:59:00Z">
              <w:r w:rsidRPr="005107F4">
                <w:rPr>
                  <w:rFonts w:cs="Times New Roman"/>
                  <w:sz w:val="22"/>
                  <w:lang w:eastAsia="zh-CN" w:bidi="ar"/>
                  <w:rPrChange w:id="150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5107F4">
                <w:rPr>
                  <w:rFonts w:cs="Times New Roman"/>
                  <w:sz w:val="22"/>
                  <w:vertAlign w:val="superscript"/>
                  <w:lang w:eastAsia="zh-CN" w:bidi="ar"/>
                  <w:rPrChange w:id="1507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5107F4">
                <w:rPr>
                  <w:rFonts w:cs="Times New Roman"/>
                  <w:sz w:val="22"/>
                  <w:lang w:eastAsia="zh-CN" w:bidi="ar"/>
                  <w:rPrChange w:id="150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7FA61054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09" w:author="Gen-Chang Hsu" w:date="2024-08-25T20:59:00Z" w16du:dateUtc="2024-08-26T00:59:00Z"/>
                <w:rFonts w:cs="Times New Roman"/>
                <w:color w:val="auto"/>
                <w:sz w:val="22"/>
                <w:rPrChange w:id="1510" w:author="Gen-Chang Hsu" w:date="2024-08-27T20:18:00Z" w16du:dateUtc="2024-08-28T00:18:00Z">
                  <w:rPr>
                    <w:ins w:id="151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12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13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CD5EED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14" w:author="Gen-Chang Hsu" w:date="2024-08-25T20:59:00Z" w16du:dateUtc="2024-08-26T00:59:00Z"/>
                <w:rFonts w:cs="Times New Roman"/>
                <w:color w:val="auto"/>
                <w:sz w:val="22"/>
                <w:rPrChange w:id="1515" w:author="Gen-Chang Hsu" w:date="2024-08-27T20:18:00Z" w16du:dateUtc="2024-08-28T00:18:00Z">
                  <w:rPr>
                    <w:ins w:id="1516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517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1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AB4971" w14:paraId="32B710E7" w14:textId="77777777" w:rsidTr="00AB4971">
        <w:trPr>
          <w:trHeight w:val="605"/>
          <w:jc w:val="center"/>
          <w:ins w:id="1519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2A9FE696" w14:textId="77777777" w:rsidR="00AB4971" w:rsidRPr="005107F4" w:rsidRDefault="00AB4971" w:rsidP="007A0531">
            <w:pPr>
              <w:spacing w:after="0" w:line="240" w:lineRule="auto"/>
              <w:jc w:val="center"/>
              <w:rPr>
                <w:ins w:id="1520" w:author="Gen-Chang Hsu" w:date="2024-08-25T20:59:00Z" w16du:dateUtc="2024-08-26T00:59:00Z"/>
                <w:rFonts w:cs="Times New Roman"/>
                <w:b w:val="0"/>
                <w:bCs w:val="0"/>
                <w:color w:val="auto"/>
                <w:sz w:val="22"/>
                <w:rPrChange w:id="1521" w:author="Gen-Chang Hsu" w:date="2024-08-27T20:18:00Z" w16du:dateUtc="2024-08-28T00:18:00Z">
                  <w:rPr>
                    <w:ins w:id="1522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523" w:author="Gen-Chang Hsu" w:date="2024-08-25T20:59:00Z" w16du:dateUtc="2024-08-26T00:59:00Z">
              <w:r w:rsidRPr="005107F4">
                <w:rPr>
                  <w:rFonts w:cs="Times New Roman"/>
                  <w:b w:val="0"/>
                  <w:bCs w:val="0"/>
                  <w:sz w:val="22"/>
                  <w:rPrChange w:id="1524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35DD200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25" w:author="Gen-Chang Hsu" w:date="2024-08-25T20:59:00Z" w16du:dateUtc="2024-08-26T00:59:00Z"/>
                <w:rFonts w:cs="Times New Roman"/>
                <w:color w:val="auto"/>
                <w:sz w:val="22"/>
                <w:rPrChange w:id="1526" w:author="Gen-Chang Hsu" w:date="2024-08-27T20:18:00Z" w16du:dateUtc="2024-08-28T00:18:00Z">
                  <w:rPr>
                    <w:ins w:id="152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28" w:author="Gen-Chang Hsu" w:date="2024-08-25T20:59:00Z" w16du:dateUtc="2024-08-26T00:59:00Z">
              <w:r w:rsidRPr="005107F4">
                <w:rPr>
                  <w:rFonts w:eastAsia="Times New Roman" w:cs="Times New Roman"/>
                  <w:sz w:val="22"/>
                  <w:rPrChange w:id="1529" w:author="Gen-Chang Hsu" w:date="2024-08-27T20:18:00Z" w16du:dateUtc="2024-08-28T00:18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Or</w:t>
              </w:r>
              <w:r w:rsidRPr="005107F4">
                <w:rPr>
                  <w:rFonts w:cs="Times New Roman"/>
                  <w:sz w:val="22"/>
                  <w:rPrChange w:id="1530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514E1BBF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31" w:author="Gen-Chang Hsu" w:date="2024-08-25T20:59:00Z" w16du:dateUtc="2024-08-26T00:59:00Z"/>
                <w:rFonts w:cs="Times New Roman"/>
                <w:color w:val="auto"/>
                <w:sz w:val="22"/>
                <w:rPrChange w:id="1532" w:author="Gen-Chang Hsu" w:date="2024-08-27T20:18:00Z" w16du:dateUtc="2024-08-28T00:18:00Z">
                  <w:rPr>
                    <w:ins w:id="153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34" w:author="Gen-Chang Hsu" w:date="2024-08-25T20:59:00Z" w16du:dateUtc="2024-08-26T00:59:00Z">
              <w:r w:rsidRPr="005107F4">
                <w:rPr>
                  <w:rFonts w:cs="Times New Roman"/>
                  <w:sz w:val="22"/>
                  <w:lang w:eastAsia="zh-CN" w:bidi="ar"/>
                  <w:rPrChange w:id="1535" w:author="Gen-Chang Hsu" w:date="2024-08-27T20:18:00Z" w16du:dateUtc="2024-08-28T00:18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5107F4">
                <w:rPr>
                  <w:rFonts w:cs="Times New Roman"/>
                  <w:sz w:val="22"/>
                  <w:vertAlign w:val="superscript"/>
                  <w:lang w:eastAsia="zh-CN" w:bidi="ar"/>
                  <w:rPrChange w:id="1536" w:author="Gen-Chang Hsu" w:date="2024-08-27T20:18:00Z" w16du:dateUtc="2024-08-28T00:18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5107F4">
                <w:rPr>
                  <w:rFonts w:cs="Times New Roman"/>
                  <w:sz w:val="22"/>
                  <w:lang w:eastAsia="zh-CN" w:bidi="ar"/>
                  <w:rPrChange w:id="1537" w:author="Gen-Chang Hsu" w:date="2024-08-27T20:18:00Z" w16du:dateUtc="2024-08-28T00:18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3C8B4EBF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38" w:author="Gen-Chang Hsu" w:date="2024-08-25T20:59:00Z" w16du:dateUtc="2024-08-26T00:59:00Z"/>
                <w:rFonts w:cs="Times New Roman"/>
                <w:color w:val="auto"/>
                <w:sz w:val="22"/>
                <w:rPrChange w:id="1539" w:author="Gen-Chang Hsu" w:date="2024-08-27T20:18:00Z" w16du:dateUtc="2024-08-28T00:18:00Z">
                  <w:rPr>
                    <w:ins w:id="154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41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42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8BF7E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43" w:author="Gen-Chang Hsu" w:date="2024-08-25T20:59:00Z" w16du:dateUtc="2024-08-26T00:59:00Z"/>
                <w:rFonts w:cs="Times New Roman"/>
                <w:color w:val="auto"/>
                <w:sz w:val="22"/>
                <w:rPrChange w:id="1544" w:author="Gen-Chang Hsu" w:date="2024-08-27T20:18:00Z" w16du:dateUtc="2024-08-28T00:18:00Z">
                  <w:rPr>
                    <w:ins w:id="1545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46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47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60.6</w:t>
              </w:r>
            </w:ins>
          </w:p>
        </w:tc>
      </w:tr>
      <w:tr w:rsidR="00AB4971" w:rsidRPr="00AB4971" w14:paraId="5E96A333" w14:textId="77777777" w:rsidTr="00AB4971">
        <w:trPr>
          <w:trHeight w:val="605"/>
          <w:jc w:val="center"/>
          <w:ins w:id="1548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34103660" w14:textId="77777777" w:rsidR="00AB4971" w:rsidRPr="005107F4" w:rsidRDefault="00AB4971" w:rsidP="007A0531">
            <w:pPr>
              <w:spacing w:after="0" w:line="240" w:lineRule="auto"/>
              <w:jc w:val="center"/>
              <w:rPr>
                <w:ins w:id="1549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550" w:author="Gen-Chang Hsu" w:date="2024-08-27T20:18:00Z" w16du:dateUtc="2024-08-28T00:18:00Z">
                  <w:rPr>
                    <w:ins w:id="1551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D02CD26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52" w:author="Gen-Chang Hsu" w:date="2024-08-25T20:59:00Z" w16du:dateUtc="2024-08-26T00:59:00Z"/>
                <w:rFonts w:cs="Times New Roman"/>
                <w:color w:val="auto"/>
                <w:sz w:val="22"/>
                <w:rPrChange w:id="1553" w:author="Gen-Chang Hsu" w:date="2024-08-27T20:18:00Z" w16du:dateUtc="2024-08-28T00:18:00Z">
                  <w:rPr>
                    <w:ins w:id="1554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55" w:author="Gen-Chang Hsu" w:date="2024-08-25T20:59:00Z" w16du:dateUtc="2024-08-26T00:59:00Z">
              <w:r w:rsidRPr="005107F4">
                <w:rPr>
                  <w:rFonts w:eastAsia="Times New Roman" w:cs="Times New Roman"/>
                  <w:sz w:val="22"/>
                  <w:rPrChange w:id="1556" w:author="Gen-Chang Hsu" w:date="2024-08-27T20:18:00Z" w16du:dateUtc="2024-08-28T00:18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C</w:t>
              </w:r>
              <w:r w:rsidRPr="005107F4">
                <w:rPr>
                  <w:rFonts w:cs="Times New Roman"/>
                  <w:sz w:val="22"/>
                  <w:rPrChange w:id="1557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1F852790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58" w:author="Gen-Chang Hsu" w:date="2024-08-25T20:59:00Z" w16du:dateUtc="2024-08-26T00:59:00Z"/>
                <w:rFonts w:cs="Times New Roman"/>
                <w:color w:val="auto"/>
                <w:sz w:val="22"/>
                <w:rPrChange w:id="1559" w:author="Gen-Chang Hsu" w:date="2024-08-27T20:18:00Z" w16du:dateUtc="2024-08-28T00:18:00Z">
                  <w:rPr>
                    <w:ins w:id="156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61" w:author="Gen-Chang Hsu" w:date="2024-08-25T20:59:00Z" w16du:dateUtc="2024-08-26T00:59:00Z">
              <w:r w:rsidRPr="005107F4">
                <w:rPr>
                  <w:rFonts w:cs="Times New Roman"/>
                  <w:sz w:val="22"/>
                  <w:lang w:eastAsia="zh-CN" w:bidi="ar"/>
                  <w:rPrChange w:id="1562" w:author="Gen-Chang Hsu" w:date="2024-08-27T20:18:00Z" w16du:dateUtc="2024-08-28T00:18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5107F4">
                <w:rPr>
                  <w:rFonts w:cs="Times New Roman"/>
                  <w:sz w:val="22"/>
                  <w:vertAlign w:val="superscript"/>
                  <w:lang w:eastAsia="zh-CN" w:bidi="ar"/>
                  <w:rPrChange w:id="1563" w:author="Gen-Chang Hsu" w:date="2024-08-27T20:18:00Z" w16du:dateUtc="2024-08-28T00:18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5107F4">
                <w:rPr>
                  <w:rFonts w:cs="Times New Roman"/>
                  <w:sz w:val="22"/>
                  <w:lang w:eastAsia="zh-CN" w:bidi="ar"/>
                  <w:rPrChange w:id="1564" w:author="Gen-Chang Hsu" w:date="2024-08-27T20:18:00Z" w16du:dateUtc="2024-08-28T00:18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524B836C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65" w:author="Gen-Chang Hsu" w:date="2024-08-25T20:59:00Z" w16du:dateUtc="2024-08-26T00:59:00Z"/>
                <w:rFonts w:cs="Times New Roman"/>
                <w:color w:val="auto"/>
                <w:sz w:val="22"/>
                <w:rPrChange w:id="1566" w:author="Gen-Chang Hsu" w:date="2024-08-27T20:18:00Z" w16du:dateUtc="2024-08-28T00:18:00Z">
                  <w:rPr>
                    <w:ins w:id="156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68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69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FDA458" w14:textId="77777777" w:rsidR="00AB4971" w:rsidRPr="005107F4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70" w:author="Gen-Chang Hsu" w:date="2024-08-25T20:59:00Z" w16du:dateUtc="2024-08-26T00:59:00Z"/>
                <w:rFonts w:cs="Times New Roman"/>
                <w:color w:val="auto"/>
                <w:sz w:val="22"/>
                <w:rPrChange w:id="1571" w:author="Gen-Chang Hsu" w:date="2024-08-27T20:18:00Z" w16du:dateUtc="2024-08-28T00:18:00Z">
                  <w:rPr>
                    <w:ins w:id="1572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573" w:author="Gen-Chang Hsu" w:date="2024-08-25T20:59:00Z" w16du:dateUtc="2024-08-26T00:59:00Z">
              <w:r w:rsidRPr="005107F4">
                <w:rPr>
                  <w:rFonts w:cs="Times New Roman"/>
                  <w:sz w:val="22"/>
                  <w:rPrChange w:id="1574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1575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1576" w:author="Gen-Chang Hsu" w:date="2024-08-25T21:01:00Z" w16du:dateUtc="2024-08-26T01:01:00Z"/>
          <w:rFonts w:cs="Times New Roman"/>
          <w:b/>
          <w:color w:val="FF0000"/>
          <w:szCs w:val="24"/>
        </w:rPr>
      </w:pPr>
      <w:ins w:id="1577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610DBF86" w:rsidR="000641FB" w:rsidRDefault="000641FB" w:rsidP="000641FB">
      <w:pPr>
        <w:spacing w:after="0"/>
        <w:jc w:val="left"/>
        <w:rPr>
          <w:ins w:id="1578" w:author="Gen-Chang Hsu" w:date="2024-08-25T21:02:00Z" w16du:dateUtc="2024-08-26T01:02:00Z"/>
          <w:rFonts w:cs="Times New Roman"/>
        </w:rPr>
      </w:pPr>
      <w:ins w:id="1579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>Table S</w:t>
        </w:r>
      </w:ins>
      <w:ins w:id="1580" w:author="Gen-Chang Hsu" w:date="2024-08-26T09:41:00Z" w16du:dateUtc="2024-08-26T13:41:00Z">
        <w:r w:rsidR="007D024F">
          <w:rPr>
            <w:rFonts w:cs="Times New Roman"/>
            <w:b/>
            <w:szCs w:val="24"/>
          </w:rPr>
          <w:t>D</w:t>
        </w:r>
      </w:ins>
      <w:ins w:id="1581" w:author="Gen-Chang Hsu" w:date="2024-08-25T21:01:00Z" w16du:dateUtc="2024-08-26T01:01:00Z">
        <w:r w:rsidRPr="007A0531">
          <w:rPr>
            <w:rFonts w:cs="Times New Roman"/>
            <w:b/>
            <w:szCs w:val="24"/>
          </w:rPr>
          <w:t xml:space="preserve">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1582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1583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1584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84"/>
        <w:gridCol w:w="1530"/>
        <w:gridCol w:w="1712"/>
        <w:gridCol w:w="1553"/>
        <w:gridCol w:w="1489"/>
        <w:tblGridChange w:id="1585">
          <w:tblGrid>
            <w:gridCol w:w="2504"/>
            <w:gridCol w:w="180"/>
            <w:gridCol w:w="1530"/>
            <w:gridCol w:w="1712"/>
            <w:gridCol w:w="1553"/>
            <w:gridCol w:w="1489"/>
          </w:tblGrid>
        </w:tblGridChange>
      </w:tblGrid>
      <w:tr w:rsidR="009F1E1C" w:rsidRPr="009F1E1C" w14:paraId="3C1F733D" w14:textId="77777777" w:rsidTr="009F1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586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E720F3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587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588" w:author="Gen-Chang Hsu" w:date="2024-08-27T20:18:00Z" w16du:dateUtc="2024-08-28T00:18:00Z">
                  <w:rPr>
                    <w:ins w:id="1589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590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591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5E806F6" w14:textId="31F100DF" w:rsidR="009F1E1C" w:rsidRPr="006B4934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592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593" w:author="Gen-Chang Hsu" w:date="2024-08-27T20:18:00Z" w16du:dateUtc="2024-08-28T00:18:00Z">
                  <w:rPr>
                    <w:ins w:id="1594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595" w:author="Gen-Chang Hsu" w:date="2024-08-25T21:03:00Z" w16du:dateUtc="2024-08-26T01:03:00Z">
              <w:r w:rsidRPr="006B4934">
                <w:rPr>
                  <w:rFonts w:eastAsia="Times New Roman" w:cs="Times New Roman"/>
                  <w:b w:val="0"/>
                  <w:bCs w:val="0"/>
                  <w:color w:val="auto"/>
                  <w:sz w:val="22"/>
                </w:rPr>
                <w:t>Crop stage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5FC86F" w14:textId="77777777" w:rsidR="009F1E1C" w:rsidRPr="006B4934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596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597" w:author="Gen-Chang Hsu" w:date="2024-08-27T20:18:00Z" w16du:dateUtc="2024-08-28T00:18:00Z">
                  <w:rPr>
                    <w:ins w:id="1598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599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600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92596" w14:textId="77777777" w:rsidR="009F1E1C" w:rsidRPr="006B4934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01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602" w:author="Gen-Chang Hsu" w:date="2024-08-27T20:18:00Z" w16du:dateUtc="2024-08-28T00:18:00Z">
                  <w:rPr>
                    <w:ins w:id="1603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604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605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43CE7A" w14:textId="77777777" w:rsidR="009F1E1C" w:rsidRPr="006B4934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06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607" w:author="Gen-Chang Hsu" w:date="2024-08-27T20:18:00Z" w16du:dateUtc="2024-08-28T00:18:00Z">
                  <w:rPr>
                    <w:ins w:id="1608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609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610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9F1E1C" w:rsidRPr="009F1E1C" w14:paraId="7E5D011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11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12" w:author="Gen-Chang Hsu" w:date="2024-08-25T21:02:00Z"/>
          <w:trPrChange w:id="1613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14" w:author="Gen-Chang Hsu" w:date="2024-08-25T21:03:00Z" w16du:dateUtc="2024-08-26T01:03:00Z">
              <w:tcPr>
                <w:tcW w:w="2504" w:type="dxa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CB3B446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615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1616" w:author="Gen-Chang Hsu" w:date="2024-08-27T20:18:00Z" w16du:dateUtc="2024-08-28T00:18:00Z">
                  <w:rPr>
                    <w:ins w:id="1617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618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619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620" w:author="Gen-Chang Hsu" w:date="2024-08-25T21:03:00Z" w16du:dateUtc="2024-08-26T01:03:00Z">
              <w:tcPr>
                <w:tcW w:w="171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2517B70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21" w:author="Gen-Chang Hsu" w:date="2024-08-25T21:02:00Z" w16du:dateUtc="2024-08-26T01:02:00Z"/>
                <w:rFonts w:cs="Times New Roman"/>
                <w:color w:val="auto"/>
                <w:sz w:val="22"/>
                <w:rPrChange w:id="1622" w:author="Gen-Chang Hsu" w:date="2024-08-27T20:18:00Z" w16du:dateUtc="2024-08-28T00:18:00Z">
                  <w:rPr>
                    <w:ins w:id="162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24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25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626" w:author="Gen-Chang Hsu" w:date="2024-08-25T21:03:00Z" w16du:dateUtc="2024-08-26T01:03:00Z">
              <w:tcPr>
                <w:tcW w:w="1712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9D43F1D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27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1628" w:author="Gen-Chang Hsu" w:date="2024-08-27T20:18:00Z" w16du:dateUtc="2024-08-28T00:18:00Z">
                  <w:rPr>
                    <w:ins w:id="1629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630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63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632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633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634" w:author="Gen-Chang Hsu" w:date="2024-08-25T21:03:00Z" w16du:dateUtc="2024-08-26T01:03:00Z">
              <w:tcPr>
                <w:tcW w:w="1553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E85F347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35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1636" w:author="Gen-Chang Hsu" w:date="2024-08-27T20:18:00Z" w16du:dateUtc="2024-08-28T00:18:00Z">
                  <w:rPr>
                    <w:ins w:id="1637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638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3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1640" w:author="Gen-Chang Hsu" w:date="2024-08-25T21:03:00Z" w16du:dateUtc="2024-08-26T01:03:00Z">
              <w:tcPr>
                <w:tcW w:w="0" w:type="auto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D2F063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41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642" w:author="Gen-Chang Hsu" w:date="2024-08-27T20:18:00Z" w16du:dateUtc="2024-08-28T00:18:00Z">
                  <w:rPr>
                    <w:ins w:id="1643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644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45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18.8</w:t>
              </w:r>
            </w:ins>
          </w:p>
        </w:tc>
      </w:tr>
      <w:tr w:rsidR="009F1E1C" w:rsidRPr="009F1E1C" w14:paraId="2DC6A238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46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47" w:author="Gen-Chang Hsu" w:date="2024-08-25T21:02:00Z"/>
          <w:trPrChange w:id="1648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49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50FEFA29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650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651" w:author="Gen-Chang Hsu" w:date="2024-08-27T20:18:00Z" w16du:dateUtc="2024-08-28T00:18:00Z">
                  <w:rPr>
                    <w:ins w:id="1652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53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60CFE304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4" w:author="Gen-Chang Hsu" w:date="2024-08-25T21:02:00Z" w16du:dateUtc="2024-08-26T01:02:00Z"/>
                <w:rFonts w:cs="Times New Roman"/>
                <w:color w:val="auto"/>
                <w:sz w:val="22"/>
                <w:rPrChange w:id="1655" w:author="Gen-Chang Hsu" w:date="2024-08-27T20:18:00Z" w16du:dateUtc="2024-08-28T00:18:00Z">
                  <w:rPr>
                    <w:ins w:id="165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57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5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59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2244EE6A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0" w:author="Gen-Chang Hsu" w:date="2024-08-25T21:02:00Z" w16du:dateUtc="2024-08-26T01:02:00Z"/>
                <w:rFonts w:cs="Times New Roman"/>
                <w:color w:val="auto"/>
                <w:sz w:val="22"/>
                <w:rPrChange w:id="1661" w:author="Gen-Chang Hsu" w:date="2024-08-27T20:18:00Z" w16du:dateUtc="2024-08-28T00:18:00Z">
                  <w:rPr>
                    <w:ins w:id="166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63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664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665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66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67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7B29CE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8" w:author="Gen-Chang Hsu" w:date="2024-08-25T21:02:00Z" w16du:dateUtc="2024-08-26T01:02:00Z"/>
                <w:rFonts w:cs="Times New Roman"/>
                <w:color w:val="auto"/>
                <w:sz w:val="22"/>
                <w:rPrChange w:id="1669" w:author="Gen-Chang Hsu" w:date="2024-08-27T20:18:00Z" w16du:dateUtc="2024-08-28T00:18:00Z">
                  <w:rPr>
                    <w:ins w:id="167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71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72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673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4FFA0C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4" w:author="Gen-Chang Hsu" w:date="2024-08-25T21:02:00Z" w16du:dateUtc="2024-08-26T01:02:00Z"/>
                <w:rFonts w:cs="Times New Roman"/>
                <w:color w:val="auto"/>
                <w:sz w:val="22"/>
                <w:rPrChange w:id="1675" w:author="Gen-Chang Hsu" w:date="2024-08-27T20:18:00Z" w16du:dateUtc="2024-08-28T00:18:00Z">
                  <w:rPr>
                    <w:ins w:id="167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677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7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6.1</w:t>
              </w:r>
            </w:ins>
          </w:p>
        </w:tc>
      </w:tr>
      <w:tr w:rsidR="009F1E1C" w:rsidRPr="009F1E1C" w14:paraId="0596115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679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680" w:author="Gen-Chang Hsu" w:date="2024-08-25T21:02:00Z"/>
          <w:trPrChange w:id="1681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682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384A0839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683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684" w:author="Gen-Chang Hsu" w:date="2024-08-27T20:18:00Z" w16du:dateUtc="2024-08-28T00:18:00Z">
                  <w:rPr>
                    <w:ins w:id="1685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686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B2A504C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87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688" w:author="Gen-Chang Hsu" w:date="2024-08-27T20:18:00Z" w16du:dateUtc="2024-08-28T00:18:00Z">
                  <w:rPr>
                    <w:ins w:id="1689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690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69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692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7157221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3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694" w:author="Gen-Chang Hsu" w:date="2024-08-27T20:18:00Z" w16du:dateUtc="2024-08-28T00:18:00Z">
                  <w:rPr>
                    <w:ins w:id="169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696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697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69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69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00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6C2B154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01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702" w:author="Gen-Chang Hsu" w:date="2024-08-27T20:18:00Z" w16du:dateUtc="2024-08-28T00:18:00Z">
                  <w:rPr>
                    <w:ins w:id="170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704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705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706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619C48C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07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708" w:author="Gen-Chang Hsu" w:date="2024-08-27T20:18:00Z" w16du:dateUtc="2024-08-28T00:18:00Z">
                  <w:rPr>
                    <w:ins w:id="170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710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711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F1E1C" w:rsidRPr="009F1E1C" w14:paraId="154F1BCA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712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713" w:author="Gen-Chang Hsu" w:date="2024-08-25T21:02:00Z"/>
          <w:trPrChange w:id="1714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715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69231DD3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716" w:author="Gen-Chang Hsu" w:date="2024-08-25T21:02:00Z" w16du:dateUtc="2024-08-26T01:02:00Z"/>
                <w:rFonts w:cs="Times New Roman"/>
                <w:b w:val="0"/>
                <w:bCs w:val="0"/>
                <w:color w:val="auto"/>
                <w:sz w:val="22"/>
                <w:rPrChange w:id="1717" w:author="Gen-Chang Hsu" w:date="2024-08-27T20:18:00Z" w16du:dateUtc="2024-08-28T00:18:00Z">
                  <w:rPr>
                    <w:ins w:id="1718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719" w:author="Gen-Chang Hsu" w:date="2024-08-25T21:02:00Z" w16du:dateUtc="2024-08-26T01:02:00Z">
              <w:r w:rsidRPr="006B4934">
                <w:rPr>
                  <w:rFonts w:cs="Times New Roman"/>
                  <w:b w:val="0"/>
                  <w:bCs w:val="0"/>
                  <w:sz w:val="22"/>
                  <w:rPrChange w:id="1720" w:author="Gen-Chang Hsu" w:date="2024-08-27T20:18:00Z" w16du:dateUtc="2024-08-28T00:18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  <w:tcPrChange w:id="1721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33C19D9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2" w:author="Gen-Chang Hsu" w:date="2024-08-25T21:02:00Z" w16du:dateUtc="2024-08-26T01:02:00Z"/>
                <w:rFonts w:cs="Times New Roman"/>
                <w:color w:val="auto"/>
                <w:sz w:val="22"/>
                <w:rPrChange w:id="1723" w:author="Gen-Chang Hsu" w:date="2024-08-27T20:18:00Z" w16du:dateUtc="2024-08-28T00:18:00Z">
                  <w:rPr>
                    <w:ins w:id="172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25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2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27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33B8466A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8" w:author="Gen-Chang Hsu" w:date="2024-08-25T21:02:00Z" w16du:dateUtc="2024-08-26T01:02:00Z"/>
                <w:rFonts w:cs="Times New Roman"/>
                <w:color w:val="auto"/>
                <w:sz w:val="22"/>
                <w:rPrChange w:id="1729" w:author="Gen-Chang Hsu" w:date="2024-08-27T20:18:00Z" w16du:dateUtc="2024-08-28T00:18:00Z">
                  <w:rPr>
                    <w:ins w:id="173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31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732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733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734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35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F722D46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36" w:author="Gen-Chang Hsu" w:date="2024-08-25T21:02:00Z" w16du:dateUtc="2024-08-26T01:02:00Z"/>
                <w:rFonts w:cs="Times New Roman"/>
                <w:color w:val="auto"/>
                <w:sz w:val="22"/>
                <w:rPrChange w:id="1737" w:author="Gen-Chang Hsu" w:date="2024-08-27T20:18:00Z" w16du:dateUtc="2024-08-28T00:18:00Z">
                  <w:rPr>
                    <w:ins w:id="173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39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40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741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A3F9BF7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2" w:author="Gen-Chang Hsu" w:date="2024-08-25T21:02:00Z" w16du:dateUtc="2024-08-26T01:02:00Z"/>
                <w:rFonts w:cs="Times New Roman"/>
                <w:color w:val="auto"/>
                <w:sz w:val="22"/>
                <w:rPrChange w:id="1743" w:author="Gen-Chang Hsu" w:date="2024-08-27T20:18:00Z" w16du:dateUtc="2024-08-28T00:18:00Z">
                  <w:rPr>
                    <w:ins w:id="174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45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4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59.0</w:t>
              </w:r>
            </w:ins>
          </w:p>
        </w:tc>
      </w:tr>
      <w:tr w:rsidR="009F1E1C" w:rsidRPr="009F1E1C" w14:paraId="6276DFE7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747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748" w:author="Gen-Chang Hsu" w:date="2024-08-25T21:02:00Z"/>
          <w:trPrChange w:id="1749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750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16E9CBAF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751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752" w:author="Gen-Chang Hsu" w:date="2024-08-27T20:18:00Z" w16du:dateUtc="2024-08-28T00:18:00Z">
                  <w:rPr>
                    <w:ins w:id="1753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754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2237AE0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5" w:author="Gen-Chang Hsu" w:date="2024-08-25T21:02:00Z" w16du:dateUtc="2024-08-26T01:02:00Z"/>
                <w:rFonts w:cs="Times New Roman"/>
                <w:color w:val="auto"/>
                <w:sz w:val="22"/>
                <w:rPrChange w:id="1756" w:author="Gen-Chang Hsu" w:date="2024-08-27T20:18:00Z" w16du:dateUtc="2024-08-28T00:18:00Z">
                  <w:rPr>
                    <w:ins w:id="175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58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5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60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4D1AFD08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1" w:author="Gen-Chang Hsu" w:date="2024-08-25T21:02:00Z" w16du:dateUtc="2024-08-26T01:02:00Z"/>
                <w:rFonts w:cs="Times New Roman"/>
                <w:color w:val="auto"/>
                <w:sz w:val="22"/>
                <w:rPrChange w:id="1762" w:author="Gen-Chang Hsu" w:date="2024-08-27T20:18:00Z" w16du:dateUtc="2024-08-28T00:18:00Z">
                  <w:rPr>
                    <w:ins w:id="176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64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765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76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767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68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1F69FD3E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9" w:author="Gen-Chang Hsu" w:date="2024-08-25T21:02:00Z" w16du:dateUtc="2024-08-26T01:02:00Z"/>
                <w:rFonts w:cs="Times New Roman"/>
                <w:color w:val="auto"/>
                <w:sz w:val="22"/>
                <w:rPrChange w:id="1770" w:author="Gen-Chang Hsu" w:date="2024-08-27T20:18:00Z" w16du:dateUtc="2024-08-28T00:18:00Z">
                  <w:rPr>
                    <w:ins w:id="177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72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73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774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4024E52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5" w:author="Gen-Chang Hsu" w:date="2024-08-25T21:02:00Z" w16du:dateUtc="2024-08-26T01:02:00Z"/>
                <w:rFonts w:cs="Times New Roman"/>
                <w:color w:val="auto"/>
                <w:sz w:val="22"/>
                <w:rPrChange w:id="1776" w:author="Gen-Chang Hsu" w:date="2024-08-27T20:18:00Z" w16du:dateUtc="2024-08-28T00:18:00Z">
                  <w:rPr>
                    <w:ins w:id="177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778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7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69.0</w:t>
              </w:r>
            </w:ins>
          </w:p>
        </w:tc>
      </w:tr>
      <w:tr w:rsidR="009F1E1C" w:rsidRPr="009F1E1C" w14:paraId="0845111D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1780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1781" w:author="Gen-Chang Hsu" w:date="2024-08-25T21:02:00Z"/>
          <w:trPrChange w:id="1782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1783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0578949C" w14:textId="77777777" w:rsidR="009F1E1C" w:rsidRPr="006B4934" w:rsidRDefault="009F1E1C" w:rsidP="007A0531">
            <w:pPr>
              <w:spacing w:after="0" w:line="240" w:lineRule="auto"/>
              <w:jc w:val="center"/>
              <w:rPr>
                <w:ins w:id="1784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1785" w:author="Gen-Chang Hsu" w:date="2024-08-27T20:18:00Z" w16du:dateUtc="2024-08-28T00:18:00Z">
                  <w:rPr>
                    <w:ins w:id="1786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1787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7DE9E987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88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1789" w:author="Gen-Chang Hsu" w:date="2024-08-27T20:18:00Z" w16du:dateUtc="2024-08-28T00:18:00Z">
                  <w:rPr>
                    <w:ins w:id="1790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791" w:author="Gen-Chang Hsu" w:date="2024-08-25T21:02:00Z" w16du:dateUtc="2024-08-26T01:02:00Z">
              <w:r w:rsidRPr="006B4934">
                <w:rPr>
                  <w:rFonts w:cs="Times New Roman"/>
                  <w:sz w:val="22"/>
                  <w:rPrChange w:id="1792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793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11B0DD7A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94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795" w:author="Gen-Chang Hsu" w:date="2024-08-27T20:18:00Z" w16du:dateUtc="2024-08-28T00:18:00Z">
                  <w:rPr>
                    <w:ins w:id="179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797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798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6B4934">
                <w:rPr>
                  <w:rFonts w:cs="Times New Roman"/>
                  <w:sz w:val="22"/>
                  <w:vertAlign w:val="superscript"/>
                  <w:lang w:eastAsia="zh-CN" w:bidi="ar"/>
                  <w:rPrChange w:id="1799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6B4934">
                <w:rPr>
                  <w:rFonts w:cs="Times New Roman"/>
                  <w:sz w:val="22"/>
                  <w:lang w:eastAsia="zh-CN" w:bidi="ar"/>
                  <w:rPrChange w:id="1800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1801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2D477E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2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803" w:author="Gen-Chang Hsu" w:date="2024-08-27T20:18:00Z" w16du:dateUtc="2024-08-28T00:18:00Z">
                  <w:rPr>
                    <w:ins w:id="180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805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806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1807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91C9320" w14:textId="77777777" w:rsidR="009F1E1C" w:rsidRPr="006B4934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8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1809" w:author="Gen-Chang Hsu" w:date="2024-08-27T20:18:00Z" w16du:dateUtc="2024-08-28T00:18:00Z">
                  <w:rPr>
                    <w:ins w:id="181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1811" w:author="Gen-Chang Hsu" w:date="2024-08-25T21:02:00Z" w16du:dateUtc="2024-08-26T01:02:00Z">
              <w:r w:rsidRPr="006B4934">
                <w:rPr>
                  <w:rFonts w:cs="Times New Roman"/>
                  <w:sz w:val="22"/>
                  <w:lang w:eastAsia="zh-CN" w:bidi="ar"/>
                  <w:rPrChange w:id="1812" w:author="Gen-Chang Hsu" w:date="2024-08-27T20:18:00Z" w16du:dateUtc="2024-08-28T00:18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1813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15CA4748" w14:textId="77777777" w:rsidR="00E5465D" w:rsidRDefault="00E5465D">
      <w:pPr>
        <w:spacing w:after="0" w:line="240" w:lineRule="auto"/>
        <w:jc w:val="left"/>
        <w:rPr>
          <w:ins w:id="1814" w:author="Gen-Chang Hsu" w:date="2024-08-27T20:39:00Z" w16du:dateUtc="2024-08-28T00:39:00Z"/>
          <w:rFonts w:cs="Times New Roman"/>
          <w:b/>
          <w:color w:val="FF0000"/>
          <w:szCs w:val="24"/>
        </w:rPr>
      </w:pPr>
      <w:ins w:id="1815" w:author="Gen-Chang Hsu" w:date="2024-08-27T20:39:00Z" w16du:dateUtc="2024-08-28T00:39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62F9E693" w14:textId="2FAB8241" w:rsidR="00961B7D" w:rsidRPr="008C3398" w:rsidRDefault="00E5465D" w:rsidP="00961B7D">
      <w:pPr>
        <w:jc w:val="left"/>
        <w:rPr>
          <w:ins w:id="1816" w:author="Gen-Chang Hsu" w:date="2024-08-27T22:27:00Z" w16du:dateUtc="2024-08-28T02:27:00Z"/>
          <w:rFonts w:cs="Times New Roman"/>
          <w:color w:val="FF0000"/>
          <w:szCs w:val="24"/>
        </w:rPr>
      </w:pPr>
      <w:ins w:id="1817" w:author="Gen-Chang Hsu" w:date="2024-08-27T20:39:00Z" w16du:dateUtc="2024-08-28T00:39:00Z">
        <w:r w:rsidRPr="008C3398">
          <w:rPr>
            <w:rFonts w:cs="Times New Roman"/>
            <w:b/>
            <w:color w:val="FF0000"/>
            <w:szCs w:val="24"/>
            <w:rPrChange w:id="1818" w:author="Gen-Chang Hsu" w:date="2024-08-27T22:32:00Z" w16du:dateUtc="2024-08-28T02:32:00Z">
              <w:rPr>
                <w:rFonts w:cs="Times New Roman"/>
                <w:b/>
                <w:szCs w:val="24"/>
              </w:rPr>
            </w:rPrChange>
          </w:rPr>
          <w:lastRenderedPageBreak/>
          <w:t>Table S</w:t>
        </w:r>
        <w:r w:rsidRPr="008C3398">
          <w:rPr>
            <w:rFonts w:cs="Times New Roman"/>
            <w:b/>
            <w:color w:val="FF0000"/>
            <w:szCs w:val="24"/>
            <w:rPrChange w:id="1819" w:author="Gen-Chang Hsu" w:date="2024-08-27T22:32:00Z" w16du:dateUtc="2024-08-28T02:32:00Z">
              <w:rPr>
                <w:rFonts w:cs="Times New Roman"/>
                <w:b/>
                <w:szCs w:val="24"/>
              </w:rPr>
            </w:rPrChange>
          </w:rPr>
          <w:t>E</w:t>
        </w:r>
        <w:r w:rsidRPr="008C3398">
          <w:rPr>
            <w:rFonts w:cs="Times New Roman"/>
            <w:b/>
            <w:color w:val="FF0000"/>
            <w:szCs w:val="24"/>
            <w:rPrChange w:id="1820" w:author="Gen-Chang Hsu" w:date="2024-08-27T22:32:00Z" w16du:dateUtc="2024-08-28T02:32:00Z">
              <w:rPr>
                <w:rFonts w:cs="Times New Roman"/>
                <w:b/>
                <w:szCs w:val="24"/>
              </w:rPr>
            </w:rPrChange>
          </w:rPr>
          <w:t xml:space="preserve">. </w:t>
        </w:r>
      </w:ins>
      <w:ins w:id="1821" w:author="Gen-Chang Hsu" w:date="2024-08-27T22:27:00Z" w16du:dateUtc="2024-08-28T02:27:00Z">
        <w:r w:rsidR="00961B7D" w:rsidRPr="008C3398">
          <w:rPr>
            <w:rFonts w:cs="Times New Roman"/>
            <w:color w:val="FF0000"/>
            <w:szCs w:val="24"/>
          </w:rPr>
          <w:t>The</w:t>
        </w:r>
      </w:ins>
      <w:ins w:id="1822" w:author="Gen-Chang Hsu" w:date="2024-08-27T22:29:00Z" w16du:dateUtc="2024-08-28T02:29:00Z">
        <w:r w:rsidR="00961B7D" w:rsidRPr="008C3398">
          <w:rPr>
            <w:rFonts w:cs="Times New Roman"/>
            <w:color w:val="FF0000"/>
            <w:szCs w:val="24"/>
          </w:rPr>
          <w:t xml:space="preserve"> </w:t>
        </w:r>
      </w:ins>
      <w:ins w:id="1823" w:author="Gen-Chang Hsu" w:date="2024-08-27T22:27:00Z" w16du:dateUtc="2024-08-28T02:27:00Z">
        <w:r w:rsidR="00961B7D" w:rsidRPr="008C3398">
          <w:rPr>
            <w:rFonts w:cs="Times New Roman"/>
            <w:color w:val="FF0000"/>
            <w:szCs w:val="24"/>
          </w:rPr>
          <w:t>abundance</w:t>
        </w:r>
      </w:ins>
      <w:ins w:id="1824" w:author="Gen-Chang Hsu" w:date="2024-08-27T22:29:00Z" w16du:dateUtc="2024-08-28T02:29:00Z">
        <w:r w:rsidR="00961B7D" w:rsidRPr="008C3398">
          <w:rPr>
            <w:rFonts w:cs="Times New Roman"/>
            <w:color w:val="FF0000"/>
            <w:szCs w:val="24"/>
          </w:rPr>
          <w:t xml:space="preserve"> (number of individuals in the sweep net samples)</w:t>
        </w:r>
      </w:ins>
      <w:ins w:id="1825" w:author="Gen-Chang Hsu" w:date="2024-08-27T22:27:00Z" w16du:dateUtc="2024-08-28T02:27:00Z">
        <w:r w:rsidR="00961B7D" w:rsidRPr="008C3398">
          <w:rPr>
            <w:rFonts w:cs="Times New Roman"/>
            <w:color w:val="FF0000"/>
            <w:szCs w:val="24"/>
          </w:rPr>
          <w:t xml:space="preserve"> of the </w:t>
        </w:r>
      </w:ins>
      <w:ins w:id="1826" w:author="Gen-Chang Hsu" w:date="2024-08-27T22:28:00Z" w16du:dateUtc="2024-08-28T02:28:00Z">
        <w:r w:rsidR="00961B7D" w:rsidRPr="008C3398">
          <w:rPr>
            <w:rFonts w:cs="Times New Roman"/>
            <w:color w:val="FF0000"/>
            <w:szCs w:val="24"/>
          </w:rPr>
          <w:t xml:space="preserve">three prey </w:t>
        </w:r>
      </w:ins>
      <w:ins w:id="1827" w:author="Gen-Chang Hsu" w:date="2024-08-27T22:27:00Z" w16du:dateUtc="2024-08-28T02:27:00Z">
        <w:r w:rsidR="00961B7D" w:rsidRPr="008C3398">
          <w:rPr>
            <w:rFonts w:cs="Times New Roman"/>
            <w:color w:val="FF0000"/>
            <w:szCs w:val="24"/>
          </w:rPr>
          <w:t>guild</w:t>
        </w:r>
      </w:ins>
      <w:ins w:id="1828" w:author="Gen-Chang Hsu" w:date="2024-08-27T22:28:00Z" w16du:dateUtc="2024-08-28T02:28:00Z">
        <w:r w:rsidR="00961B7D" w:rsidRPr="008C3398">
          <w:rPr>
            <w:rFonts w:cs="Times New Roman"/>
            <w:color w:val="FF0000"/>
            <w:szCs w:val="24"/>
          </w:rPr>
          <w:t>s</w:t>
        </w:r>
      </w:ins>
      <w:ins w:id="1829" w:author="Gen-Chang Hsu" w:date="2024-08-27T22:27:00Z" w16du:dateUtc="2024-08-28T02:27:00Z">
        <w:r w:rsidR="00961B7D" w:rsidRPr="008C3398">
          <w:rPr>
            <w:rFonts w:cs="Times New Roman"/>
            <w:color w:val="FF0000"/>
            <w:szCs w:val="24"/>
          </w:rPr>
          <w:t xml:space="preserve"> at the flowering and ripening stages in organic and conventional farms in the three study years.</w:t>
        </w:r>
      </w:ins>
      <w:ins w:id="1830" w:author="Gen-Chang Hsu" w:date="2024-08-27T22:28:00Z" w16du:dateUtc="2024-08-28T02:28:00Z">
        <w:r w:rsidR="00961B7D" w:rsidRPr="008C3398">
          <w:rPr>
            <w:rFonts w:cs="Times New Roman"/>
            <w:color w:val="FF0000"/>
            <w:szCs w:val="24"/>
          </w:rPr>
          <w:t xml:space="preserve"> </w:t>
        </w:r>
      </w:ins>
      <w:ins w:id="1831" w:author="Gen-Chang Hsu" w:date="2024-08-27T22:30:00Z" w16du:dateUtc="2024-08-28T02:30:00Z">
        <w:r w:rsidR="00961B7D" w:rsidRPr="008C3398">
          <w:rPr>
            <w:rFonts w:cs="Times New Roman"/>
            <w:color w:val="FF0000"/>
            <w:szCs w:val="24"/>
          </w:rPr>
          <w:t>Numbers represent</w:t>
        </w:r>
      </w:ins>
      <w:ins w:id="1832" w:author="Gen-Chang Hsu" w:date="2024-08-27T22:31:00Z" w16du:dateUtc="2024-08-28T02:31:00Z">
        <w:r w:rsidR="00961B7D" w:rsidRPr="008C3398">
          <w:rPr>
            <w:rFonts w:cs="Times New Roman"/>
            <w:color w:val="FF0000"/>
            <w:szCs w:val="24"/>
          </w:rPr>
          <w:t xml:space="preserve"> the mean (</w:t>
        </w:r>
        <w:r w:rsidR="00AC6BCB" w:rsidRPr="008C3398">
          <w:rPr>
            <w:rFonts w:cs="Times New Roman"/>
            <w:color w:val="FF0000"/>
            <w:sz w:val="22"/>
            <w:lang w:eastAsia="zh-CN" w:bidi="ar"/>
            <w:rPrChange w:id="1833" w:author="Gen-Chang Hsu" w:date="2024-08-27T22:32:00Z" w16du:dateUtc="2024-08-28T02:32:00Z">
              <w:rPr>
                <w:rFonts w:cs="Times New Roman"/>
                <w:sz w:val="22"/>
                <w:lang w:eastAsia="zh-CN" w:bidi="ar"/>
              </w:rPr>
            </w:rPrChange>
          </w:rPr>
          <w:t>±</w:t>
        </w:r>
        <w:r w:rsidR="00AC6BCB" w:rsidRPr="008C3398">
          <w:rPr>
            <w:rFonts w:cs="Times New Roman"/>
            <w:color w:val="FF0000"/>
            <w:sz w:val="22"/>
            <w:lang w:eastAsia="zh-CN" w:bidi="ar"/>
            <w:rPrChange w:id="1834" w:author="Gen-Chang Hsu" w:date="2024-08-27T22:32:00Z" w16du:dateUtc="2024-08-28T02:32:00Z">
              <w:rPr>
                <w:rFonts w:cs="Times New Roman"/>
                <w:sz w:val="22"/>
                <w:lang w:eastAsia="zh-CN" w:bidi="ar"/>
              </w:rPr>
            </w:rPrChange>
          </w:rPr>
          <w:t xml:space="preserve"> </w:t>
        </w:r>
        <w:r w:rsidR="00961B7D" w:rsidRPr="008C3398">
          <w:rPr>
            <w:rFonts w:cs="Times New Roman"/>
            <w:color w:val="FF0000"/>
            <w:szCs w:val="24"/>
          </w:rPr>
          <w:t>SE) across the replicate farms.</w:t>
        </w:r>
      </w:ins>
    </w:p>
    <w:p w14:paraId="4C6EA8C3" w14:textId="280F8413" w:rsidR="00992D74" w:rsidRPr="007D5F19" w:rsidRDefault="00992D74" w:rsidP="00AA0BC8">
      <w:pPr>
        <w:jc w:val="left"/>
        <w:rPr>
          <w:rFonts w:cs="Times New Roman"/>
          <w:b/>
          <w:color w:val="FF0000"/>
          <w:szCs w:val="24"/>
        </w:rPr>
        <w:pPrChange w:id="1835" w:author="Gen-Chang Hsu" w:date="2024-08-27T22:24:00Z" w16du:dateUtc="2024-08-28T02:24:00Z">
          <w:pPr>
            <w:spacing w:after="0"/>
            <w:jc w:val="left"/>
          </w:pPr>
        </w:pPrChange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9579D21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commentRangeStart w:id="1836"/>
      <w:ins w:id="1837" w:author="Gen-Chang Hsu" w:date="2024-08-27T20:36:00Z" w16du:dateUtc="2024-08-28T00:36:00Z">
        <w:r w:rsidR="00B401E1">
          <w:rPr>
            <w:rFonts w:cs="Times New Roman"/>
            <w:szCs w:val="24"/>
          </w:rPr>
          <w:t>in</w:t>
        </w:r>
      </w:ins>
      <w:del w:id="1838" w:author="Gen-Chang Hsu" w:date="2024-08-27T20:36:00Z" w16du:dateUtc="2024-08-28T00:36:00Z">
        <w:r w:rsidR="00C51396" w:rsidDel="00B401E1">
          <w:rPr>
            <w:rFonts w:cs="Times New Roman"/>
            <w:szCs w:val="24"/>
          </w:rPr>
          <w:delText>of</w:delText>
        </w:r>
      </w:del>
      <w:r w:rsidRPr="005C029F">
        <w:rPr>
          <w:rFonts w:cs="Times New Roman"/>
          <w:szCs w:val="24"/>
        </w:rPr>
        <w:t xml:space="preserve"> the three </w:t>
      </w:r>
      <w:del w:id="1839" w:author="Gen-Chang Hsu" w:date="2024-08-27T20:36:00Z" w16du:dateUtc="2024-08-28T00:36:00Z">
        <w:r w:rsidRPr="005C029F" w:rsidDel="00B401E1">
          <w:rPr>
            <w:rFonts w:cs="Times New Roman"/>
            <w:szCs w:val="24"/>
          </w:rPr>
          <w:delText xml:space="preserve">study </w:delText>
        </w:r>
      </w:del>
      <w:r w:rsidRPr="005C029F">
        <w:rPr>
          <w:rFonts w:cs="Times New Roman"/>
          <w:szCs w:val="24"/>
        </w:rPr>
        <w:t>years</w:t>
      </w:r>
      <w:ins w:id="1840" w:author="Gen-Chang Hsu" w:date="2024-08-27T20:36:00Z" w16du:dateUtc="2024-08-28T00:36:00Z">
        <w:r w:rsidR="00B401E1">
          <w:rPr>
            <w:rFonts w:cs="Times New Roman"/>
            <w:szCs w:val="24"/>
          </w:rPr>
          <w:t xml:space="preserve"> of study</w:t>
        </w:r>
        <w:commentRangeEnd w:id="1836"/>
        <w:r w:rsidR="007016F1">
          <w:rPr>
            <w:rStyle w:val="CommentReference"/>
          </w:rPr>
          <w:commentReference w:id="1836"/>
        </w:r>
      </w:ins>
      <w:r w:rsidRPr="005C029F">
        <w:rPr>
          <w:rFonts w:cs="Times New Roman"/>
          <w:szCs w:val="24"/>
        </w:rPr>
        <w:t>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1841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7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6T21:29:00Z" w:initials="GH">
    <w:p w14:paraId="2230AF58" w14:textId="77777777" w:rsidR="002C4702" w:rsidRDefault="002C4702" w:rsidP="002C4702">
      <w:pPr>
        <w:pStyle w:val="CommentText"/>
        <w:jc w:val="left"/>
      </w:pPr>
      <w:r>
        <w:rPr>
          <w:rStyle w:val="CommentReference"/>
        </w:rPr>
        <w:annotationRef/>
      </w:r>
      <w:r>
        <w:t>Need to update the table and figure numbers here and in the main text after we finalize the revision.</w:t>
      </w:r>
    </w:p>
  </w:comment>
  <w:comment w:id="1" w:author="Gen-Chang Hsu" w:date="2024-08-25T20:53:00Z" w:initials="GH">
    <w:p w14:paraId="391CA43B" w14:textId="193C4508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  <w:comment w:id="1836" w:author="Gen-Chang Hsu" w:date="2024-08-27T20:36:00Z" w:initials="GH">
    <w:p w14:paraId="0124F8C8" w14:textId="77777777" w:rsidR="007016F1" w:rsidRDefault="007016F1" w:rsidP="007016F1">
      <w:pPr>
        <w:pStyle w:val="CommentText"/>
        <w:jc w:val="left"/>
      </w:pPr>
      <w:r>
        <w:rPr>
          <w:rStyle w:val="CommentReference"/>
        </w:rPr>
        <w:annotationRef/>
      </w:r>
      <w:r>
        <w:t>Edited this in response to Reviewer 3’s comment 19.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230AF58" w15:done="0"/>
  <w15:commentEx w15:paraId="391CA43B" w15:done="0"/>
  <w15:commentEx w15:paraId="0124F8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FA8E4A5" w16cex:dateUtc="2024-08-27T01:29:00Z"/>
  <w16cex:commentExtensible w16cex:durableId="6C646F7A" w16cex:dateUtc="2024-08-26T00:53:00Z"/>
  <w16cex:commentExtensible w16cex:durableId="5FF92DE6" w16cex:dateUtc="2024-08-28T00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230AF58" w16cid:durableId="7FA8E4A5"/>
  <w16cid:commentId w16cid:paraId="391CA43B" w16cid:durableId="6C646F7A"/>
  <w16cid:commentId w16cid:paraId="0124F8C8" w16cid:durableId="5FF92DE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C71F9" w14:textId="77777777" w:rsidR="00F807A7" w:rsidRDefault="00F807A7">
      <w:pPr>
        <w:spacing w:line="240" w:lineRule="auto"/>
      </w:pPr>
      <w:r>
        <w:separator/>
      </w:r>
    </w:p>
  </w:endnote>
  <w:endnote w:type="continuationSeparator" w:id="0">
    <w:p w14:paraId="62B7EAD9" w14:textId="77777777" w:rsidR="00F807A7" w:rsidRDefault="00F807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ACDEE5" w14:textId="77777777" w:rsidR="00F807A7" w:rsidRDefault="00F807A7">
      <w:pPr>
        <w:spacing w:after="0"/>
      </w:pPr>
      <w:r>
        <w:separator/>
      </w:r>
    </w:p>
  </w:footnote>
  <w:footnote w:type="continuationSeparator" w:id="0">
    <w:p w14:paraId="074430CE" w14:textId="77777777" w:rsidR="00F807A7" w:rsidRDefault="00F807A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1FCF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02C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D64"/>
    <w:rsid w:val="001B0E5B"/>
    <w:rsid w:val="001B11CB"/>
    <w:rsid w:val="001B13B0"/>
    <w:rsid w:val="001B1443"/>
    <w:rsid w:val="001B1459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5D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702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68AB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6D59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2E9B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07F4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2F8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6DFC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934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C79E2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31F9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16F1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18A7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024F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2EF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3B7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398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53F6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1B7D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2B3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60D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000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066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BC8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BCB"/>
    <w:rsid w:val="00AC6CDE"/>
    <w:rsid w:val="00AC6E9B"/>
    <w:rsid w:val="00AC7018"/>
    <w:rsid w:val="00AC7315"/>
    <w:rsid w:val="00AC73FF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01E1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48EE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1D4"/>
    <w:rsid w:val="00D63922"/>
    <w:rsid w:val="00D63B2F"/>
    <w:rsid w:val="00D63CFE"/>
    <w:rsid w:val="00D64205"/>
    <w:rsid w:val="00D642D0"/>
    <w:rsid w:val="00D660B8"/>
    <w:rsid w:val="00D6755B"/>
    <w:rsid w:val="00D6796F"/>
    <w:rsid w:val="00D70681"/>
    <w:rsid w:val="00D7182C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65D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44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7A7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B7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5918</TotalTime>
  <Pages>19</Pages>
  <Words>1634</Words>
  <Characters>9317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10930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2027</cp:revision>
  <cp:lastPrinted>2023-03-25T10:43:00Z</cp:lastPrinted>
  <dcterms:created xsi:type="dcterms:W3CDTF">2020-10-12T14:12:00Z</dcterms:created>
  <dcterms:modified xsi:type="dcterms:W3CDTF">2024-08-28T02:32:00Z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