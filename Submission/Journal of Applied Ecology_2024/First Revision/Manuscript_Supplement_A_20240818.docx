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3E9B6" w14:textId="77777777" w:rsidR="00D4554B" w:rsidRPr="00D4554B" w:rsidRDefault="00D4554B" w:rsidP="00D4554B">
      <w:pPr>
        <w:jc w:val="center"/>
        <w:rPr>
          <w:rFonts w:cs="Times New Roman"/>
          <w:b/>
          <w:bCs/>
          <w:sz w:val="28"/>
          <w:szCs w:val="28"/>
          <w:u w:val="single"/>
        </w:rPr>
      </w:pPr>
      <w:r w:rsidRPr="00D4554B">
        <w:rPr>
          <w:rFonts w:cs="Times New Roman"/>
          <w:b/>
          <w:bCs/>
          <w:sz w:val="28"/>
          <w:szCs w:val="28"/>
          <w:u w:val="single"/>
        </w:rPr>
        <w:t>Appendix A.</w:t>
      </w:r>
    </w:p>
    <w:p w14:paraId="1B953052" w14:textId="7133F7C2" w:rsidR="002F59D2" w:rsidRDefault="00BF1239" w:rsidP="003F2909">
      <w:pPr>
        <w:spacing w:after="0" w:line="480" w:lineRule="auto"/>
        <w:jc w:val="center"/>
        <w:rPr>
          <w:rFonts w:cs="Times New Roman"/>
          <w:b/>
          <w:color w:val="000000" w:themeColor="text1"/>
        </w:rPr>
      </w:pPr>
      <w:r w:rsidRPr="00BF1239">
        <w:rPr>
          <w:rFonts w:cs="Times New Roman"/>
          <w:b/>
          <w:color w:val="000000" w:themeColor="text1"/>
          <w:sz w:val="28"/>
          <w:szCs w:val="28"/>
        </w:rPr>
        <w:t>Generalist predators function as pest specialists: examining diet composition of spiders and ladybeetles across rice crop stages</w:t>
      </w:r>
      <w:r w:rsidR="002F59D2">
        <w:rPr>
          <w:rFonts w:cs="Times New Roman"/>
          <w:b/>
          <w:color w:val="000000" w:themeColor="text1"/>
        </w:rPr>
        <w:br w:type="page"/>
      </w:r>
    </w:p>
    <w:p w14:paraId="4A7C0120" w14:textId="08E13D32" w:rsidR="005B0566" w:rsidRPr="005C029F" w:rsidRDefault="00DD4E15" w:rsidP="008C4661">
      <w:pPr>
        <w:jc w:val="left"/>
        <w:rPr>
          <w:rFonts w:cs="Times New Roman"/>
          <w:bCs/>
          <w:szCs w:val="24"/>
        </w:rPr>
      </w:pPr>
      <w:r w:rsidRPr="005C029F">
        <w:rPr>
          <w:rFonts w:cs="Times New Roman"/>
          <w:b/>
          <w:bCs/>
          <w:szCs w:val="24"/>
        </w:rPr>
        <w:lastRenderedPageBreak/>
        <w:t>Table S1</w:t>
      </w:r>
      <w:r w:rsidRPr="005C029F">
        <w:rPr>
          <w:rFonts w:cs="Times New Roman"/>
          <w:bCs/>
          <w:szCs w:val="24"/>
        </w:rPr>
        <w:t>. The</w:t>
      </w:r>
      <w:ins w:id="0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taxonomic composition</w:t>
        </w:r>
      </w:ins>
      <w:ins w:id="1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s</w:t>
        </w:r>
      </w:ins>
      <w:ins w:id="2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of the</w:t>
        </w:r>
      </w:ins>
      <w:r w:rsidRPr="005C029F">
        <w:rPr>
          <w:rFonts w:cs="Times New Roman"/>
          <w:bCs/>
          <w:szCs w:val="24"/>
        </w:rPr>
        <w:t xml:space="preserve"> </w:t>
      </w:r>
      <w:del w:id="3" w:author="Gen-Chang Hsu" w:date="2024-08-18T16:19:00Z" w16du:dateUtc="2024-08-18T20:19:00Z">
        <w:r w:rsidRPr="005C029F" w:rsidDel="000F66BC">
          <w:rPr>
            <w:rFonts w:cs="Times New Roman"/>
            <w:bCs/>
            <w:szCs w:val="24"/>
          </w:rPr>
          <w:delText xml:space="preserve">taxonomic information and </w:delText>
        </w:r>
      </w:del>
      <w:r w:rsidRPr="005C029F">
        <w:rPr>
          <w:rFonts w:cs="Times New Roman"/>
          <w:bCs/>
          <w:szCs w:val="24"/>
        </w:rPr>
        <w:t>trophic guilds</w:t>
      </w:r>
      <w:ins w:id="4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, the number of </w:t>
        </w:r>
      </w:ins>
      <w:del w:id="5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 xml:space="preserve"> of the </w:delText>
        </w:r>
      </w:del>
      <w:r w:rsidRPr="005C029F">
        <w:rPr>
          <w:rFonts w:cs="Times New Roman"/>
          <w:bCs/>
          <w:szCs w:val="24"/>
        </w:rPr>
        <w:t>arthropod</w:t>
      </w:r>
      <w:ins w:id="6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 xml:space="preserve"> individuals in the field</w:t>
        </w:r>
      </w:ins>
      <w:r w:rsidRPr="005C029F">
        <w:rPr>
          <w:rFonts w:cs="Times New Roman"/>
          <w:bCs/>
          <w:szCs w:val="24"/>
        </w:rPr>
        <w:t xml:space="preserve"> samples</w:t>
      </w:r>
      <w:ins w:id="7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, </w:t>
        </w:r>
      </w:ins>
      <w:ins w:id="8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 xml:space="preserve">and </w:t>
        </w:r>
      </w:ins>
      <w:ins w:id="9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the number of </w:t>
        </w:r>
      </w:ins>
      <w:ins w:id="10" w:author="Gen-Chang Hsu" w:date="2024-08-18T16:22:00Z" w16du:dateUtc="2024-08-18T20:22:00Z">
        <w:r w:rsidR="002A566D">
          <w:rPr>
            <w:rFonts w:cs="Times New Roman"/>
            <w:bCs/>
            <w:szCs w:val="24"/>
          </w:rPr>
          <w:t xml:space="preserve">stable </w:t>
        </w:r>
      </w:ins>
      <w:ins w:id="11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isotope capsules prepared</w:t>
        </w:r>
      </w:ins>
      <w:r w:rsidRPr="005C029F">
        <w:rPr>
          <w:rFonts w:cs="Times New Roman"/>
          <w:bCs/>
          <w:szCs w:val="24"/>
        </w:rPr>
        <w:t xml:space="preserve"> </w:t>
      </w:r>
      <w:del w:id="12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>i</w:delText>
        </w:r>
      </w:del>
      <w:ins w:id="13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</w:t>
        </w:r>
      </w:ins>
      <w:r w:rsidRPr="005C029F">
        <w:rPr>
          <w:rFonts w:cs="Times New Roman"/>
          <w:bCs/>
          <w:szCs w:val="24"/>
        </w:rPr>
        <w:t>n the three study years.</w:t>
      </w:r>
      <w:del w:id="14" w:author="Gen-Chang Hsu" w:date="2024-08-18T16:20:00Z" w16du:dateUtc="2024-08-18T20:20:00Z">
        <w:r w:rsidR="00F95F7D" w:rsidDel="000F66BC">
          <w:rPr>
            <w:rFonts w:cs="Times New Roman"/>
            <w:bCs/>
            <w:szCs w:val="24"/>
          </w:rPr>
          <w:delText xml:space="preserve">  </w:delText>
        </w:r>
      </w:del>
    </w:p>
    <w:p w14:paraId="1244132D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(a) Year 2017</w:t>
      </w:r>
    </w:p>
    <w:tbl>
      <w:tblPr>
        <w:tblW w:w="963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15" w:author="Gen-Chang Hsu" w:date="2024-08-18T16:22:00Z" w16du:dateUtc="2024-08-18T20:22:00Z">
          <w:tblPr>
            <w:tblW w:w="8928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070"/>
        <w:gridCol w:w="1440"/>
        <w:gridCol w:w="2970"/>
        <w:gridCol w:w="1350"/>
        <w:gridCol w:w="1800"/>
        <w:tblGridChange w:id="16">
          <w:tblGrid>
            <w:gridCol w:w="2070"/>
            <w:gridCol w:w="340"/>
            <w:gridCol w:w="1100"/>
            <w:gridCol w:w="540"/>
            <w:gridCol w:w="2430"/>
            <w:gridCol w:w="720"/>
            <w:gridCol w:w="630"/>
            <w:gridCol w:w="1098"/>
            <w:gridCol w:w="702"/>
            <w:gridCol w:w="1026"/>
          </w:tblGrid>
        </w:tblGridChange>
      </w:tblGrid>
      <w:tr w:rsidR="00952019" w:rsidRPr="005C029F" w14:paraId="5F53CE22" w14:textId="160F1935" w:rsidTr="009D16EA">
        <w:trPr>
          <w:trHeight w:hRule="exact" w:val="452"/>
          <w:trPrChange w:id="17" w:author="Gen-Chang Hsu" w:date="2024-08-18T16:22:00Z" w16du:dateUtc="2024-08-18T20:22:00Z">
            <w:trPr>
              <w:trHeight w:hRule="exact" w:val="452"/>
            </w:trPr>
          </w:trPrChange>
        </w:trPr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" w:author="Gen-Chang Hsu" w:date="2024-08-18T16:22:00Z" w16du:dateUtc="2024-08-18T20:22:00Z">
              <w:tcPr>
                <w:tcW w:w="241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A06410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9" w:author="Gen-Chang Hsu" w:date="2024-08-18T16:22:00Z" w16du:dateUtc="2024-08-18T20:22:00Z">
              <w:tcPr>
                <w:tcW w:w="16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C2B94EE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" w:author="Gen-Chang Hsu" w:date="2024-08-18T16:22:00Z" w16du:dateUtc="2024-08-18T20:22:00Z">
              <w:tcPr>
                <w:tcW w:w="315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FD1D24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  <w:tcPrChange w:id="21" w:author="Gen-Chang Hsu" w:date="2024-08-18T16:22:00Z" w16du:dateUtc="2024-08-18T20:22:00Z">
              <w:tcPr>
                <w:tcW w:w="1728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6E18F5A4" w14:textId="1B053418" w:rsidR="00952019" w:rsidRPr="005C029F" w:rsidRDefault="00277F7C">
            <w:pPr>
              <w:ind w:left="-572" w:firstLine="572"/>
              <w:rPr>
                <w:rFonts w:cs="Times New Roman"/>
                <w:szCs w:val="24"/>
              </w:rPr>
            </w:pPr>
            <w:ins w:id="22" w:author="Gen-Chang Hsu" w:date="2024-08-18T16:20:00Z" w16du:dateUtc="2024-08-18T20:20:00Z">
              <w:r w:rsidRPr="00277F7C">
                <w:rPr>
                  <w:rFonts w:cs="Times New Roman"/>
                  <w:i/>
                  <w:iCs/>
                  <w:szCs w:val="24"/>
                  <w:rPrChange w:id="23" w:author="Gen-Chang Hsu" w:date="2024-08-18T16:21:00Z" w16du:dateUtc="2024-08-18T20:21:00Z">
                    <w:rPr>
                      <w:rFonts w:cs="Times New Roman"/>
                      <w:szCs w:val="24"/>
                    </w:rPr>
                  </w:rPrChange>
                </w:rPr>
                <w:t>n</w:t>
              </w:r>
            </w:ins>
            <w:ins w:id="24" w:author="Gen-Chang Hsu" w:date="2024-08-18T16:17:00Z" w16du:dateUtc="2024-08-18T20:17:00Z">
              <w:r w:rsidR="00952019">
                <w:rPr>
                  <w:rFonts w:cs="Times New Roman"/>
                  <w:szCs w:val="24"/>
                </w:rPr>
                <w:t xml:space="preserve"> individuals</w:t>
              </w:r>
            </w:ins>
          </w:p>
        </w:tc>
        <w:tc>
          <w:tcPr>
            <w:tcW w:w="1800" w:type="dxa"/>
            <w:tcBorders>
              <w:top w:val="single" w:sz="4" w:space="0" w:color="auto"/>
              <w:bottom w:val="single" w:sz="4" w:space="0" w:color="auto"/>
            </w:tcBorders>
            <w:tcPrChange w:id="25" w:author="Gen-Chang Hsu" w:date="2024-08-18T16:22:00Z" w16du:dateUtc="2024-08-18T20:22:00Z">
              <w:tcPr>
                <w:tcW w:w="1728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5C46CCC3" w14:textId="62D21655" w:rsidR="00952019" w:rsidRDefault="00277F7C">
            <w:pPr>
              <w:ind w:left="-572" w:firstLine="572"/>
              <w:rPr>
                <w:rFonts w:cs="Times New Roman"/>
                <w:szCs w:val="24"/>
              </w:rPr>
            </w:pPr>
            <w:ins w:id="26" w:author="Gen-Chang Hsu" w:date="2024-08-18T16:21:00Z" w16du:dateUtc="2024-08-18T20:21:00Z">
              <w:r w:rsidRPr="00277F7C">
                <w:rPr>
                  <w:rFonts w:cs="Times New Roman"/>
                  <w:i/>
                  <w:iCs/>
                  <w:szCs w:val="24"/>
                  <w:rPrChange w:id="27" w:author="Gen-Chang Hsu" w:date="2024-08-18T16:21:00Z" w16du:dateUtc="2024-08-18T20:21:00Z">
                    <w:rPr>
                      <w:rFonts w:cs="Times New Roman"/>
                      <w:szCs w:val="24"/>
                    </w:rPr>
                  </w:rPrChange>
                </w:rPr>
                <w:t>n</w:t>
              </w:r>
            </w:ins>
            <w:ins w:id="28" w:author="Gen-Chang Hsu" w:date="2024-08-18T16:18:00Z" w16du:dateUtc="2024-08-18T20:18:00Z">
              <w:r w:rsidR="00952019"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952019" w:rsidRPr="005C029F" w14:paraId="4A2FE62E" w14:textId="232A2BC2" w:rsidTr="009D16EA">
        <w:trPr>
          <w:trHeight w:hRule="exact" w:val="368"/>
          <w:trPrChange w:id="29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" w:author="Gen-Chang Hsu" w:date="2024-08-18T16:22:00Z" w16du:dateUtc="2024-08-18T20:22:00Z">
              <w:tcPr>
                <w:tcW w:w="241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7E94F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44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31" w:author="Gen-Chang Hsu" w:date="2024-08-18T16:22:00Z" w16du:dateUtc="2024-08-18T20:22:00Z">
              <w:tcPr>
                <w:tcW w:w="16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95E5850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297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" w:author="Gen-Chang Hsu" w:date="2024-08-18T16:22:00Z" w16du:dateUtc="2024-08-18T20:22:00Z">
              <w:tcPr>
                <w:tcW w:w="315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6EBC06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350" w:type="dxa"/>
            <w:tcBorders>
              <w:top w:val="single" w:sz="4" w:space="0" w:color="auto"/>
            </w:tcBorders>
            <w:tcPrChange w:id="33" w:author="Gen-Chang Hsu" w:date="2024-08-18T16:22:00Z" w16du:dateUtc="2024-08-18T20:22:00Z">
              <w:tcPr>
                <w:tcW w:w="1728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35A3A867" w14:textId="386A6D32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Borders>
              <w:top w:val="single" w:sz="4" w:space="0" w:color="auto"/>
            </w:tcBorders>
            <w:tcPrChange w:id="34" w:author="Gen-Chang Hsu" w:date="2024-08-18T16:22:00Z" w16du:dateUtc="2024-08-18T20:22:00Z">
              <w:tcPr>
                <w:tcW w:w="1728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3DD7FEE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6E3B486F" w14:textId="038187C2" w:rsidTr="009D16EA">
        <w:trPr>
          <w:trHeight w:hRule="exact" w:val="368"/>
          <w:trPrChange w:id="35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9E4ECD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37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1641CB05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16294C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  <w:tc>
          <w:tcPr>
            <w:tcW w:w="1350" w:type="dxa"/>
            <w:tcPrChange w:id="39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6BB7F0D1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40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1B41DD18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4EC425D5" w14:textId="48CB9D5D" w:rsidTr="009D16EA">
        <w:trPr>
          <w:trHeight w:hRule="exact" w:val="368"/>
          <w:trPrChange w:id="41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56C607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43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62F7F68C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DBA4A60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  <w:tc>
          <w:tcPr>
            <w:tcW w:w="1350" w:type="dxa"/>
            <w:tcPrChange w:id="45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7A248980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46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4660C2BD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26DCEF28" w14:textId="091BB138" w:rsidTr="009D16EA">
        <w:trPr>
          <w:trHeight w:hRule="exact" w:val="368"/>
          <w:trPrChange w:id="47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5EC37DE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49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6228112B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6279070" w14:textId="59418FE5" w:rsidR="00952019" w:rsidRPr="005C029F" w:rsidRDefault="00952019" w:rsidP="007A2CBD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proofErr w:type="spellStart"/>
            <w:r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  <w:tc>
          <w:tcPr>
            <w:tcW w:w="1350" w:type="dxa"/>
            <w:tcPrChange w:id="51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501459A8" w14:textId="77777777" w:rsidR="00952019" w:rsidRPr="005C029F" w:rsidRDefault="00952019" w:rsidP="007A2CBD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52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066A5BAF" w14:textId="77777777" w:rsidR="00952019" w:rsidRPr="005C029F" w:rsidRDefault="00952019" w:rsidP="007A2CBD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5264C44F" w14:textId="394BEDBD" w:rsidTr="009D16EA">
        <w:trPr>
          <w:trHeight w:hRule="exact" w:val="368"/>
          <w:trPrChange w:id="53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CF9C8A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55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2BB506CB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D2571C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  <w:tc>
          <w:tcPr>
            <w:tcW w:w="1350" w:type="dxa"/>
            <w:tcPrChange w:id="57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6A3AE40D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58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30EC4919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2D3BCE80" w14:textId="73BD0AF6" w:rsidTr="009D16EA">
        <w:trPr>
          <w:trHeight w:hRule="exact" w:val="368"/>
          <w:trPrChange w:id="59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ECBDD31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61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6DF1A07A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9A655F0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bCs/>
                <w:szCs w:val="24"/>
              </w:rPr>
              <w:t>Carabidae</w:t>
            </w:r>
            <w:proofErr w:type="spellEnd"/>
          </w:p>
        </w:tc>
        <w:tc>
          <w:tcPr>
            <w:tcW w:w="1350" w:type="dxa"/>
            <w:tcPrChange w:id="63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2418BAEC" w14:textId="77777777" w:rsidR="00952019" w:rsidRPr="005C029F" w:rsidRDefault="00952019">
            <w:pPr>
              <w:ind w:left="-572" w:firstLine="572"/>
              <w:rPr>
                <w:rFonts w:cs="Times New Roman"/>
                <w:bCs/>
                <w:szCs w:val="24"/>
              </w:rPr>
            </w:pPr>
          </w:p>
        </w:tc>
        <w:tc>
          <w:tcPr>
            <w:tcW w:w="1800" w:type="dxa"/>
            <w:tcPrChange w:id="64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365A7920" w14:textId="77777777" w:rsidR="00952019" w:rsidRPr="005C029F" w:rsidRDefault="00952019">
            <w:pPr>
              <w:ind w:left="-572" w:firstLine="572"/>
              <w:rPr>
                <w:rFonts w:cs="Times New Roman"/>
                <w:bCs/>
                <w:szCs w:val="24"/>
              </w:rPr>
            </w:pPr>
          </w:p>
        </w:tc>
      </w:tr>
      <w:tr w:rsidR="00952019" w:rsidRPr="005C029F" w14:paraId="55D127A1" w14:textId="47E5A0E8" w:rsidTr="009D16EA">
        <w:trPr>
          <w:trHeight w:hRule="exact" w:val="368"/>
          <w:trPrChange w:id="65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6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DD712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67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12E0ADD3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8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793ACA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350" w:type="dxa"/>
            <w:tcPrChange w:id="69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7E0F11CD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70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4F5ACDC8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261FBE01" w14:textId="699541E7" w:rsidTr="009D16EA">
        <w:trPr>
          <w:trHeight w:hRule="exact" w:val="368"/>
          <w:trPrChange w:id="71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2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3EA39EF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440" w:type="dxa"/>
            <w:shd w:val="clear" w:color="auto" w:fill="auto"/>
            <w:vAlign w:val="center"/>
            <w:tcPrChange w:id="73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5BBD559F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4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98A9FC3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350" w:type="dxa"/>
            <w:tcPrChange w:id="75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3F7AB271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76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1E0E295D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3D80EB26" w14:textId="2055A496" w:rsidTr="009D16EA">
        <w:trPr>
          <w:trHeight w:hRule="exact" w:val="368"/>
          <w:trPrChange w:id="77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8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C8EEC0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79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797C130A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0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F357ED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350" w:type="dxa"/>
            <w:tcPrChange w:id="81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18C16569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82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1097D321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0D2D4EBF" w14:textId="2B8B5B27" w:rsidTr="009D16EA">
        <w:trPr>
          <w:trHeight w:hRule="exact" w:val="368"/>
          <w:trPrChange w:id="83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4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5C9F8A8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85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0055156F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6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23F2FA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350" w:type="dxa"/>
            <w:tcPrChange w:id="87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432AB998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88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1C34A98F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0018CF7F" w14:textId="2B5983E1" w:rsidTr="009D16EA">
        <w:trPr>
          <w:trHeight w:hRule="exact" w:val="368"/>
          <w:trPrChange w:id="89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0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32A2CC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91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179C226F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2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CA40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350" w:type="dxa"/>
            <w:tcPrChange w:id="93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0C914B72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94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242519AB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0BC9AC3B" w14:textId="3E56812C" w:rsidTr="009D16EA">
        <w:trPr>
          <w:trHeight w:hRule="exact" w:val="368"/>
          <w:trPrChange w:id="95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6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DCF13C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97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011F6A30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8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3956F4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  <w:tc>
          <w:tcPr>
            <w:tcW w:w="1350" w:type="dxa"/>
            <w:tcPrChange w:id="99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7B17857C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100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17A65CD6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3D4DEFA0" w14:textId="64444E23" w:rsidTr="009D16EA">
        <w:trPr>
          <w:trHeight w:hRule="exact" w:val="368"/>
          <w:trPrChange w:id="101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2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E10D64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103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1ECB8F22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4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3EC666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  <w:tc>
          <w:tcPr>
            <w:tcW w:w="1350" w:type="dxa"/>
            <w:tcPrChange w:id="105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61D1E861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106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2B769119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5C77B154" w14:textId="7EA933A3" w:rsidTr="009D16EA">
        <w:trPr>
          <w:trHeight w:hRule="exact" w:val="368"/>
          <w:trPrChange w:id="107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8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EEAC49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109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6C545139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0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9BCD657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</w:rPr>
              <w:t>Nymphalidae</w:t>
            </w:r>
            <w:proofErr w:type="spellEnd"/>
          </w:p>
        </w:tc>
        <w:tc>
          <w:tcPr>
            <w:tcW w:w="1350" w:type="dxa"/>
            <w:tcPrChange w:id="111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659D6F7A" w14:textId="77777777" w:rsidR="00952019" w:rsidRPr="005C029F" w:rsidRDefault="00952019">
            <w:pPr>
              <w:ind w:left="-572" w:firstLine="572"/>
              <w:rPr>
                <w:rFonts w:cs="Times New Roman"/>
              </w:rPr>
            </w:pPr>
          </w:p>
        </w:tc>
        <w:tc>
          <w:tcPr>
            <w:tcW w:w="1800" w:type="dxa"/>
            <w:tcPrChange w:id="112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3C2EDFF6" w14:textId="77777777" w:rsidR="00952019" w:rsidRPr="005C029F" w:rsidRDefault="00952019">
            <w:pPr>
              <w:ind w:left="-572" w:firstLine="572"/>
              <w:rPr>
                <w:rFonts w:cs="Times New Roman"/>
              </w:rPr>
            </w:pPr>
          </w:p>
        </w:tc>
      </w:tr>
      <w:tr w:rsidR="00952019" w:rsidRPr="005C029F" w14:paraId="57B864F0" w14:textId="6D52C1FF" w:rsidTr="009D16EA">
        <w:trPr>
          <w:trHeight w:hRule="exact" w:val="368"/>
          <w:trPrChange w:id="113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4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DAC8BE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115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42540A13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6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347DB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350" w:type="dxa"/>
            <w:tcPrChange w:id="117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6922D5E2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118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1AE9477A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7CEBFCFE" w14:textId="0267E645" w:rsidTr="009D16EA">
        <w:trPr>
          <w:trHeight w:hRule="exact" w:val="368"/>
          <w:trPrChange w:id="119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0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0536DC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440" w:type="dxa"/>
            <w:shd w:val="clear" w:color="auto" w:fill="auto"/>
            <w:vAlign w:val="center"/>
            <w:tcPrChange w:id="121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5B16706F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2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6E43C5A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350" w:type="dxa"/>
            <w:tcPrChange w:id="123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1C54A00A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124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66F99B76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02228D93" w14:textId="10CDF921" w:rsidTr="009D16EA">
        <w:trPr>
          <w:trHeight w:hRule="exact" w:val="368"/>
          <w:trPrChange w:id="125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6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55943D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127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6224944B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8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59DA90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350" w:type="dxa"/>
            <w:tcPrChange w:id="129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25E6CD9E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130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48DB29C0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250A6665" w14:textId="1ADD7E86" w:rsidTr="009D16EA">
        <w:trPr>
          <w:trHeight w:hRule="exact" w:val="368"/>
          <w:trPrChange w:id="131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2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9DE9EB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440" w:type="dxa"/>
            <w:shd w:val="clear" w:color="auto" w:fill="auto"/>
            <w:vAlign w:val="center"/>
            <w:tcPrChange w:id="133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7F23819C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4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303914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350" w:type="dxa"/>
            <w:tcPrChange w:id="135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7C4B88F8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136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3E4B9101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3D014E53" w14:textId="7406A149" w:rsidTr="009D16EA">
        <w:trPr>
          <w:trHeight w:hRule="exact" w:val="368"/>
          <w:trPrChange w:id="137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8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06F807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139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7565D505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0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EAA0EA9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  <w:tc>
          <w:tcPr>
            <w:tcW w:w="1350" w:type="dxa"/>
            <w:tcPrChange w:id="141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409C86DB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142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3D666A20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6AE8B929" w14:textId="1D022A2A" w:rsidTr="009D16EA">
        <w:trPr>
          <w:trHeight w:hRule="exact" w:val="368"/>
          <w:trPrChange w:id="143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4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269353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145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40EEDACD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6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4CC9DC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  <w:tc>
          <w:tcPr>
            <w:tcW w:w="1350" w:type="dxa"/>
            <w:tcPrChange w:id="147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08389517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148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77184D3E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4CD113E8" w14:textId="7A58485E" w:rsidTr="009D16EA">
        <w:trPr>
          <w:trHeight w:hRule="exact" w:val="368"/>
          <w:trPrChange w:id="149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0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D145B98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151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110AC03F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2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DE542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  <w:tc>
          <w:tcPr>
            <w:tcW w:w="1350" w:type="dxa"/>
            <w:tcPrChange w:id="153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3A27345D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154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27DD404D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129DCDFC" w14:textId="6DF89114" w:rsidTr="009D16EA">
        <w:trPr>
          <w:trHeight w:hRule="exact" w:val="368"/>
          <w:trPrChange w:id="155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6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F57996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157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63461BD9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8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A7420E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Sphaeroceridae</w:t>
            </w:r>
            <w:proofErr w:type="spellEnd"/>
          </w:p>
        </w:tc>
        <w:tc>
          <w:tcPr>
            <w:tcW w:w="1350" w:type="dxa"/>
            <w:tcPrChange w:id="159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524F36E7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160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73E29490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783AA3CA" w14:textId="566A5285" w:rsidTr="009D16EA">
        <w:trPr>
          <w:trHeight w:hRule="exact" w:val="368"/>
          <w:trPrChange w:id="161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2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F3E72E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163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09F8B71E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4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95A07D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350" w:type="dxa"/>
            <w:tcPrChange w:id="165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6C49C356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166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47EC9C0C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15144CBC" w14:textId="5B2B4921" w:rsidTr="009D16EA">
        <w:trPr>
          <w:trHeight w:hRule="exact" w:val="368"/>
          <w:trPrChange w:id="167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8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AA680D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169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3066BBAD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170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703AA68C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Tephritidae</w:t>
            </w:r>
            <w:proofErr w:type="spellEnd"/>
          </w:p>
        </w:tc>
        <w:tc>
          <w:tcPr>
            <w:tcW w:w="1350" w:type="dxa"/>
            <w:tcPrChange w:id="171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40219B4E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172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26A16FD9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  <w:tr w:rsidR="00952019" w:rsidRPr="005C029F" w14:paraId="6E129DD7" w14:textId="1A4CB126" w:rsidTr="009D16EA">
        <w:trPr>
          <w:trHeight w:hRule="exact" w:val="368"/>
          <w:trPrChange w:id="173" w:author="Gen-Chang Hsu" w:date="2024-08-18T16:22:00Z" w16du:dateUtc="2024-08-18T20:22:00Z">
            <w:trPr>
              <w:trHeight w:hRule="exact" w:val="368"/>
            </w:trPr>
          </w:trPrChange>
        </w:trPr>
        <w:tc>
          <w:tcPr>
            <w:tcW w:w="20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4" w:author="Gen-Chang Hsu" w:date="2024-08-18T16:22:00Z" w16du:dateUtc="2024-08-18T20:22:00Z">
              <w:tcPr>
                <w:tcW w:w="241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6D09626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440" w:type="dxa"/>
            <w:shd w:val="clear" w:color="auto" w:fill="auto"/>
            <w:vAlign w:val="center"/>
            <w:tcPrChange w:id="175" w:author="Gen-Chang Hsu" w:date="2024-08-18T16:22:00Z" w16du:dateUtc="2024-08-18T20:22:00Z">
              <w:tcPr>
                <w:tcW w:w="1640" w:type="dxa"/>
                <w:gridSpan w:val="2"/>
                <w:shd w:val="clear" w:color="auto" w:fill="auto"/>
                <w:vAlign w:val="center"/>
              </w:tcPr>
            </w:tcPrChange>
          </w:tcPr>
          <w:p w14:paraId="4B1CFF14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297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6" w:author="Gen-Chang Hsu" w:date="2024-08-18T16:22:00Z" w16du:dateUtc="2024-08-18T20:22:00Z">
              <w:tcPr>
                <w:tcW w:w="315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7282D9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  <w:tc>
          <w:tcPr>
            <w:tcW w:w="1350" w:type="dxa"/>
            <w:tcPrChange w:id="177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6396A42F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800" w:type="dxa"/>
            <w:tcPrChange w:id="178" w:author="Gen-Chang Hsu" w:date="2024-08-18T16:22:00Z" w16du:dateUtc="2024-08-18T20:22:00Z">
              <w:tcPr>
                <w:tcW w:w="1728" w:type="dxa"/>
                <w:gridSpan w:val="2"/>
              </w:tcPr>
            </w:tcPrChange>
          </w:tcPr>
          <w:p w14:paraId="0B34C611" w14:textId="77777777" w:rsidR="00952019" w:rsidRPr="005C029F" w:rsidRDefault="00952019">
            <w:pPr>
              <w:ind w:left="-572" w:firstLine="572"/>
              <w:rPr>
                <w:rFonts w:cs="Times New Roman"/>
                <w:szCs w:val="24"/>
              </w:rPr>
            </w:pPr>
          </w:p>
        </w:tc>
      </w:tr>
    </w:tbl>
    <w:p w14:paraId="5B3E273B" w14:textId="77777777" w:rsidR="005B0566" w:rsidRPr="005C029F" w:rsidRDefault="005B0566">
      <w:pPr>
        <w:spacing w:line="480" w:lineRule="auto"/>
        <w:rPr>
          <w:rFonts w:cs="Times New Roman"/>
          <w:bCs/>
        </w:rPr>
      </w:pPr>
    </w:p>
    <w:p w14:paraId="7A73F273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(b) Year 2018</w:t>
      </w:r>
    </w:p>
    <w:tbl>
      <w:tblPr>
        <w:tblW w:w="808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126"/>
        <w:gridCol w:w="3544"/>
      </w:tblGrid>
      <w:tr w:rsidR="005B0566" w:rsidRPr="005C029F" w14:paraId="78D126D9" w14:textId="77777777">
        <w:trPr>
          <w:trHeight w:hRule="exact" w:val="4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2914D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109D9F" w14:textId="77777777" w:rsidR="005B0566" w:rsidRPr="005C029F" w:rsidRDefault="00DD4E15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7BB4B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</w:tr>
      <w:tr w:rsidR="005B0566" w:rsidRPr="005C029F" w14:paraId="62AC90EA" w14:textId="77777777">
        <w:trPr>
          <w:trHeight w:hRule="exact" w:val="336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CC4686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BA478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575033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</w:tr>
      <w:tr w:rsidR="005B0566" w:rsidRPr="005C029F" w14:paraId="4898F5FC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40396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7E7CAF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621A5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</w:tr>
      <w:tr w:rsidR="005B0566" w:rsidRPr="005C029F" w14:paraId="31B422A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21ACD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9F0D4A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1BD48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</w:tr>
      <w:tr w:rsidR="005B0566" w:rsidRPr="005C029F" w14:paraId="3AE416B0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A2D0BC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0F2EBB9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DFCDBA" w14:textId="7AA57A60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 w:rsidR="007A2CBD">
              <w:rPr>
                <w:rFonts w:cs="Times New Roman"/>
                <w:szCs w:val="24"/>
              </w:rPr>
              <w:t>/</w:t>
            </w:r>
            <w:proofErr w:type="spellStart"/>
            <w:r w:rsidR="007A2CBD"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</w:tr>
      <w:tr w:rsidR="005B0566" w:rsidRPr="005C029F" w14:paraId="4A126EE4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4727A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3C99AC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4354A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</w:tr>
      <w:tr w:rsidR="005B0566" w:rsidRPr="005C029F" w14:paraId="0CA03F78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3508E7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DA36B3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55335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</w:tr>
      <w:tr w:rsidR="005B0566" w:rsidRPr="005C029F" w14:paraId="65C5D9D2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AF996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3D9D418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E8104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Alydidae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Leptocorisa</w:t>
            </w:r>
            <w:proofErr w:type="spellEnd"/>
          </w:p>
        </w:tc>
      </w:tr>
      <w:tr w:rsidR="005B0566" w:rsidRPr="005C029F" w14:paraId="3F6AE96C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423F8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28D047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F27B2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</w:tr>
      <w:tr w:rsidR="005B0566" w:rsidRPr="005C029F" w14:paraId="19879E6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89A9C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34407F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F1AD0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</w:tr>
      <w:tr w:rsidR="005B0566" w:rsidRPr="005C029F" w14:paraId="0242388F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D51D41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4D00ACC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3B193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</w:tr>
      <w:tr w:rsidR="005B0566" w:rsidRPr="005C029F" w14:paraId="51FC95B7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806BA3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6AE341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10579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</w:tr>
      <w:tr w:rsidR="005B0566" w:rsidRPr="005C029F" w14:paraId="69D0B8C5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087C3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A928260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A09DC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</w:tr>
      <w:tr w:rsidR="005B0566" w:rsidRPr="005C029F" w14:paraId="15986AAE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4D5E9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E32BED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CF2A5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</w:tr>
      <w:tr w:rsidR="005B0566" w:rsidRPr="005C029F" w14:paraId="7C6517B7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416098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E23505B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CE822F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</w:tr>
      <w:tr w:rsidR="005B0566" w:rsidRPr="005C029F" w14:paraId="00CEC240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4BD518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713ADF3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935271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</w:tr>
      <w:tr w:rsidR="005B0566" w:rsidRPr="005C029F" w14:paraId="76AD346E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FEB4D8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46C80A9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90AF9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</w:tr>
      <w:tr w:rsidR="005B0566" w:rsidRPr="005C029F" w14:paraId="347B568D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C1547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2CD2912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1868DB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</w:tr>
      <w:tr w:rsidR="005B0566" w:rsidRPr="005C029F" w14:paraId="5C67A9F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B4338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E29360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0B8E87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</w:tr>
      <w:tr w:rsidR="005B0566" w:rsidRPr="005C029F" w14:paraId="746DA6C6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F0F35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9B39BA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665F9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</w:tr>
      <w:tr w:rsidR="005B0566" w:rsidRPr="005C029F" w14:paraId="022FFAC5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A3FD5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073B569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76949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</w:tr>
      <w:tr w:rsidR="005B0566" w:rsidRPr="005C029F" w14:paraId="4AD1D87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B3FFB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5666A3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04F90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Sciomyzidae</w:t>
            </w:r>
            <w:proofErr w:type="spellEnd"/>
          </w:p>
        </w:tc>
      </w:tr>
      <w:tr w:rsidR="005B0566" w:rsidRPr="005C029F" w14:paraId="6A7D5DE2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6AD23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00F07D4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AC426F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</w:tr>
      <w:tr w:rsidR="005B0566" w:rsidRPr="005C029F" w14:paraId="71FC196E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87A4D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CCB514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F9D8B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</w:tr>
    </w:tbl>
    <w:p w14:paraId="6F688433" w14:textId="77777777" w:rsidR="005B0566" w:rsidRPr="005C029F" w:rsidRDefault="005B0566">
      <w:pPr>
        <w:spacing w:line="480" w:lineRule="auto"/>
        <w:rPr>
          <w:rFonts w:cs="Times New Roman"/>
          <w:bCs/>
          <w:color w:val="FF0000"/>
        </w:rPr>
      </w:pPr>
    </w:p>
    <w:p w14:paraId="17A48075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lastRenderedPageBreak/>
        <w:t>(c) Year 2019</w:t>
      </w:r>
    </w:p>
    <w:tbl>
      <w:tblPr>
        <w:tblW w:w="808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126"/>
        <w:gridCol w:w="3544"/>
      </w:tblGrid>
      <w:tr w:rsidR="005B0566" w:rsidRPr="005C029F" w14:paraId="43C3F917" w14:textId="77777777">
        <w:trPr>
          <w:trHeight w:hRule="exact" w:val="454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E0B996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43C61FE" w14:textId="77777777" w:rsidR="005B0566" w:rsidRPr="005C029F" w:rsidRDefault="00DD4E15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88377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</w:tr>
      <w:tr w:rsidR="005B0566" w:rsidRPr="005C029F" w14:paraId="678D47D3" w14:textId="77777777">
        <w:trPr>
          <w:trHeight w:hRule="exact" w:val="369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37B7AE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48E5D44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9C9F0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</w:tr>
      <w:tr w:rsidR="005B0566" w:rsidRPr="005C029F" w14:paraId="015AAB47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094EA8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A1B572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EC328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</w:tr>
      <w:tr w:rsidR="005B0566" w:rsidRPr="005C029F" w14:paraId="72ABCABF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6974A0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EABC99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614BF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</w:tr>
      <w:tr w:rsidR="005B0566" w:rsidRPr="005C029F" w14:paraId="200C84BC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8DEBEF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6A1150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B17CC5" w14:textId="770C5931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 w:rsidR="007A2CBD">
              <w:rPr>
                <w:rFonts w:cs="Times New Roman"/>
                <w:szCs w:val="24"/>
              </w:rPr>
              <w:t>/</w:t>
            </w:r>
            <w:proofErr w:type="spellStart"/>
            <w:r w:rsidR="007A2CBD"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</w:tr>
      <w:tr w:rsidR="005B0566" w:rsidRPr="005C029F" w14:paraId="6B0B317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4CDAB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E70789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CE792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</w:tr>
      <w:tr w:rsidR="005B0566" w:rsidRPr="005C029F" w14:paraId="291DE17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75DA7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F4B6D5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AE4F1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</w:tr>
      <w:tr w:rsidR="005B0566" w:rsidRPr="005C029F" w14:paraId="3C5D52C2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5FEC4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2126" w:type="dxa"/>
            <w:shd w:val="clear" w:color="auto" w:fill="auto"/>
          </w:tcPr>
          <w:p w14:paraId="4CF802EF" w14:textId="77777777" w:rsidR="005B0566" w:rsidRPr="005C029F" w:rsidRDefault="00DD4E15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 xml:space="preserve">  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56C01" w14:textId="77777777" w:rsidR="005B0566" w:rsidRPr="005C029F" w:rsidRDefault="00DD4E15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>Agromyzidae</w:t>
            </w:r>
          </w:p>
        </w:tc>
      </w:tr>
      <w:tr w:rsidR="005B0566" w:rsidRPr="005C029F" w14:paraId="37489B38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3CA1A2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811B6CB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9E55A6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Alydidae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Leptocorisa</w:t>
            </w:r>
            <w:proofErr w:type="spellEnd"/>
          </w:p>
        </w:tc>
      </w:tr>
      <w:tr w:rsidR="005B0566" w:rsidRPr="005C029F" w14:paraId="6ECD7203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778BF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04217D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987BA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</w:tr>
      <w:tr w:rsidR="005B0566" w:rsidRPr="005C029F" w14:paraId="77E86431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9BD8F2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7DE9F7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998DF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Coreidae</w:t>
            </w:r>
          </w:p>
        </w:tc>
      </w:tr>
      <w:tr w:rsidR="005B0566" w:rsidRPr="005C029F" w14:paraId="6097DFF4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58AAB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99A966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880E4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</w:tr>
      <w:tr w:rsidR="005B0566" w:rsidRPr="005C029F" w14:paraId="3EE99D1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7775A6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AE92B43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2D6788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</w:tr>
      <w:tr w:rsidR="005B0566" w:rsidRPr="005C029F" w14:paraId="25B1BE44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3CE057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17720A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2D7A1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Miridae</w:t>
            </w:r>
            <w:proofErr w:type="spellEnd"/>
          </w:p>
        </w:tc>
      </w:tr>
      <w:tr w:rsidR="005B0566" w:rsidRPr="005C029F" w14:paraId="3F95A1F5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DCFE7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F1BCC5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7AF1A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</w:tr>
      <w:tr w:rsidR="005B0566" w:rsidRPr="005C029F" w14:paraId="696EEA20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730B5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A880D6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773D1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Ricaniidae</w:t>
            </w:r>
            <w:proofErr w:type="spellEnd"/>
          </w:p>
        </w:tc>
      </w:tr>
      <w:tr w:rsidR="005B0566" w:rsidRPr="005C029F" w14:paraId="6DA0ADA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18C0D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3ABC60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DA1D3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</w:tr>
      <w:tr w:rsidR="005B0566" w:rsidRPr="005C029F" w14:paraId="64785A57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331A0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B79DB6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E2D0F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Nymphalidae</w:t>
            </w:r>
            <w:proofErr w:type="spellEnd"/>
          </w:p>
        </w:tc>
      </w:tr>
      <w:tr w:rsidR="005B0566" w:rsidRPr="005C029F" w14:paraId="2F8FD6C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2EB30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297750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70704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</w:tr>
      <w:tr w:rsidR="005B0566" w:rsidRPr="005C029F" w14:paraId="2A76B14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2FE76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4CD93CB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AB94C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</w:tr>
      <w:tr w:rsidR="005B0566" w:rsidRPr="005C029F" w14:paraId="2CF5C7A0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7C436B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8332A0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E107D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</w:tr>
      <w:tr w:rsidR="005B0566" w:rsidRPr="005C029F" w14:paraId="1F5A6A7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F811C6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6CED22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616B33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</w:tr>
      <w:tr w:rsidR="005B0566" w:rsidRPr="005C029F" w14:paraId="475E9404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B3BA3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BFAA48C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8751EC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Calliphoridae</w:t>
            </w:r>
            <w:proofErr w:type="spellEnd"/>
          </w:p>
        </w:tc>
      </w:tr>
      <w:tr w:rsidR="005B0566" w:rsidRPr="005C029F" w14:paraId="63D5E32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6129A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487E17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E10DA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</w:tr>
      <w:tr w:rsidR="005B0566" w:rsidRPr="005C029F" w14:paraId="2754EBA1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7882C6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D3DA877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4C27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</w:tr>
      <w:tr w:rsidR="005B0566" w:rsidRPr="005C029F" w14:paraId="23C149C3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E0535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BE9C78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989CB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</w:tr>
      <w:tr w:rsidR="005B0566" w:rsidRPr="005C029F" w14:paraId="4CCEE956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378E8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3640FA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B9A3D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Lauxaniidae</w:t>
            </w:r>
            <w:proofErr w:type="spellEnd"/>
          </w:p>
        </w:tc>
      </w:tr>
      <w:tr w:rsidR="005B0566" w:rsidRPr="005C029F" w14:paraId="7976BF6D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DA629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D05B06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4CF59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</w:tr>
      <w:tr w:rsidR="005B0566" w:rsidRPr="005C029F" w14:paraId="3999425F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AB86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9A202F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57AD1F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Phoridae</w:t>
            </w:r>
          </w:p>
        </w:tc>
      </w:tr>
      <w:tr w:rsidR="005B0566" w:rsidRPr="005C029F" w14:paraId="5703B8EA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94149F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6E7F700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FB694E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Platystomatidae</w:t>
            </w:r>
            <w:proofErr w:type="spellEnd"/>
          </w:p>
        </w:tc>
      </w:tr>
      <w:tr w:rsidR="005B0566" w:rsidRPr="005C029F" w14:paraId="379ECB8E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D9D235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36215F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F289D7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Sarcophagidae</w:t>
            </w:r>
            <w:proofErr w:type="spellEnd"/>
          </w:p>
        </w:tc>
      </w:tr>
      <w:tr w:rsidR="005B0566" w:rsidRPr="005C029F" w14:paraId="093D482F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F3E73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4FB1B80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5ADF8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Sciomyzidae</w:t>
            </w:r>
            <w:proofErr w:type="spellEnd"/>
          </w:p>
        </w:tc>
      </w:tr>
      <w:tr w:rsidR="005B0566" w:rsidRPr="005C029F" w14:paraId="7F45B15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06F145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8628E67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FDD0F3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Sphaeroceridae</w:t>
            </w:r>
            <w:proofErr w:type="spellEnd"/>
          </w:p>
        </w:tc>
      </w:tr>
      <w:tr w:rsidR="005B0566" w:rsidRPr="005C029F" w14:paraId="5C7505C2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B1909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A04514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B031D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</w:tr>
      <w:tr w:rsidR="005B0566" w:rsidRPr="005C029F" w14:paraId="1225796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6AB89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938863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82EF5C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Tephritidae</w:t>
            </w:r>
            <w:proofErr w:type="spellEnd"/>
          </w:p>
        </w:tc>
      </w:tr>
      <w:tr w:rsidR="005B0566" w:rsidRPr="005C029F" w14:paraId="4BC225E5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AF7495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0183DE3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0B0B6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</w:tr>
      <w:tr w:rsidR="005B0566" w:rsidRPr="005C029F" w14:paraId="2CEE3FF1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349F1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7C88B4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93ECC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Tridactylidae</w:t>
            </w:r>
            <w:proofErr w:type="spellEnd"/>
          </w:p>
        </w:tc>
      </w:tr>
    </w:tbl>
    <w:p w14:paraId="4B17D140" w14:textId="77777777" w:rsidR="005B0566" w:rsidRPr="005C029F" w:rsidRDefault="00DD4E15">
      <w:pPr>
        <w:rPr>
          <w:rFonts w:cs="Times New Roman"/>
          <w:b/>
          <w:color w:val="FF0000"/>
          <w:szCs w:val="24"/>
        </w:rPr>
      </w:pPr>
      <w:r w:rsidRPr="005C029F">
        <w:rPr>
          <w:rFonts w:cs="Times New Roman"/>
          <w:b/>
          <w:color w:val="FF0000"/>
          <w:szCs w:val="24"/>
        </w:rPr>
        <w:br w:type="page"/>
      </w:r>
    </w:p>
    <w:p w14:paraId="6BC34FC6" w14:textId="020DAFFF" w:rsidR="005B0566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S2. </w:t>
      </w:r>
      <w:r w:rsidRPr="005C029F">
        <w:rPr>
          <w:rFonts w:cs="Times New Roman"/>
          <w:szCs w:val="24"/>
        </w:rPr>
        <w:t xml:space="preserve">The proportions (mean ± SE) of prey sources (rice herbivores, tourist herbivores, </w:t>
      </w:r>
      <w:r w:rsidR="00292019">
        <w:rPr>
          <w:rFonts w:cs="Times New Roman"/>
          <w:szCs w:val="24"/>
        </w:rPr>
        <w:t xml:space="preserve">and </w:t>
      </w:r>
      <w:r w:rsidRPr="005C029F">
        <w:rPr>
          <w:rFonts w:cs="Times New Roman"/>
          <w:szCs w:val="24"/>
        </w:rPr>
        <w:t xml:space="preserve">detritivores) consumed in predators’ diet in organic and conventional rice farms over crop stages in each study year. </w:t>
      </w:r>
      <w:ins w:id="179" w:author="Gen-Chang Hsu" w:date="2024-08-18T16:02:00Z" w16du:dateUtc="2024-08-18T20:02:00Z">
        <w:r w:rsidR="008D1AD2">
          <w:rPr>
            <w:rFonts w:cs="Times New Roman"/>
            <w:szCs w:val="24"/>
          </w:rPr>
          <w:t>Separate stable isotope mixing models were fitted to the isotope data on both predator groups (“Both”), on spiders only (“Spiders”), and on ladybeetles only (“Ladybeetles”).</w:t>
        </w:r>
        <w:r w:rsidR="008D1AD2">
          <w:rPr>
            <w:rFonts w:cs="Times New Roman"/>
            <w:szCs w:val="24"/>
          </w:rPr>
          <w:t xml:space="preserve"> </w:t>
        </w:r>
      </w:ins>
      <w:r w:rsidR="00292019">
        <w:rPr>
          <w:rFonts w:cs="Times New Roman"/>
          <w:szCs w:val="24"/>
        </w:rPr>
        <w:t>The mean proportions were computed from the Bayesian posterior medians of diet estimates in replicate farms</w:t>
      </w:r>
      <w:del w:id="180" w:author="Gen-Chang Hsu" w:date="2024-08-18T20:54:00Z" w16du:dateUtc="2024-08-19T00:54:00Z">
        <w:r w:rsidR="00292019" w:rsidDel="00D73ABA">
          <w:rPr>
            <w:rFonts w:cs="Times New Roman"/>
            <w:szCs w:val="24"/>
          </w:rPr>
          <w:delText xml:space="preserve">; </w:delText>
        </w:r>
        <w:r w:rsidRPr="005C029F" w:rsidDel="00D73ABA">
          <w:rPr>
            <w:rFonts w:cs="Times New Roman"/>
            <w:i/>
            <w:szCs w:val="24"/>
          </w:rPr>
          <w:delText xml:space="preserve">n </w:delText>
        </w:r>
        <w:r w:rsidRPr="005C029F" w:rsidDel="00D73ABA">
          <w:rPr>
            <w:rFonts w:cs="Times New Roman"/>
            <w:szCs w:val="24"/>
          </w:rPr>
          <w:delText>represents the number of replicat</w:delText>
        </w:r>
        <w:r w:rsidR="00630295" w:rsidRPr="005C029F" w:rsidDel="00D73ABA">
          <w:rPr>
            <w:rFonts w:cs="Times New Roman"/>
            <w:szCs w:val="24"/>
          </w:rPr>
          <w:delText>e farms</w:delText>
        </w:r>
      </w:del>
      <w:r w:rsidR="00292019">
        <w:rPr>
          <w:rFonts w:cs="Times New Roman" w:hint="eastAsia"/>
          <w:szCs w:val="24"/>
        </w:rPr>
        <w:t>.</w:t>
      </w:r>
      <w:r w:rsidR="0029201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>Note that the differences in</w:t>
      </w:r>
      <w:ins w:id="181" w:author="Gen-Chang Hsu" w:date="2024-08-18T20:55:00Z" w16du:dateUtc="2024-08-19T00:55:00Z">
        <w:r w:rsidR="00D73ABA">
          <w:rPr>
            <w:rFonts w:cs="Times New Roman"/>
            <w:szCs w:val="24"/>
          </w:rPr>
          <w:t xml:space="preserve"> the number of replicate farms</w:t>
        </w:r>
      </w:ins>
      <w:del w:id="182" w:author="Gen-Chang Hsu" w:date="2024-08-18T20:55:00Z" w16du:dateUtc="2024-08-19T00:55:00Z">
        <w:r w:rsidRPr="00D73ABA" w:rsidDel="00D73ABA">
          <w:rPr>
            <w:rFonts w:cs="Times New Roman"/>
            <w:iCs/>
            <w:szCs w:val="24"/>
          </w:rPr>
          <w:delText xml:space="preserve"> </w:delText>
        </w:r>
        <w:r w:rsidRPr="00D73ABA" w:rsidDel="00D73ABA">
          <w:rPr>
            <w:rFonts w:cs="Times New Roman"/>
            <w:iCs/>
            <w:szCs w:val="24"/>
            <w:rPrChange w:id="183" w:author="Gen-Chang Hsu" w:date="2024-08-18T20:55:00Z" w16du:dateUtc="2024-08-19T00:55:00Z">
              <w:rPr>
                <w:rFonts w:cs="Times New Roman"/>
                <w:i/>
                <w:szCs w:val="24"/>
              </w:rPr>
            </w:rPrChange>
          </w:rPr>
          <w:delText>n</w:delText>
        </w:r>
      </w:del>
      <w:r w:rsidRPr="00D73ABA">
        <w:rPr>
          <w:rFonts w:cs="Times New Roman"/>
          <w:iCs/>
          <w:szCs w:val="24"/>
          <w:rPrChange w:id="184" w:author="Gen-Chang Hsu" w:date="2024-08-18T20:55:00Z" w16du:dateUtc="2024-08-19T00:55:00Z">
            <w:rPr>
              <w:rFonts w:cs="Times New Roman"/>
              <w:i/>
              <w:szCs w:val="24"/>
            </w:rPr>
          </w:rPrChange>
        </w:rPr>
        <w:t xml:space="preserve"> </w:t>
      </w:r>
      <w:ins w:id="185" w:author="Gen-Chang Hsu" w:date="2024-08-18T20:56:00Z" w16du:dateUtc="2024-08-19T00:56:00Z">
        <w:r w:rsidR="00D73ABA">
          <w:rPr>
            <w:rFonts w:cs="Times New Roman"/>
            <w:iCs/>
            <w:szCs w:val="24"/>
          </w:rPr>
          <w:t xml:space="preserve">among the crop stages </w:t>
        </w:r>
      </w:ins>
      <w:r w:rsidRPr="005C029F">
        <w:rPr>
          <w:rFonts w:cs="Times New Roman"/>
          <w:szCs w:val="24"/>
        </w:rPr>
        <w:t xml:space="preserve">within </w:t>
      </w:r>
      <w:ins w:id="186" w:author="Gen-Chang Hsu" w:date="2024-08-18T20:56:00Z" w16du:dateUtc="2024-08-19T00:56:00Z">
        <w:r w:rsidR="00D73ABA">
          <w:rPr>
            <w:rFonts w:cs="Times New Roman"/>
            <w:szCs w:val="24"/>
          </w:rPr>
          <w:t xml:space="preserve">each </w:t>
        </w:r>
      </w:ins>
      <w:del w:id="187" w:author="Gen-Chang Hsu" w:date="2024-08-18T20:56:00Z" w16du:dateUtc="2024-08-19T00:56:00Z">
        <w:r w:rsidRPr="005C029F" w:rsidDel="00D73ABA">
          <w:rPr>
            <w:rFonts w:cs="Times New Roman"/>
            <w:szCs w:val="24"/>
          </w:rPr>
          <w:delText xml:space="preserve">the same </w:delText>
        </w:r>
      </w:del>
      <w:r w:rsidRPr="005C029F">
        <w:rPr>
          <w:rFonts w:cs="Times New Roman"/>
          <w:szCs w:val="24"/>
        </w:rPr>
        <w:t>study year were due to</w:t>
      </w:r>
      <w:r w:rsidR="00113369">
        <w:rPr>
          <w:rFonts w:cs="Times New Roman"/>
          <w:szCs w:val="24"/>
        </w:rPr>
        <w:t xml:space="preserve"> insufficient </w:t>
      </w:r>
      <w:ins w:id="188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prey sources and </w:t>
        </w:r>
      </w:ins>
      <w:r w:rsidRPr="005C029F">
        <w:rPr>
          <w:rFonts w:cs="Times New Roman"/>
          <w:szCs w:val="24"/>
        </w:rPr>
        <w:t>predator</w:t>
      </w:r>
      <w:r w:rsidR="00113369">
        <w:rPr>
          <w:rFonts w:cs="Times New Roman"/>
          <w:szCs w:val="24"/>
        </w:rPr>
        <w:t xml:space="preserve"> </w:t>
      </w:r>
      <w:ins w:id="189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isotope </w:t>
        </w:r>
      </w:ins>
      <w:r w:rsidRPr="005C029F">
        <w:rPr>
          <w:rFonts w:cs="Times New Roman"/>
          <w:szCs w:val="24"/>
        </w:rPr>
        <w:t>s</w:t>
      </w:r>
      <w:r w:rsidR="00113369">
        <w:rPr>
          <w:rFonts w:cs="Times New Roman"/>
          <w:szCs w:val="24"/>
        </w:rPr>
        <w:t>amples</w:t>
      </w:r>
      <w:r w:rsidRPr="005C029F">
        <w:rPr>
          <w:rFonts w:cs="Times New Roman"/>
          <w:szCs w:val="24"/>
        </w:rPr>
        <w:t xml:space="preserve"> </w:t>
      </w:r>
      <w:r w:rsidR="00F36DB3" w:rsidRPr="005C029F">
        <w:rPr>
          <w:rFonts w:cs="Times New Roman"/>
          <w:szCs w:val="24"/>
        </w:rPr>
        <w:t>in some</w:t>
      </w:r>
      <w:del w:id="190" w:author="Gen-Chang Hsu" w:date="2024-08-18T20:57:00Z" w16du:dateUtc="2024-08-19T00:57:00Z">
        <w:r w:rsidR="00F36DB3" w:rsidRPr="005C029F" w:rsidDel="00D73ABA">
          <w:rPr>
            <w:rFonts w:cs="Times New Roman"/>
            <w:szCs w:val="24"/>
          </w:rPr>
          <w:delText xml:space="preserve"> replicate</w:delText>
        </w:r>
      </w:del>
      <w:r w:rsidR="00F36DB3" w:rsidRPr="005C029F">
        <w:rPr>
          <w:rFonts w:cs="Times New Roman"/>
          <w:szCs w:val="24"/>
        </w:rPr>
        <w:t xml:space="preserve"> farms</w:t>
      </w:r>
      <w:ins w:id="191" w:author="Gen-Chang Hsu" w:date="2024-08-18T16:03:00Z" w16du:dateUtc="2024-08-18T20:03:00Z">
        <w:r w:rsidR="008D1AD2">
          <w:rPr>
            <w:rFonts w:cs="Times New Roman"/>
            <w:szCs w:val="24"/>
          </w:rPr>
          <w:t xml:space="preserve"> for model estimation</w:t>
        </w:r>
      </w:ins>
      <w:r w:rsidR="00AB0D57">
        <w:rPr>
          <w:rFonts w:cs="Times New Roman"/>
          <w:szCs w:val="24"/>
        </w:rPr>
        <w:t>.</w:t>
      </w:r>
    </w:p>
    <w:tbl>
      <w:tblPr>
        <w:tblStyle w:val="2"/>
        <w:tblW w:w="11393" w:type="dxa"/>
        <w:jc w:val="center"/>
        <w:tblLayout w:type="fixed"/>
        <w:tblLook w:val="04A0" w:firstRow="1" w:lastRow="0" w:firstColumn="1" w:lastColumn="0" w:noHBand="0" w:noVBand="1"/>
        <w:tblPrChange w:id="192" w:author="Gen-Chang Hsu" w:date="2024-08-18T20:54:00Z" w16du:dateUtc="2024-08-19T00:54:00Z">
          <w:tblPr>
            <w:tblStyle w:val="2"/>
            <w:tblW w:w="11085" w:type="dxa"/>
            <w:jc w:val="center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743"/>
        <w:gridCol w:w="1578"/>
        <w:gridCol w:w="1359"/>
        <w:gridCol w:w="1359"/>
        <w:gridCol w:w="1868"/>
        <w:gridCol w:w="1868"/>
        <w:gridCol w:w="1869"/>
        <w:gridCol w:w="749"/>
        <w:tblGridChange w:id="193">
          <w:tblGrid>
            <w:gridCol w:w="743"/>
            <w:gridCol w:w="1578"/>
            <w:gridCol w:w="1359"/>
            <w:gridCol w:w="1359"/>
            <w:gridCol w:w="1868"/>
            <w:gridCol w:w="1868"/>
            <w:gridCol w:w="1869"/>
            <w:gridCol w:w="441"/>
            <w:gridCol w:w="308"/>
          </w:tblGrid>
        </w:tblGridChange>
      </w:tblGrid>
      <w:tr w:rsidR="007D73F5" w14:paraId="5B7DEE99" w14:textId="77777777" w:rsidTr="00D73A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  <w:trPrChange w:id="194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195" w:author="Gen-Chang Hsu" w:date="2024-08-18T20:54:00Z" w16du:dateUtc="2024-08-19T00:54:00Z">
              <w:tcPr>
                <w:tcW w:w="743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1D872D5" w14:textId="77777777" w:rsidR="007D73F5" w:rsidRDefault="007D73F5" w:rsidP="007D73F5">
            <w:pPr>
              <w:spacing w:after="0" w:line="240" w:lineRule="auto"/>
              <w:jc w:val="left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Year</w:t>
            </w:r>
          </w:p>
        </w:tc>
        <w:tc>
          <w:tcPr>
            <w:tcW w:w="1578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196" w:author="Gen-Chang Hsu" w:date="2024-08-18T20:54:00Z" w16du:dateUtc="2024-08-19T00:54:00Z">
              <w:tcPr>
                <w:tcW w:w="1578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7BA2E78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Farm type</w:t>
            </w:r>
          </w:p>
        </w:tc>
        <w:tc>
          <w:tcPr>
            <w:tcW w:w="1359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197" w:author="Gen-Chang Hsu" w:date="2024-08-18T20:54:00Z" w16du:dateUtc="2024-08-19T00:54:00Z">
              <w:tcPr>
                <w:tcW w:w="1359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C958A4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Crop stage</w:t>
            </w:r>
          </w:p>
        </w:tc>
        <w:tc>
          <w:tcPr>
            <w:tcW w:w="1359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198" w:author="Gen-Chang Hsu" w:date="2024-08-18T20:54:00Z" w16du:dateUtc="2024-08-19T00:54:00Z">
              <w:tcPr>
                <w:tcW w:w="1359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FE7D4E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Predator</w:t>
            </w:r>
          </w:p>
        </w:tc>
        <w:tc>
          <w:tcPr>
            <w:tcW w:w="5605" w:type="dxa"/>
            <w:gridSpan w:val="3"/>
            <w:shd w:val="clear" w:color="auto" w:fill="auto"/>
            <w:noWrap/>
            <w:vAlign w:val="center"/>
            <w:tcPrChange w:id="199" w:author="Gen-Chang Hsu" w:date="2024-08-18T20:54:00Z" w16du:dateUtc="2024-08-19T00:54:00Z">
              <w:tcPr>
                <w:tcW w:w="5605" w:type="dxa"/>
                <w:gridSpan w:val="3"/>
                <w:shd w:val="clear" w:color="auto" w:fill="auto"/>
                <w:noWrap/>
                <w:vAlign w:val="center"/>
              </w:tcPr>
            </w:tcPrChange>
          </w:tcPr>
          <w:p w14:paraId="7BE0C5AA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Prey source</w:t>
            </w:r>
          </w:p>
        </w:tc>
        <w:tc>
          <w:tcPr>
            <w:tcW w:w="749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200" w:author="Gen-Chang Hsu" w:date="2024-08-18T20:54:00Z" w16du:dateUtc="2024-08-19T00:54:00Z">
              <w:tcPr>
                <w:tcW w:w="441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90BF9E0" w14:textId="230C7E4B" w:rsidR="007D73F5" w:rsidRDefault="00D73ABA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i/>
                <w:color w:val="auto"/>
                <w:sz w:val="22"/>
              </w:rPr>
            </w:pPr>
            <w:del w:id="201" w:author="Gen-Chang Hsu" w:date="2024-08-18T20:54:00Z" w16du:dateUtc="2024-08-19T00:54:00Z">
              <w:r w:rsidDel="00D73ABA">
                <w:rPr>
                  <w:rFonts w:cs="Times New Roman"/>
                  <w:b w:val="0"/>
                  <w:i/>
                  <w:color w:val="auto"/>
                  <w:sz w:val="22"/>
                </w:rPr>
                <w:delText>N</w:delText>
              </w:r>
            </w:del>
            <w:ins w:id="202" w:author="Gen-Chang Hsu" w:date="2024-08-18T20:54:00Z" w16du:dateUtc="2024-08-19T00:54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>n</w:t>
              </w:r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 xml:space="preserve"> </w:t>
              </w:r>
              <w:r w:rsidRPr="00D73ABA">
                <w:rPr>
                  <w:rFonts w:cs="Times New Roman"/>
                  <w:b w:val="0"/>
                  <w:iCs/>
                  <w:color w:val="auto"/>
                  <w:sz w:val="22"/>
                  <w:rPrChange w:id="203" w:author="Gen-Chang Hsu" w:date="2024-08-18T20:54:00Z" w16du:dateUtc="2024-08-19T00:54:00Z">
                    <w:rPr>
                      <w:rFonts w:cs="Times New Roman"/>
                      <w:b w:val="0"/>
                      <w:i/>
                      <w:color w:val="auto"/>
                      <w:sz w:val="22"/>
                    </w:rPr>
                  </w:rPrChange>
                </w:rPr>
                <w:t>farms</w:t>
              </w:r>
            </w:ins>
          </w:p>
        </w:tc>
      </w:tr>
      <w:tr w:rsidR="007D73F5" w14:paraId="1F88B89C" w14:textId="77777777" w:rsidTr="00D73ABA">
        <w:trPr>
          <w:trHeight w:val="401"/>
          <w:jc w:val="center"/>
          <w:trPrChange w:id="204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vMerge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  <w:tcPrChange w:id="205" w:author="Gen-Chang Hsu" w:date="2024-08-18T20:54:00Z" w16du:dateUtc="2024-08-19T00:54:00Z">
              <w:tcPr>
                <w:tcW w:w="743" w:type="dxa"/>
                <w:vMerge/>
                <w:tcBorders>
                  <w:top w:val="nil"/>
                  <w:left w:val="nil"/>
                  <w:bottom w:val="single" w:sz="4" w:space="0" w:color="000000" w:themeColor="text1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93756E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  <w:tcPrChange w:id="206" w:author="Gen-Chang Hsu" w:date="2024-08-18T20:54:00Z" w16du:dateUtc="2024-08-19T00:54:00Z">
              <w:tcPr>
                <w:tcW w:w="1578" w:type="dxa"/>
                <w:vMerge/>
                <w:tcBorders>
                  <w:top w:val="nil"/>
                  <w:bottom w:val="single" w:sz="4" w:space="0" w:color="000000" w:themeColor="text1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B0D7D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  <w:tcPrChange w:id="207" w:author="Gen-Chang Hsu" w:date="2024-08-18T20:54:00Z" w16du:dateUtc="2024-08-19T00:54:00Z">
              <w:tcPr>
                <w:tcW w:w="1359" w:type="dxa"/>
                <w:vMerge/>
                <w:tcBorders>
                  <w:top w:val="nil"/>
                  <w:bottom w:val="single" w:sz="4" w:space="0" w:color="000000" w:themeColor="text1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FA5257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  <w:tcPrChange w:id="208" w:author="Gen-Chang Hsu" w:date="2024-08-18T20:54:00Z" w16du:dateUtc="2024-08-19T00:54:00Z">
              <w:tcPr>
                <w:tcW w:w="1359" w:type="dxa"/>
                <w:vMerge/>
                <w:tcBorders>
                  <w:top w:val="nil"/>
                  <w:bottom w:val="single" w:sz="4" w:space="0" w:color="000000" w:themeColor="text1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9C53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868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  <w:tcPrChange w:id="209" w:author="Gen-Chang Hsu" w:date="2024-08-18T20:54:00Z" w16du:dateUtc="2024-08-19T00:54:00Z">
              <w:tcPr>
                <w:tcW w:w="1868" w:type="dxa"/>
                <w:tcBorders>
                  <w:top w:val="single" w:sz="8" w:space="0" w:color="000000" w:themeColor="text1"/>
                  <w:bottom w:val="single" w:sz="4" w:space="0" w:color="000000" w:themeColor="text1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41F15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Rice herbivore</w:t>
            </w:r>
          </w:p>
        </w:tc>
        <w:tc>
          <w:tcPr>
            <w:tcW w:w="1868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  <w:tcPrChange w:id="210" w:author="Gen-Chang Hsu" w:date="2024-08-18T20:54:00Z" w16du:dateUtc="2024-08-19T00:54:00Z">
              <w:tcPr>
                <w:tcW w:w="1868" w:type="dxa"/>
                <w:tcBorders>
                  <w:top w:val="single" w:sz="8" w:space="0" w:color="000000" w:themeColor="text1"/>
                  <w:bottom w:val="single" w:sz="4" w:space="0" w:color="000000" w:themeColor="text1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9D3FE2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Tourist herbivore</w:t>
            </w:r>
          </w:p>
        </w:tc>
        <w:tc>
          <w:tcPr>
            <w:tcW w:w="1869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  <w:tcPrChange w:id="211" w:author="Gen-Chang Hsu" w:date="2024-08-18T20:54:00Z" w16du:dateUtc="2024-08-19T00:54:00Z">
              <w:tcPr>
                <w:tcW w:w="1869" w:type="dxa"/>
                <w:tcBorders>
                  <w:top w:val="single" w:sz="8" w:space="0" w:color="000000" w:themeColor="text1"/>
                  <w:bottom w:val="single" w:sz="4" w:space="0" w:color="000000" w:themeColor="text1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CAFC4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Detritivore</w:t>
            </w:r>
          </w:p>
        </w:tc>
        <w:tc>
          <w:tcPr>
            <w:tcW w:w="749" w:type="dxa"/>
            <w:vMerge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  <w:tcPrChange w:id="212" w:author="Gen-Chang Hsu" w:date="2024-08-18T20:54:00Z" w16du:dateUtc="2024-08-19T00:54:00Z">
              <w:tcPr>
                <w:tcW w:w="441" w:type="dxa"/>
                <w:vMerge/>
                <w:tcBorders>
                  <w:top w:val="single" w:sz="8" w:space="0" w:color="000000" w:themeColor="text1"/>
                  <w:bottom w:val="single" w:sz="4" w:space="0" w:color="000000" w:themeColor="text1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3E351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</w:tr>
      <w:tr w:rsidR="007D73F5" w14:paraId="62B5B1D4" w14:textId="77777777" w:rsidTr="00D73ABA">
        <w:trPr>
          <w:trHeight w:val="401"/>
          <w:jc w:val="center"/>
          <w:trPrChange w:id="213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214" w:author="Gen-Chang Hsu" w:date="2024-08-18T20:54:00Z" w16du:dateUtc="2024-08-19T00:54:00Z">
              <w:tcPr>
                <w:tcW w:w="743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B1F040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2017</w:t>
            </w:r>
          </w:p>
        </w:tc>
        <w:tc>
          <w:tcPr>
            <w:tcW w:w="1578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215" w:author="Gen-Chang Hsu" w:date="2024-08-18T20:54:00Z" w16du:dateUtc="2024-08-19T00:54:00Z">
              <w:tcPr>
                <w:tcW w:w="1578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FEB363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359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216" w:author="Gen-Chang Hsu" w:date="2024-08-18T20:54:00Z" w16du:dateUtc="2024-08-19T00:54:00Z">
              <w:tcPr>
                <w:tcW w:w="1359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D8BF7D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217" w:author="Gen-Chang Hsu" w:date="2024-08-18T20:54:00Z" w16du:dateUtc="2024-08-19T00:54:00Z">
              <w:tcPr>
                <w:tcW w:w="1359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F79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218" w:author="Gen-Chang Hsu" w:date="2024-08-18T20:54:00Z" w16du:dateUtc="2024-08-19T00:54:00Z">
              <w:tcPr>
                <w:tcW w:w="1868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FC2C26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68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219" w:author="Gen-Chang Hsu" w:date="2024-08-18T20:54:00Z" w16du:dateUtc="2024-08-19T00:54:00Z">
              <w:tcPr>
                <w:tcW w:w="1868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9DB5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869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220" w:author="Gen-Chang Hsu" w:date="2024-08-18T20:54:00Z" w16du:dateUtc="2024-08-19T00:54:00Z">
              <w:tcPr>
                <w:tcW w:w="1869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850693B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0.13</w:t>
            </w:r>
          </w:p>
        </w:tc>
        <w:tc>
          <w:tcPr>
            <w:tcW w:w="749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221" w:author="Gen-Chang Hsu" w:date="2024-08-18T20:54:00Z" w16du:dateUtc="2024-08-19T00:54:00Z">
              <w:tcPr>
                <w:tcW w:w="441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FE1C0F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43B89DFA" w14:textId="77777777" w:rsidTr="00D73ABA">
        <w:trPr>
          <w:trHeight w:val="401"/>
          <w:jc w:val="center"/>
          <w:trPrChange w:id="222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223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73FEE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224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621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225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3B7B0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226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EC82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227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52A93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0.13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228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3284F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0.33 ± 0.17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229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24BED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0.44 ± 0.19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230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BB26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2B5C9175" w14:textId="77777777" w:rsidTr="00D73ABA">
        <w:trPr>
          <w:trHeight w:val="401"/>
          <w:jc w:val="center"/>
          <w:trPrChange w:id="231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232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1C9169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233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11851EE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234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3AFF949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235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79F4CE7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236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3FA22C29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237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4B84F4E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238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46B39A0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0.08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239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7329F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7D73F5" w14:paraId="2F464FCC" w14:textId="77777777" w:rsidTr="00D73ABA">
        <w:trPr>
          <w:trHeight w:val="401"/>
          <w:jc w:val="center"/>
          <w:trPrChange w:id="240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241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4507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242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3F821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243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6E8C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244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0AB33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245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8ABF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0.03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246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D49B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247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852F7C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248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F857A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5E26D383" w14:textId="77777777" w:rsidTr="00D73ABA">
        <w:trPr>
          <w:trHeight w:val="401"/>
          <w:jc w:val="center"/>
          <w:trPrChange w:id="249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250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3770013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251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5EEB0C4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252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7A43825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253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0AED4A4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254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4C4788F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0.70 ± 0.15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255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6F5F54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0.16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256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372B90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0.03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257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1D5B99C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44403F0D" w14:textId="77777777" w:rsidTr="00D73ABA">
        <w:trPr>
          <w:trHeight w:val="401"/>
          <w:jc w:val="center"/>
          <w:trPrChange w:id="258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259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8D243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260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B3A48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261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BBB8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262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65C9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263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3BDD5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264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7E2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265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CACC8B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0.07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266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9C3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7D73F5" w14:paraId="5D2A1625" w14:textId="77777777" w:rsidTr="00D73ABA">
        <w:trPr>
          <w:trHeight w:val="401"/>
          <w:jc w:val="center"/>
          <w:trPrChange w:id="267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268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6FBF9C3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269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24D95A5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270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416BFD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shd w:val="clear" w:color="auto" w:fill="auto"/>
            <w:noWrap/>
            <w:vAlign w:val="center"/>
            <w:tcPrChange w:id="271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66DB551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272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075C86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273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038FCF7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274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3F16857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275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5E0ABE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613219CF" w14:textId="77777777" w:rsidTr="00D73ABA">
        <w:trPr>
          <w:trHeight w:val="401"/>
          <w:jc w:val="center"/>
          <w:trPrChange w:id="276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277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A07B5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278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A849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279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0116F4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280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E7FD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281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E561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0.12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282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FEAA3A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283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942B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284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635E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5619C33C" w14:textId="77777777" w:rsidTr="00D73ABA">
        <w:trPr>
          <w:trHeight w:val="401"/>
          <w:jc w:val="center"/>
          <w:trPrChange w:id="285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286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5A14F37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287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70CBF65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288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5BB63B9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289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79194E3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290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5ADBB5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291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39D98CE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292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69FF4C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293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021AB8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8A33EBD" w14:textId="77777777" w:rsidTr="00D73ABA">
        <w:trPr>
          <w:trHeight w:val="401"/>
          <w:jc w:val="center"/>
          <w:trPrChange w:id="294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295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563C9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296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45DC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297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350A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298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DB03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299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10FDF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0.22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300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F7BE2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301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45FAA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0.60 ± 0.05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302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AE1D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2992FD56" w14:textId="77777777" w:rsidTr="00D73ABA">
        <w:trPr>
          <w:trHeight w:val="401"/>
          <w:jc w:val="center"/>
          <w:trPrChange w:id="303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304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69AAB3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305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54AB68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306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4EE3564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307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0271DA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308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64C9F2E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309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3277D29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310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39D60F4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0.55 ± 0.08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311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64158B6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543811F8" w14:textId="77777777" w:rsidTr="00D73ABA">
        <w:trPr>
          <w:trHeight w:val="401"/>
          <w:jc w:val="center"/>
          <w:trPrChange w:id="312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313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0DA82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314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F9C1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315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8809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316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D9A7B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317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02E72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318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6B73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319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47549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320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8631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7D73F5" w14:paraId="5979F7EC" w14:textId="77777777" w:rsidTr="00D73ABA">
        <w:trPr>
          <w:trHeight w:val="401"/>
          <w:jc w:val="center"/>
          <w:trPrChange w:id="321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322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061642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323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1EF814A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324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2E3BF84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  <w:tcPrChange w:id="325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4DB0471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326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7EA4C1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0.85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327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118F25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328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3BA463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329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2C83DB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60311204" w14:textId="77777777" w:rsidTr="00D73ABA">
        <w:trPr>
          <w:trHeight w:val="401"/>
          <w:jc w:val="center"/>
          <w:trPrChange w:id="330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331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28F3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332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0E61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333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C5161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334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ED42B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335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4BE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336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BA3AE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337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3D43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338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4A02ED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15507B1E" w14:textId="77777777" w:rsidTr="00D73ABA">
        <w:trPr>
          <w:trHeight w:val="401"/>
          <w:jc w:val="center"/>
          <w:trPrChange w:id="339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340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558D1A9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341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2141E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342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7808870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343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7A3045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344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28E1374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345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631297C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346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5B567A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347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1FAEF0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3D7CB85F" w14:textId="77777777" w:rsidTr="00D73ABA">
        <w:trPr>
          <w:trHeight w:val="401"/>
          <w:jc w:val="center"/>
          <w:trPrChange w:id="348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349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8FF27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350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55540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351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86B05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352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2710C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353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BB9E1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354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AC1B7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355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CA57E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356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3E404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6318752" w14:textId="77777777" w:rsidTr="00D73ABA">
        <w:trPr>
          <w:trHeight w:val="401"/>
          <w:jc w:val="center"/>
          <w:trPrChange w:id="357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358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74B9F73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359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1D4CF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360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2C63F2A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361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11602B4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362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316961B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363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32D68D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364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6BF70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365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7DF835B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508FD84" w14:textId="77777777" w:rsidTr="00D73ABA">
        <w:trPr>
          <w:trHeight w:val="401"/>
          <w:jc w:val="center"/>
          <w:trPrChange w:id="366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367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21268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368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D036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369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5B95A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370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C216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371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F34B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372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29C22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373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755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374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EFBBE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118CBDEE" w14:textId="77777777" w:rsidTr="00D73ABA">
        <w:trPr>
          <w:trHeight w:val="401"/>
          <w:jc w:val="center"/>
          <w:trPrChange w:id="375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376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34F26DF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2018</w:t>
            </w:r>
          </w:p>
        </w:tc>
        <w:tc>
          <w:tcPr>
            <w:tcW w:w="1578" w:type="dxa"/>
            <w:shd w:val="clear" w:color="auto" w:fill="auto"/>
            <w:noWrap/>
            <w:vAlign w:val="center"/>
            <w:tcPrChange w:id="377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5370B13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359" w:type="dxa"/>
            <w:shd w:val="clear" w:color="auto" w:fill="auto"/>
            <w:noWrap/>
            <w:vAlign w:val="center"/>
            <w:tcPrChange w:id="378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254B2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  <w:tcPrChange w:id="379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4EE4EB8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380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3F2B665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0.04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381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7F02E7F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382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2D898A9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0.07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383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109725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B935E6B" w14:textId="77777777" w:rsidTr="00D73ABA">
        <w:trPr>
          <w:trHeight w:val="401"/>
          <w:jc w:val="center"/>
          <w:trPrChange w:id="384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385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5F1EC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386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2C0DB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387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17B8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388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0F7EC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389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7F0F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0.03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390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94BD7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391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3472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0.08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392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1068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44A4384" w14:textId="77777777" w:rsidTr="00D73ABA">
        <w:trPr>
          <w:trHeight w:val="401"/>
          <w:jc w:val="center"/>
          <w:trPrChange w:id="393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394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1F9A05F1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395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72E2A49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396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7BD07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397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06F7FFA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398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731784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399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684AE1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400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1BC6665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401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2551202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3FAB236C" w14:textId="77777777" w:rsidTr="00D73ABA">
        <w:trPr>
          <w:trHeight w:val="401"/>
          <w:jc w:val="center"/>
          <w:trPrChange w:id="402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403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0CFB4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404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10312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405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3A69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406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F4064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407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A0DC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0.04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408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3BFC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0.04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409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6009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410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4C85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5884846E" w14:textId="77777777" w:rsidTr="00D73ABA">
        <w:trPr>
          <w:trHeight w:val="401"/>
          <w:jc w:val="center"/>
          <w:trPrChange w:id="411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412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237AB37D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413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35448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414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1FFAE52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415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773631E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416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75256D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0.74 ± 0.07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417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37DBD26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0.07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418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0723001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419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64C79AA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1DFEF52E" w14:textId="77777777" w:rsidTr="00D73ABA">
        <w:trPr>
          <w:trHeight w:val="401"/>
          <w:jc w:val="center"/>
          <w:trPrChange w:id="420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421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D95DA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422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EACCE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423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C274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424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C0CBA3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425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5064B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0.89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426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357D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427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105D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428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51ABE2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1393D08C" w14:textId="77777777" w:rsidTr="00D73ABA">
        <w:trPr>
          <w:trHeight w:val="401"/>
          <w:jc w:val="center"/>
          <w:trPrChange w:id="429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430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5910B2F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431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70AE6B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432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6E638DF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shd w:val="clear" w:color="auto" w:fill="auto"/>
            <w:noWrap/>
            <w:vAlign w:val="center"/>
            <w:tcPrChange w:id="433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7C497F5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434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2AA7F5C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435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088C381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436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0650CD0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437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64D67D5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28D1D2B1" w14:textId="77777777" w:rsidTr="00D73ABA">
        <w:trPr>
          <w:trHeight w:val="401"/>
          <w:jc w:val="center"/>
          <w:trPrChange w:id="438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439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B43F1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440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E4F99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441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491F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442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C42C54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443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9836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0.87 ± 0.04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444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2736FC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445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9360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446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DD8F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7D73F5" w14:paraId="1E723F9D" w14:textId="77777777" w:rsidTr="00D73ABA">
        <w:trPr>
          <w:trHeight w:val="401"/>
          <w:jc w:val="center"/>
          <w:trPrChange w:id="447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448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148CA8C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449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73343B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450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35CB4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451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52270AB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452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3ED36D5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453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50159DE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454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6857B32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455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0781ED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4E72B858" w14:textId="77777777" w:rsidTr="00D73ABA">
        <w:trPr>
          <w:trHeight w:val="401"/>
          <w:jc w:val="center"/>
          <w:trPrChange w:id="456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457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FF27D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458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A8AA6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459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9E84A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460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5363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461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0F34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0.47 ± 0.08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462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608C6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0.12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463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606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0.35 ± 0.05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464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5EB5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17887812" w14:textId="77777777" w:rsidTr="00D73ABA">
        <w:trPr>
          <w:trHeight w:val="401"/>
          <w:jc w:val="center"/>
          <w:trPrChange w:id="465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466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2216ED8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467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64A1FFB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468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35DB32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469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35273C4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470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3D402F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0.48 ± 0.11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471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6261CB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0.03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472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5CB75D8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0.31 ± 0.08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473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018CF46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ACAB622" w14:textId="77777777" w:rsidTr="00D73ABA">
        <w:trPr>
          <w:trHeight w:val="401"/>
          <w:jc w:val="center"/>
          <w:trPrChange w:id="474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475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7318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476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F8FAE3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477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1AACF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478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69B8A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479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C9D8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480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932D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481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54017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482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E218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7D73F5" w14:paraId="45A3881B" w14:textId="77777777" w:rsidTr="00D73ABA">
        <w:trPr>
          <w:trHeight w:val="401"/>
          <w:jc w:val="center"/>
          <w:trPrChange w:id="483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484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0DBA1BB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485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37C6A5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486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5ACA238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  <w:tcPrChange w:id="487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17C113C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488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6520CC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489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36532D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490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301704D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491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7E20A69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0FA97317" w14:textId="77777777" w:rsidTr="00D73ABA">
        <w:trPr>
          <w:trHeight w:val="401"/>
          <w:jc w:val="center"/>
          <w:trPrChange w:id="492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493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A955E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494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50DCC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495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31922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496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C1E62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497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6A707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0.88 ± 0.05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498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E37F6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0.04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499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9B0E7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500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8613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00DA58A8" w14:textId="77777777" w:rsidTr="00D73ABA">
        <w:trPr>
          <w:trHeight w:val="401"/>
          <w:jc w:val="center"/>
          <w:trPrChange w:id="501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502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72B0E72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503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07A17E5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504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5977C2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505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6273DA6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506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118EC22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507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2CBAAA4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508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10245A4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509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5DA793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6905F798" w14:textId="77777777" w:rsidTr="00D73ABA">
        <w:trPr>
          <w:trHeight w:val="401"/>
          <w:jc w:val="center"/>
          <w:trPrChange w:id="510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511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87C69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512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DAC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513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96B4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514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98F1E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515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3849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516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9E55B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517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4C1F7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518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609A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611CFAA3" w14:textId="77777777" w:rsidTr="00D73ABA">
        <w:trPr>
          <w:trHeight w:val="401"/>
          <w:jc w:val="center"/>
          <w:trPrChange w:id="519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520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24F87BF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521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6BB9060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522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34291D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523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284D365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524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352AC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0.04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525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4487F2E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0.04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526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2E7F47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527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63EEF43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43FF5516" w14:textId="77777777" w:rsidTr="00D73ABA">
        <w:trPr>
          <w:trHeight w:val="401"/>
          <w:jc w:val="center"/>
          <w:trPrChange w:id="528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529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C832A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530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E4D138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531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DF3057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532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5CE3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533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651D5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534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22D0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535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4B78F7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536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069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2704B29A" w14:textId="77777777" w:rsidTr="00D73ABA">
        <w:trPr>
          <w:trHeight w:val="401"/>
          <w:jc w:val="center"/>
          <w:trPrChange w:id="537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538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35700B1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2019</w:t>
            </w:r>
          </w:p>
        </w:tc>
        <w:tc>
          <w:tcPr>
            <w:tcW w:w="1578" w:type="dxa"/>
            <w:shd w:val="clear" w:color="auto" w:fill="auto"/>
            <w:noWrap/>
            <w:vAlign w:val="center"/>
            <w:tcPrChange w:id="539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2666C3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359" w:type="dxa"/>
            <w:shd w:val="clear" w:color="auto" w:fill="auto"/>
            <w:noWrap/>
            <w:vAlign w:val="center"/>
            <w:tcPrChange w:id="540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4F6DBE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  <w:tcPrChange w:id="541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4040A15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542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0A7989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0.23 ± 0.08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543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73A199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0.13 ± 0.06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544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19988BD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0.61 ± 0.08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545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0C39F8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001EA499" w14:textId="77777777" w:rsidTr="00D73ABA">
        <w:trPr>
          <w:trHeight w:val="401"/>
          <w:jc w:val="center"/>
          <w:trPrChange w:id="546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547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447D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548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91B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549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715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550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6E93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551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FA5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0.30 ± 0.10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552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6229C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0.05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553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E774D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0.09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554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793CD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47724677" w14:textId="77777777" w:rsidTr="00D73ABA">
        <w:trPr>
          <w:trHeight w:val="401"/>
          <w:jc w:val="center"/>
          <w:trPrChange w:id="555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556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329D3B6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557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54FDBE2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558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2573B3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559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62A818D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560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65CDCF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561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2395316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562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2D9524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563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4D977B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74BD496" w14:textId="77777777" w:rsidTr="00D73ABA">
        <w:trPr>
          <w:trHeight w:val="401"/>
          <w:jc w:val="center"/>
          <w:trPrChange w:id="564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565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606306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566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BAB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567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7C61C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568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C0B14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569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5D559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0.76 ± 0.12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570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A9848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0.12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571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4E26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0.01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572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C3564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994E15B" w14:textId="77777777" w:rsidTr="00D73ABA">
        <w:trPr>
          <w:trHeight w:val="401"/>
          <w:jc w:val="center"/>
          <w:trPrChange w:id="573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574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7327491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575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452D00C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576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6A84B0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577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7F82A3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578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51D9411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0.15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579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16A269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0.14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580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6FC81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581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692B34C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232F2284" w14:textId="77777777" w:rsidTr="00D73ABA">
        <w:trPr>
          <w:trHeight w:val="401"/>
          <w:jc w:val="center"/>
          <w:trPrChange w:id="582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583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962DD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584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69330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585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D8381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586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EB9C7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587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DDAB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588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863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589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FAB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590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4806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44351FA6" w14:textId="77777777" w:rsidTr="00D73ABA">
        <w:trPr>
          <w:trHeight w:val="401"/>
          <w:jc w:val="center"/>
          <w:trPrChange w:id="591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592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624BE1A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593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141C398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594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19D8C26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shd w:val="clear" w:color="auto" w:fill="auto"/>
            <w:noWrap/>
            <w:vAlign w:val="center"/>
            <w:tcPrChange w:id="595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2BA767C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596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5045F0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 ± 0.17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597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262DED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0.16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598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4B00992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599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7100BBE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58A70A80" w14:textId="77777777" w:rsidTr="00D73ABA">
        <w:trPr>
          <w:trHeight w:val="401"/>
          <w:jc w:val="center"/>
          <w:trPrChange w:id="600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01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0C0D0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602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5CAAB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603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D50B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604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9DF806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605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4D17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0.17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606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784E5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0.19 ± 0.16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607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6141E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608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629477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25354F95" w14:textId="77777777" w:rsidTr="00D73ABA">
        <w:trPr>
          <w:trHeight w:val="401"/>
          <w:jc w:val="center"/>
          <w:trPrChange w:id="609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610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1B4AB6C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611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1C52C7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612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2EC830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613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50E78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614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5D7E07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615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4704EE0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616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232BF46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617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684B20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60CD6F25" w14:textId="77777777" w:rsidTr="00D73ABA">
        <w:trPr>
          <w:trHeight w:val="401"/>
          <w:jc w:val="center"/>
          <w:trPrChange w:id="618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19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93AC01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620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E774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621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6EB19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622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9FD76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623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7186E2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0.37 ± 0.04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624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479E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625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99EFC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0.46 ± 0.06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626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34FA08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7759B8EE" w14:textId="77777777" w:rsidTr="00D73ABA">
        <w:trPr>
          <w:trHeight w:val="401"/>
          <w:jc w:val="center"/>
          <w:trPrChange w:id="627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628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442DC91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629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2B8756D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630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021C0CE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631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0928426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632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68892C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0.41 ± 0.06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633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716F11B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0.16 ± 0.05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634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4D06C6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0.42 ± 0.08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635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17ECED5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09D14CFF" w14:textId="77777777" w:rsidTr="00D73ABA">
        <w:trPr>
          <w:trHeight w:val="401"/>
          <w:jc w:val="center"/>
          <w:trPrChange w:id="636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37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818879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638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173C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639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AD30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640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CDB03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641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BED38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642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BDB9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643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73B7F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644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64B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2BBACF6A" w14:textId="77777777" w:rsidTr="00D73ABA">
        <w:trPr>
          <w:trHeight w:val="401"/>
          <w:jc w:val="center"/>
          <w:trPrChange w:id="645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646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3D838EB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647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7B07695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648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6660D41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  <w:tcPrChange w:id="649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2BB4897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650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480B36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651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7142781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652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1E0602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653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67A7CEF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6D508E47" w14:textId="77777777" w:rsidTr="00D73ABA">
        <w:trPr>
          <w:trHeight w:val="401"/>
          <w:jc w:val="center"/>
          <w:trPrChange w:id="654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55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B3E38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656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2BCF6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657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C1D4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658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DEFF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659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E299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660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1C5B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661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DBD3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662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41972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5B57C73A" w14:textId="77777777" w:rsidTr="00D73ABA">
        <w:trPr>
          <w:trHeight w:val="401"/>
          <w:jc w:val="center"/>
          <w:trPrChange w:id="663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664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466F353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665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3358C5A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666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6FA3BFF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667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7807F27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668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63EEB98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0.00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669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5850E76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670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32C964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671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7331DF7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4919459B" w14:textId="77777777" w:rsidTr="00D73ABA">
        <w:trPr>
          <w:trHeight w:val="401"/>
          <w:jc w:val="center"/>
          <w:trPrChange w:id="672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73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82EFF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674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3D70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675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B0A77C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676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A177B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677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7A755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0.96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678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0F40D2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679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A971C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680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7DB1C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3CCAB0F5" w14:textId="77777777" w:rsidTr="00D73ABA">
        <w:trPr>
          <w:trHeight w:val="401"/>
          <w:jc w:val="center"/>
          <w:trPrChange w:id="681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  <w:tcPrChange w:id="682" w:author="Gen-Chang Hsu" w:date="2024-08-18T20:54:00Z" w16du:dateUtc="2024-08-19T00:54:00Z">
              <w:tcPr>
                <w:tcW w:w="743" w:type="dxa"/>
                <w:shd w:val="clear" w:color="auto" w:fill="auto"/>
                <w:noWrap/>
                <w:vAlign w:val="center"/>
              </w:tcPr>
            </w:tcPrChange>
          </w:tcPr>
          <w:p w14:paraId="699014E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  <w:tcPrChange w:id="683" w:author="Gen-Chang Hsu" w:date="2024-08-18T20:54:00Z" w16du:dateUtc="2024-08-19T00:54:00Z">
              <w:tcPr>
                <w:tcW w:w="1578" w:type="dxa"/>
                <w:shd w:val="clear" w:color="auto" w:fill="auto"/>
                <w:noWrap/>
                <w:vAlign w:val="center"/>
              </w:tcPr>
            </w:tcPrChange>
          </w:tcPr>
          <w:p w14:paraId="577E30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684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1F19037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  <w:tcPrChange w:id="685" w:author="Gen-Chang Hsu" w:date="2024-08-18T20:54:00Z" w16du:dateUtc="2024-08-19T00:54:00Z">
              <w:tcPr>
                <w:tcW w:w="1359" w:type="dxa"/>
                <w:shd w:val="clear" w:color="auto" w:fill="auto"/>
                <w:noWrap/>
                <w:vAlign w:val="center"/>
              </w:tcPr>
            </w:tcPrChange>
          </w:tcPr>
          <w:p w14:paraId="1DA5A9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686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775E5DA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  <w:tcPrChange w:id="687" w:author="Gen-Chang Hsu" w:date="2024-08-18T20:54:00Z" w16du:dateUtc="2024-08-19T00:54:00Z">
              <w:tcPr>
                <w:tcW w:w="1868" w:type="dxa"/>
                <w:shd w:val="clear" w:color="auto" w:fill="auto"/>
                <w:noWrap/>
                <w:vAlign w:val="center"/>
              </w:tcPr>
            </w:tcPrChange>
          </w:tcPr>
          <w:p w14:paraId="7A3B8A7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  <w:tcPrChange w:id="688" w:author="Gen-Chang Hsu" w:date="2024-08-18T20:54:00Z" w16du:dateUtc="2024-08-19T00:54:00Z">
              <w:tcPr>
                <w:tcW w:w="1869" w:type="dxa"/>
                <w:shd w:val="clear" w:color="auto" w:fill="auto"/>
                <w:noWrap/>
                <w:vAlign w:val="center"/>
              </w:tcPr>
            </w:tcPrChange>
          </w:tcPr>
          <w:p w14:paraId="593CA78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749" w:type="dxa"/>
            <w:shd w:val="clear" w:color="auto" w:fill="auto"/>
            <w:noWrap/>
            <w:vAlign w:val="center"/>
            <w:tcPrChange w:id="689" w:author="Gen-Chang Hsu" w:date="2024-08-18T20:54:00Z" w16du:dateUtc="2024-08-19T00:54:00Z">
              <w:tcPr>
                <w:tcW w:w="441" w:type="dxa"/>
                <w:shd w:val="clear" w:color="auto" w:fill="auto"/>
                <w:noWrap/>
                <w:vAlign w:val="center"/>
              </w:tcPr>
            </w:tcPrChange>
          </w:tcPr>
          <w:p w14:paraId="06F33F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77F52300" w14:textId="77777777" w:rsidTr="00D73ABA">
        <w:trPr>
          <w:trHeight w:val="401"/>
          <w:jc w:val="center"/>
          <w:trPrChange w:id="690" w:author="Gen-Chang Hsu" w:date="2024-08-18T20:54:00Z" w16du:dateUtc="2024-08-19T00:54:00Z">
            <w:trPr>
              <w:gridAfter w:val="0"/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91" w:author="Gen-Chang Hsu" w:date="2024-08-18T20:54:00Z" w16du:dateUtc="2024-08-19T00:54:00Z">
              <w:tcPr>
                <w:tcW w:w="743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F36F2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  <w:tcPrChange w:id="692" w:author="Gen-Chang Hsu" w:date="2024-08-18T20:54:00Z" w16du:dateUtc="2024-08-19T00:54:00Z">
              <w:tcPr>
                <w:tcW w:w="157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FC4E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693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62904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  <w:tcPrChange w:id="694" w:author="Gen-Chang Hsu" w:date="2024-08-18T20:54:00Z" w16du:dateUtc="2024-08-19T00:54:00Z">
              <w:tcPr>
                <w:tcW w:w="135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458F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695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B0DB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  <w:tcPrChange w:id="696" w:author="Gen-Chang Hsu" w:date="2024-08-18T20:54:00Z" w16du:dateUtc="2024-08-19T00:54:00Z">
              <w:tcPr>
                <w:tcW w:w="186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BF33A8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  <w:tcPrChange w:id="697" w:author="Gen-Chang Hsu" w:date="2024-08-18T20:54:00Z" w16du:dateUtc="2024-08-19T00:54:00Z">
              <w:tcPr>
                <w:tcW w:w="1869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18C51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749" w:type="dxa"/>
            <w:tcBorders>
              <w:right w:val="nil"/>
            </w:tcBorders>
            <w:shd w:val="clear" w:color="auto" w:fill="auto"/>
            <w:noWrap/>
            <w:vAlign w:val="center"/>
            <w:tcPrChange w:id="698" w:author="Gen-Chang Hsu" w:date="2024-08-18T20:54:00Z" w16du:dateUtc="2024-08-19T00:54:00Z">
              <w:tcPr>
                <w:tcW w:w="441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4E468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</w:tbl>
    <w:p w14:paraId="5953E120" w14:textId="5D11177E" w:rsidR="007D73F5" w:rsidRDefault="007D73F5" w:rsidP="008C4661">
      <w:pPr>
        <w:jc w:val="left"/>
        <w:rPr>
          <w:rFonts w:cs="Times New Roman"/>
          <w:b/>
          <w:szCs w:val="24"/>
        </w:rPr>
      </w:pPr>
    </w:p>
    <w:p w14:paraId="643D2BC3" w14:textId="77777777" w:rsidR="003A2387" w:rsidRDefault="003A2387">
      <w:pPr>
        <w:spacing w:after="0" w:line="240" w:lineRule="auto"/>
        <w:jc w:val="left"/>
        <w:rPr>
          <w:ins w:id="699" w:author="Gen-Chang Hsu" w:date="2024-08-18T20:58:00Z" w16du:dateUtc="2024-08-19T00:58:00Z"/>
          <w:rFonts w:cs="Times New Roman"/>
          <w:b/>
          <w:szCs w:val="24"/>
        </w:rPr>
      </w:pPr>
      <w:ins w:id="700" w:author="Gen-Chang Hsu" w:date="2024-08-18T20:58:00Z" w16du:dateUtc="2024-08-19T00:58:00Z">
        <w:r>
          <w:rPr>
            <w:rFonts w:cs="Times New Roman"/>
            <w:b/>
            <w:szCs w:val="24"/>
          </w:rPr>
          <w:br w:type="page"/>
        </w:r>
      </w:ins>
    </w:p>
    <w:p w14:paraId="0B544C0F" w14:textId="134F4CAC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S3. </w:t>
      </w:r>
      <w:r w:rsidRPr="005C029F">
        <w:rPr>
          <w:rFonts w:cs="Times New Roman"/>
          <w:szCs w:val="24"/>
        </w:rPr>
        <w:t>The relative abundance of the major families/genera in rice herbivore guild at the flowering and ripening stage</w:t>
      </w:r>
      <w:r w:rsidR="00AB0D57">
        <w:rPr>
          <w:rFonts w:cs="Times New Roman"/>
          <w:szCs w:val="24"/>
        </w:rPr>
        <w:t>s</w:t>
      </w:r>
      <w:r w:rsidRPr="005C029F">
        <w:rPr>
          <w:rFonts w:cs="Times New Roman"/>
          <w:szCs w:val="24"/>
        </w:rPr>
        <w:t xml:space="preserve"> in the three study years. Samples were po</w:t>
      </w:r>
      <w:r w:rsidR="00630295" w:rsidRPr="005C029F">
        <w:rPr>
          <w:rFonts w:cs="Times New Roman"/>
          <w:szCs w:val="24"/>
        </w:rPr>
        <w:t>oled across replicate farms</w:t>
      </w:r>
      <w:r w:rsidR="00AB0D57">
        <w:rPr>
          <w:rFonts w:cs="Times New Roman"/>
          <w:szCs w:val="24"/>
        </w:rPr>
        <w:t>.</w:t>
      </w:r>
    </w:p>
    <w:p w14:paraId="3BF694EB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(a) Flowering stage</w:t>
      </w:r>
    </w:p>
    <w:tbl>
      <w:tblPr>
        <w:tblW w:w="4502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98"/>
        <w:gridCol w:w="1886"/>
        <w:gridCol w:w="1887"/>
        <w:gridCol w:w="1629"/>
      </w:tblGrid>
      <w:tr w:rsidR="005B0566" w:rsidRPr="005C029F" w14:paraId="51E5A4D2" w14:textId="77777777">
        <w:trPr>
          <w:trHeight w:hRule="exact" w:val="461"/>
        </w:trPr>
        <w:tc>
          <w:tcPr>
            <w:tcW w:w="182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BBE16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0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C3D53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2D73E87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5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868693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F88C85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F0E9F2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424BEB1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7.6%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7585B24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22.5%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5155C75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69.7%</w:t>
            </w:r>
          </w:p>
        </w:tc>
      </w:tr>
      <w:tr w:rsidR="005B0566" w:rsidRPr="005C029F" w14:paraId="0CAFFDB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7AE1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6E3C70B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88.2%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1FBCF32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71.9%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EC9BEF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25.4%</w:t>
            </w:r>
          </w:p>
        </w:tc>
      </w:tr>
      <w:tr w:rsidR="005B0566" w:rsidRPr="005C029F" w14:paraId="39F61184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55C93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20DD605A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67C6143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50272A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1.3%</w:t>
            </w:r>
          </w:p>
        </w:tc>
      </w:tr>
      <w:tr w:rsidR="005B0566" w:rsidRPr="005C029F" w14:paraId="737B8ED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AD769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877" w:type="dxa"/>
            <w:tcBorders>
              <w:bottom w:val="nil"/>
            </w:tcBorders>
            <w:shd w:val="clear" w:color="auto" w:fill="auto"/>
            <w:vAlign w:val="center"/>
          </w:tcPr>
          <w:p w14:paraId="2AF6A48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879" w:type="dxa"/>
            <w:tcBorders>
              <w:bottom w:val="nil"/>
            </w:tcBorders>
            <w:shd w:val="clear" w:color="auto" w:fill="auto"/>
            <w:vAlign w:val="center"/>
          </w:tcPr>
          <w:p w14:paraId="53135AB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2.9%</w:t>
            </w:r>
          </w:p>
        </w:tc>
        <w:tc>
          <w:tcPr>
            <w:tcW w:w="1621" w:type="dxa"/>
            <w:tcBorders>
              <w:bottom w:val="nil"/>
            </w:tcBorders>
            <w:shd w:val="clear" w:color="auto" w:fill="auto"/>
            <w:vAlign w:val="center"/>
          </w:tcPr>
          <w:p w14:paraId="288AE4E3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</w:tr>
      <w:tr w:rsidR="005B0566" w:rsidRPr="005C029F" w14:paraId="5B3000A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24892D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877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2AF7BE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3.4%</w:t>
            </w:r>
          </w:p>
        </w:tc>
        <w:tc>
          <w:tcPr>
            <w:tcW w:w="187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4131571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1.9%</w:t>
            </w:r>
          </w:p>
        </w:tc>
        <w:tc>
          <w:tcPr>
            <w:tcW w:w="1621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1CE6BEB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2.8%</w:t>
            </w:r>
          </w:p>
        </w:tc>
      </w:tr>
      <w:tr w:rsidR="005B0566" w:rsidRPr="005C029F" w14:paraId="6F6CE8B8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6A02C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0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8BA21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0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3D5E14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F2F94D1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4028D008" w14:textId="77777777" w:rsidR="005B0566" w:rsidRPr="005C029F" w:rsidRDefault="005B0566">
      <w:pPr>
        <w:spacing w:line="480" w:lineRule="auto"/>
        <w:rPr>
          <w:rFonts w:cs="Times New Roman"/>
          <w:b/>
          <w:szCs w:val="24"/>
        </w:rPr>
      </w:pPr>
    </w:p>
    <w:p w14:paraId="78C1A00A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(b) Ripening stage</w:t>
      </w:r>
    </w:p>
    <w:tbl>
      <w:tblPr>
        <w:tblW w:w="4541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3"/>
        <w:gridCol w:w="1911"/>
        <w:gridCol w:w="1910"/>
        <w:gridCol w:w="1649"/>
      </w:tblGrid>
      <w:tr w:rsidR="005B0566" w:rsidRPr="005C029F" w14:paraId="58B4761E" w14:textId="77777777">
        <w:trPr>
          <w:trHeight w:hRule="exact" w:val="461"/>
        </w:trPr>
        <w:tc>
          <w:tcPr>
            <w:tcW w:w="180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975E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2CD52E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FB0BFF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07F7A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3CDD9EA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43C6F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6F2F388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69.4%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01977FF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74.9%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2C14C4C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83.5%</w:t>
            </w:r>
          </w:p>
        </w:tc>
      </w:tr>
      <w:tr w:rsidR="005B0566" w:rsidRPr="005C029F" w14:paraId="3416135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2DC041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253588C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28.9%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11CDA9B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13.4%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9F3ABE4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6.2%</w:t>
            </w:r>
          </w:p>
        </w:tc>
      </w:tr>
      <w:tr w:rsidR="005B0566" w:rsidRPr="005C029F" w14:paraId="5A3194B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F084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1F2AA0F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416E39B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0.2%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3CA9D3D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4.1%</w:t>
            </w:r>
          </w:p>
        </w:tc>
      </w:tr>
      <w:tr w:rsidR="005B0566" w:rsidRPr="005C029F" w14:paraId="466171A2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2D246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03" w:type="dxa"/>
            <w:tcBorders>
              <w:bottom w:val="nil"/>
            </w:tcBorders>
            <w:shd w:val="clear" w:color="auto" w:fill="auto"/>
            <w:vAlign w:val="center"/>
          </w:tcPr>
          <w:p w14:paraId="41E99E32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  <w:tc>
          <w:tcPr>
            <w:tcW w:w="1904" w:type="dxa"/>
            <w:tcBorders>
              <w:bottom w:val="nil"/>
            </w:tcBorders>
            <w:shd w:val="clear" w:color="auto" w:fill="auto"/>
            <w:vAlign w:val="center"/>
          </w:tcPr>
          <w:p w14:paraId="3A66CB0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10.4%</w:t>
            </w:r>
          </w:p>
        </w:tc>
        <w:tc>
          <w:tcPr>
            <w:tcW w:w="1643" w:type="dxa"/>
            <w:tcBorders>
              <w:bottom w:val="nil"/>
            </w:tcBorders>
            <w:shd w:val="clear" w:color="auto" w:fill="auto"/>
            <w:vAlign w:val="center"/>
          </w:tcPr>
          <w:p w14:paraId="1488278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4.5%</w:t>
            </w:r>
          </w:p>
        </w:tc>
      </w:tr>
      <w:tr w:rsidR="005B0566" w:rsidRPr="005C029F" w14:paraId="07279B30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13CE7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90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E9A36B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D3211A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1.1%</w:t>
            </w:r>
          </w:p>
        </w:tc>
        <w:tc>
          <w:tcPr>
            <w:tcW w:w="164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4DC013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</w:tr>
      <w:tr w:rsidR="005B0566" w:rsidRPr="005C029F" w14:paraId="7BEF2383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792BC0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i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49017C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ECFB8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62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79E91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1FE021B6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</w:p>
    <w:p w14:paraId="09379164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color w:val="FF0000"/>
          <w:szCs w:val="24"/>
        </w:rPr>
        <w:br w:type="page"/>
      </w:r>
    </w:p>
    <w:p w14:paraId="30A0ED62" w14:textId="77777777" w:rsidR="002116B6" w:rsidRPr="002116B6" w:rsidRDefault="002116B6" w:rsidP="002116B6">
      <w:pPr>
        <w:spacing w:after="0"/>
        <w:jc w:val="left"/>
        <w:rPr>
          <w:ins w:id="701" w:author="Gen-Chang Hsu" w:date="2024-08-17T22:47:00Z" w16du:dateUtc="2024-08-18T02:47:00Z"/>
          <w:rFonts w:cs="Times New Roman"/>
          <w:color w:val="FF0000"/>
        </w:rPr>
      </w:pPr>
      <w:ins w:id="702" w:author="Gen-Chang Hsu" w:date="2024-08-17T22:47:00Z" w16du:dateUtc="2024-08-18T02:47:00Z">
        <w:r w:rsidRPr="002116B6">
          <w:rPr>
            <w:rFonts w:cs="Times New Roman"/>
            <w:b/>
            <w:color w:val="FF0000"/>
            <w:szCs w:val="24"/>
          </w:rPr>
          <w:lastRenderedPageBreak/>
          <w:t>Table SX</w:t>
        </w:r>
        <w:r w:rsidRPr="002116B6">
          <w:rPr>
            <w:rFonts w:cs="Times New Roman"/>
            <w:bCs/>
            <w:color w:val="FF0000"/>
            <w:szCs w:val="24"/>
          </w:rPr>
          <w:t xml:space="preserve">. The percent forest cover </w:t>
        </w:r>
        <w:r w:rsidRPr="002116B6">
          <w:rPr>
            <w:rFonts w:cs="Times New Roman"/>
            <w:bCs/>
            <w:color w:val="FF0000"/>
          </w:rPr>
          <w:t>within</w:t>
        </w:r>
        <w:r w:rsidRPr="002116B6">
          <w:rPr>
            <w:rFonts w:cs="Times New Roman"/>
            <w:color w:val="FF0000"/>
          </w:rPr>
          <w:t xml:space="preserve"> a 1-km radius circular buffer surrounding the study farms.</w:t>
        </w:r>
      </w:ins>
    </w:p>
    <w:p w14:paraId="28BF8898" w14:textId="77777777" w:rsidR="002116B6" w:rsidRPr="009B2AAC" w:rsidRDefault="002116B6" w:rsidP="002116B6">
      <w:pPr>
        <w:spacing w:after="0"/>
        <w:jc w:val="left"/>
        <w:rPr>
          <w:ins w:id="703" w:author="Gen-Chang Hsu" w:date="2024-08-17T22:47:00Z" w16du:dateUtc="2024-08-18T02:47:00Z"/>
          <w:rFonts w:cs="Times New Roman"/>
          <w:b/>
          <w:szCs w:val="24"/>
        </w:rPr>
      </w:pPr>
    </w:p>
    <w:tbl>
      <w:tblPr>
        <w:tblStyle w:val="TableGrid"/>
        <w:tblW w:w="8307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7"/>
        <w:gridCol w:w="3060"/>
        <w:gridCol w:w="3060"/>
      </w:tblGrid>
      <w:tr w:rsidR="002116B6" w:rsidRPr="009B2AAC" w14:paraId="2F0125A6" w14:textId="77777777" w:rsidTr="00837C1A">
        <w:trPr>
          <w:trHeight w:val="500"/>
          <w:jc w:val="center"/>
          <w:ins w:id="704" w:author="Gen-Chang Hsu" w:date="2024-08-17T22:47:00Z"/>
        </w:trPr>
        <w:tc>
          <w:tcPr>
            <w:tcW w:w="21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E7E757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0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0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pair ID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A2D05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0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0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type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1E99DB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0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1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Percent forest cover (%)</w:t>
              </w:r>
            </w:ins>
          </w:p>
        </w:tc>
      </w:tr>
      <w:tr w:rsidR="002116B6" w:rsidRPr="009B2AAC" w14:paraId="12B69551" w14:textId="77777777" w:rsidTr="00837C1A">
        <w:trPr>
          <w:trHeight w:val="512"/>
          <w:jc w:val="center"/>
          <w:ins w:id="711" w:author="Gen-Chang Hsu" w:date="2024-08-17T22:47:00Z"/>
        </w:trPr>
        <w:tc>
          <w:tcPr>
            <w:tcW w:w="2187" w:type="dxa"/>
            <w:tcBorders>
              <w:top w:val="single" w:sz="4" w:space="0" w:color="auto"/>
            </w:tcBorders>
            <w:vAlign w:val="center"/>
          </w:tcPr>
          <w:p w14:paraId="5A0E28E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1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1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6C43BFF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1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1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7E295534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1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1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44.1</w:t>
              </w:r>
            </w:ins>
          </w:p>
        </w:tc>
      </w:tr>
      <w:tr w:rsidR="002116B6" w:rsidRPr="009B2AAC" w14:paraId="5A0111C8" w14:textId="77777777" w:rsidTr="00837C1A">
        <w:trPr>
          <w:trHeight w:val="500"/>
          <w:jc w:val="center"/>
          <w:ins w:id="718" w:author="Gen-Chang Hsu" w:date="2024-08-17T22:47:00Z"/>
        </w:trPr>
        <w:tc>
          <w:tcPr>
            <w:tcW w:w="2187" w:type="dxa"/>
            <w:vAlign w:val="center"/>
          </w:tcPr>
          <w:p w14:paraId="018B0DC9" w14:textId="77777777" w:rsidR="002116B6" w:rsidRPr="009B2AAC" w:rsidRDefault="002116B6" w:rsidP="00837C1A">
            <w:pPr>
              <w:tabs>
                <w:tab w:val="left" w:pos="2090"/>
              </w:tabs>
              <w:spacing w:after="0" w:line="240" w:lineRule="auto"/>
              <w:jc w:val="left"/>
              <w:rPr>
                <w:ins w:id="71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4E9C84D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2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2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65A0845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2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2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47.7</w:t>
              </w:r>
            </w:ins>
          </w:p>
        </w:tc>
      </w:tr>
      <w:tr w:rsidR="002116B6" w:rsidRPr="009B2AAC" w14:paraId="635BA14D" w14:textId="77777777" w:rsidTr="00837C1A">
        <w:trPr>
          <w:trHeight w:val="512"/>
          <w:jc w:val="center"/>
          <w:ins w:id="724" w:author="Gen-Chang Hsu" w:date="2024-08-17T22:47:00Z"/>
        </w:trPr>
        <w:tc>
          <w:tcPr>
            <w:tcW w:w="2187" w:type="dxa"/>
            <w:vAlign w:val="center"/>
          </w:tcPr>
          <w:p w14:paraId="7614173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2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2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</w:t>
              </w:r>
            </w:ins>
          </w:p>
        </w:tc>
        <w:tc>
          <w:tcPr>
            <w:tcW w:w="3060" w:type="dxa"/>
            <w:vAlign w:val="center"/>
          </w:tcPr>
          <w:p w14:paraId="7BCCB3C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2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2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71B0A0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2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3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58.5</w:t>
              </w:r>
            </w:ins>
          </w:p>
        </w:tc>
      </w:tr>
      <w:tr w:rsidR="002116B6" w:rsidRPr="009B2AAC" w14:paraId="10A8DEEE" w14:textId="77777777" w:rsidTr="00837C1A">
        <w:trPr>
          <w:trHeight w:val="500"/>
          <w:jc w:val="center"/>
          <w:ins w:id="731" w:author="Gen-Chang Hsu" w:date="2024-08-17T22:47:00Z"/>
        </w:trPr>
        <w:tc>
          <w:tcPr>
            <w:tcW w:w="2187" w:type="dxa"/>
            <w:vAlign w:val="center"/>
          </w:tcPr>
          <w:p w14:paraId="4D47F83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3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D0934E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3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3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453EAE1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3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3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57.1</w:t>
              </w:r>
            </w:ins>
          </w:p>
        </w:tc>
      </w:tr>
      <w:tr w:rsidR="002116B6" w:rsidRPr="009B2AAC" w14:paraId="12508E7B" w14:textId="77777777" w:rsidTr="00837C1A">
        <w:trPr>
          <w:trHeight w:val="500"/>
          <w:jc w:val="center"/>
          <w:ins w:id="737" w:author="Gen-Chang Hsu" w:date="2024-08-17T22:47:00Z"/>
        </w:trPr>
        <w:tc>
          <w:tcPr>
            <w:tcW w:w="2187" w:type="dxa"/>
            <w:vAlign w:val="center"/>
          </w:tcPr>
          <w:p w14:paraId="397D03A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3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3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</w:t>
              </w:r>
            </w:ins>
          </w:p>
        </w:tc>
        <w:tc>
          <w:tcPr>
            <w:tcW w:w="3060" w:type="dxa"/>
            <w:vAlign w:val="center"/>
          </w:tcPr>
          <w:p w14:paraId="0C01606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4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4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BDB2CC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4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4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30.9</w:t>
              </w:r>
            </w:ins>
          </w:p>
        </w:tc>
      </w:tr>
      <w:tr w:rsidR="002116B6" w:rsidRPr="009B2AAC" w14:paraId="6129DC66" w14:textId="77777777" w:rsidTr="00837C1A">
        <w:trPr>
          <w:trHeight w:val="512"/>
          <w:jc w:val="center"/>
          <w:ins w:id="744" w:author="Gen-Chang Hsu" w:date="2024-08-17T22:47:00Z"/>
        </w:trPr>
        <w:tc>
          <w:tcPr>
            <w:tcW w:w="2187" w:type="dxa"/>
            <w:vAlign w:val="center"/>
          </w:tcPr>
          <w:p w14:paraId="3776B829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4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6083CE9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4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4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3B986A1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4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4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27.3</w:t>
              </w:r>
            </w:ins>
          </w:p>
        </w:tc>
      </w:tr>
      <w:tr w:rsidR="002116B6" w:rsidRPr="009B2AAC" w14:paraId="2F01EFD8" w14:textId="77777777" w:rsidTr="00837C1A">
        <w:trPr>
          <w:trHeight w:val="500"/>
          <w:jc w:val="center"/>
          <w:ins w:id="750" w:author="Gen-Chang Hsu" w:date="2024-08-17T22:47:00Z"/>
        </w:trPr>
        <w:tc>
          <w:tcPr>
            <w:tcW w:w="2187" w:type="dxa"/>
            <w:vAlign w:val="center"/>
          </w:tcPr>
          <w:p w14:paraId="1DF9272C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5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5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</w:t>
              </w:r>
            </w:ins>
          </w:p>
        </w:tc>
        <w:tc>
          <w:tcPr>
            <w:tcW w:w="3060" w:type="dxa"/>
            <w:vAlign w:val="center"/>
          </w:tcPr>
          <w:p w14:paraId="7A608EF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5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5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559543F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5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5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39.0</w:t>
              </w:r>
            </w:ins>
          </w:p>
        </w:tc>
      </w:tr>
      <w:tr w:rsidR="002116B6" w:rsidRPr="009B2AAC" w14:paraId="50F1A384" w14:textId="77777777" w:rsidTr="00837C1A">
        <w:trPr>
          <w:trHeight w:val="512"/>
          <w:jc w:val="center"/>
          <w:ins w:id="757" w:author="Gen-Chang Hsu" w:date="2024-08-17T22:47:00Z"/>
        </w:trPr>
        <w:tc>
          <w:tcPr>
            <w:tcW w:w="2187" w:type="dxa"/>
            <w:vAlign w:val="center"/>
          </w:tcPr>
          <w:p w14:paraId="785B0E1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5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8380296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5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6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77C80EED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6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6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0.4</w:t>
              </w:r>
            </w:ins>
          </w:p>
        </w:tc>
      </w:tr>
      <w:tr w:rsidR="002116B6" w:rsidRPr="009B2AAC" w14:paraId="48A85D5A" w14:textId="77777777" w:rsidTr="00837C1A">
        <w:trPr>
          <w:trHeight w:val="500"/>
          <w:jc w:val="center"/>
          <w:ins w:id="763" w:author="Gen-Chang Hsu" w:date="2024-08-17T22:47:00Z"/>
        </w:trPr>
        <w:tc>
          <w:tcPr>
            <w:tcW w:w="2187" w:type="dxa"/>
            <w:vAlign w:val="center"/>
          </w:tcPr>
          <w:p w14:paraId="611ADDE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6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6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</w:t>
              </w:r>
            </w:ins>
          </w:p>
        </w:tc>
        <w:tc>
          <w:tcPr>
            <w:tcW w:w="3060" w:type="dxa"/>
            <w:vAlign w:val="center"/>
          </w:tcPr>
          <w:p w14:paraId="5EBF2C9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6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6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71FC3D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6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6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19.1</w:t>
              </w:r>
            </w:ins>
          </w:p>
        </w:tc>
      </w:tr>
      <w:tr w:rsidR="002116B6" w:rsidRPr="009B2AAC" w14:paraId="72BA4991" w14:textId="77777777" w:rsidTr="00837C1A">
        <w:trPr>
          <w:trHeight w:val="500"/>
          <w:jc w:val="center"/>
          <w:ins w:id="770" w:author="Gen-Chang Hsu" w:date="2024-08-17T22:47:00Z"/>
        </w:trPr>
        <w:tc>
          <w:tcPr>
            <w:tcW w:w="2187" w:type="dxa"/>
            <w:vAlign w:val="center"/>
          </w:tcPr>
          <w:p w14:paraId="7E122E8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7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1A8F829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7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7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912EBA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7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7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19.6</w:t>
              </w:r>
            </w:ins>
          </w:p>
        </w:tc>
      </w:tr>
      <w:tr w:rsidR="002116B6" w:rsidRPr="009B2AAC" w14:paraId="21FCF2D7" w14:textId="77777777" w:rsidTr="00837C1A">
        <w:trPr>
          <w:trHeight w:val="512"/>
          <w:jc w:val="center"/>
          <w:ins w:id="776" w:author="Gen-Chang Hsu" w:date="2024-08-17T22:47:00Z"/>
        </w:trPr>
        <w:tc>
          <w:tcPr>
            <w:tcW w:w="2187" w:type="dxa"/>
            <w:vAlign w:val="center"/>
          </w:tcPr>
          <w:p w14:paraId="6FA5422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7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7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6</w:t>
              </w:r>
            </w:ins>
          </w:p>
        </w:tc>
        <w:tc>
          <w:tcPr>
            <w:tcW w:w="3060" w:type="dxa"/>
            <w:vAlign w:val="center"/>
          </w:tcPr>
          <w:p w14:paraId="31E6A89B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7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8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8DF1A3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8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8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13.2</w:t>
              </w:r>
            </w:ins>
          </w:p>
        </w:tc>
      </w:tr>
      <w:tr w:rsidR="002116B6" w:rsidRPr="009B2AAC" w14:paraId="0A0BE05D" w14:textId="77777777" w:rsidTr="00837C1A">
        <w:trPr>
          <w:trHeight w:val="500"/>
          <w:jc w:val="center"/>
          <w:ins w:id="783" w:author="Gen-Chang Hsu" w:date="2024-08-17T22:47:00Z"/>
        </w:trPr>
        <w:tc>
          <w:tcPr>
            <w:tcW w:w="2187" w:type="dxa"/>
            <w:vAlign w:val="center"/>
          </w:tcPr>
          <w:p w14:paraId="7FFCF38D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8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2618531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8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8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37B448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8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8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36.5</w:t>
              </w:r>
            </w:ins>
          </w:p>
        </w:tc>
      </w:tr>
      <w:tr w:rsidR="002116B6" w:rsidRPr="009B2AAC" w14:paraId="606164AE" w14:textId="77777777" w:rsidTr="00837C1A">
        <w:trPr>
          <w:trHeight w:val="512"/>
          <w:jc w:val="center"/>
          <w:ins w:id="789" w:author="Gen-Chang Hsu" w:date="2024-08-17T22:47:00Z"/>
        </w:trPr>
        <w:tc>
          <w:tcPr>
            <w:tcW w:w="2187" w:type="dxa"/>
            <w:vAlign w:val="center"/>
          </w:tcPr>
          <w:p w14:paraId="04AAF7BA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9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9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7</w:t>
              </w:r>
            </w:ins>
          </w:p>
        </w:tc>
        <w:tc>
          <w:tcPr>
            <w:tcW w:w="3060" w:type="dxa"/>
            <w:vAlign w:val="center"/>
          </w:tcPr>
          <w:p w14:paraId="2DEE46E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9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9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923E05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9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9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5.1</w:t>
              </w:r>
            </w:ins>
          </w:p>
        </w:tc>
      </w:tr>
      <w:tr w:rsidR="002116B6" w:rsidRPr="009B2AAC" w14:paraId="370B18D2" w14:textId="77777777" w:rsidTr="00837C1A">
        <w:trPr>
          <w:trHeight w:val="500"/>
          <w:jc w:val="center"/>
          <w:ins w:id="796" w:author="Gen-Chang Hsu" w:date="2024-08-17T22:47:00Z"/>
        </w:trPr>
        <w:tc>
          <w:tcPr>
            <w:tcW w:w="2187" w:type="dxa"/>
            <w:vAlign w:val="center"/>
          </w:tcPr>
          <w:p w14:paraId="13605E9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9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7318EE7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9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9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1E80320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80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80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8.6</w:t>
              </w:r>
            </w:ins>
          </w:p>
        </w:tc>
      </w:tr>
    </w:tbl>
    <w:p w14:paraId="4C6EA8C3" w14:textId="698B8835" w:rsidR="00992D74" w:rsidRPr="007D5F19" w:rsidRDefault="00992D74" w:rsidP="007D5F19">
      <w:pPr>
        <w:spacing w:after="0"/>
        <w:jc w:val="left"/>
        <w:rPr>
          <w:rFonts w:cs="Times New Roman"/>
          <w:b/>
          <w:color w:val="FF0000"/>
          <w:szCs w:val="24"/>
        </w:rPr>
      </w:pPr>
      <w:r w:rsidRPr="007D5F19">
        <w:rPr>
          <w:rFonts w:cs="Times New Roman"/>
          <w:b/>
          <w:color w:val="FF0000"/>
          <w:szCs w:val="24"/>
        </w:rPr>
        <w:br w:type="page"/>
      </w:r>
    </w:p>
    <w:p w14:paraId="4A9BD32C" w14:textId="5C4D1BDE" w:rsidR="004802FC" w:rsidRDefault="004802FC" w:rsidP="006926C1">
      <w:pPr>
        <w:spacing w:line="480" w:lineRule="auto"/>
        <w:jc w:val="center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noProof/>
          <w:color w:val="FF0000"/>
          <w:szCs w:val="24"/>
        </w:rPr>
        <w:lastRenderedPageBreak/>
        <w:drawing>
          <wp:inline distT="0" distB="0" distL="114300" distR="114300" wp14:anchorId="1533040B" wp14:editId="612EDF27">
            <wp:extent cx="4117975" cy="3431540"/>
            <wp:effectExtent l="0" t="0" r="9525" b="10160"/>
            <wp:docPr id="2" name="Picture 2" descr="Bi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iplo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A0D9" w14:textId="003E9EA3" w:rsidR="00DC6EF7" w:rsidRPr="006926C1" w:rsidRDefault="00992D74">
      <w:pPr>
        <w:spacing w:line="480" w:lineRule="auto"/>
        <w:rPr>
          <w:rFonts w:cs="Times New Roman"/>
          <w:color w:val="000000" w:themeColor="text1"/>
          <w:szCs w:val="24"/>
        </w:rPr>
      </w:pPr>
      <w:r w:rsidRPr="006926C1">
        <w:rPr>
          <w:rFonts w:cs="Times New Roman"/>
          <w:b/>
          <w:color w:val="000000" w:themeColor="text1"/>
          <w:szCs w:val="24"/>
        </w:rPr>
        <w:t xml:space="preserve">Figure S1.  </w:t>
      </w:r>
      <w:r w:rsidRPr="006926C1">
        <w:rPr>
          <w:rFonts w:cs="Times New Roman"/>
          <w:color w:val="000000" w:themeColor="text1"/>
          <w:szCs w:val="24"/>
        </w:rPr>
        <w:t>Stable isotope biplot of</w:t>
      </w:r>
      <w:r w:rsidR="004802FC" w:rsidRPr="006926C1">
        <w:rPr>
          <w:rFonts w:cs="Times New Roman"/>
          <w:color w:val="000000" w:themeColor="text1"/>
          <w:szCs w:val="24"/>
        </w:rPr>
        <w:t xml:space="preserve"> the rice plant and three prey sources in this study.  Error bars represent 95% confidence intervals.</w:t>
      </w:r>
    </w:p>
    <w:p w14:paraId="7D58790D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  <w:szCs w:val="24"/>
        </w:rPr>
      </w:pPr>
      <w:r>
        <w:rPr>
          <w:rFonts w:cs="Times New Roman"/>
          <w:color w:val="FF0000"/>
          <w:szCs w:val="24"/>
        </w:rPr>
        <w:br w:type="page"/>
      </w:r>
    </w:p>
    <w:p w14:paraId="0FF9E122" w14:textId="0177B2EA" w:rsidR="00992D74" w:rsidRPr="006926C1" w:rsidRDefault="00DC6EF7" w:rsidP="006926C1">
      <w:pPr>
        <w:spacing w:line="480" w:lineRule="auto"/>
        <w:jc w:val="center"/>
        <w:rPr>
          <w:rFonts w:cs="Times New Roman"/>
          <w:color w:val="FF0000"/>
          <w:szCs w:val="24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681761BE" wp14:editId="640DB2B4">
            <wp:extent cx="4011295" cy="4679950"/>
            <wp:effectExtent l="0" t="0" r="1905" b="6350"/>
            <wp:docPr id="3" name="圖片 3" descr="C:\Users\genchanghsu\Desktop\2021_Consistent_Pest_Consumption_by_Generalist_Predators_in_Rice_Farms\Output\Figures\Diet_proportion_2017.tiffDiet_proportion_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C:\Users\genchanghsu\Desktop\2021_Consistent_Pest_Consumption_by_Generalist_Predators_in_Rice_Farms\Output\Figures\Diet_proportion_2017.tiffDiet_proportion_2017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AC8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6CD02C2F" w14:textId="0D26A86D" w:rsidR="00DC6EF7" w:rsidRDefault="00DC6EF7">
      <w:pPr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F1814E6" wp14:editId="79E670FA">
            <wp:extent cx="4011295" cy="4679950"/>
            <wp:effectExtent l="0" t="0" r="1905" b="6350"/>
            <wp:docPr id="7" name="圖片 4" descr="C:\Users\genchanghsu\Desktop\2021_Consistent_Pest_Consumption_by_Generalist_Predators_in_Rice_Farms\Output\Figures\Diet_proportion_2018.tiffDiet_proportion_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C:\Users\genchanghsu\Desktop\2021_Consistent_Pest_Consumption_by_Generalist_Predators_in_Rice_Farms\Output\Figures\Diet_proportion_2018.tiffDiet_proportion_2018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BC4" w14:textId="354C30D0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46F96DAF" w14:textId="4123AC21" w:rsidR="00DC6EF7" w:rsidRDefault="00DC6EF7" w:rsidP="006926C1">
      <w:pPr>
        <w:spacing w:after="0" w:line="240" w:lineRule="auto"/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08F541E" wp14:editId="659ACC7A">
            <wp:extent cx="4011295" cy="4679950"/>
            <wp:effectExtent l="0" t="0" r="1905" b="6350"/>
            <wp:docPr id="8" name="圖片 5" descr="C:\Users\genchanghsu\Desktop\2021_Consistent_Pest_Consumption_by_Generalist_Predators_in_Rice_Farms\Output\Figures\Diet_proportion_2019.tiffDiet_proportion_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C:\Users\genchanghsu\Desktop\2021_Consistent_Pest_Consumption_by_Generalist_Predators_in_Rice_Farms\Output\Figures\Diet_proportion_2019.tiffDiet_proportion_2019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956" w14:textId="7A20FC9D" w:rsidR="005B0566" w:rsidRPr="005C029F" w:rsidRDefault="005B0566">
      <w:pPr>
        <w:jc w:val="center"/>
        <w:rPr>
          <w:rFonts w:cs="Times New Roman"/>
          <w:color w:val="FF0000"/>
        </w:rPr>
      </w:pPr>
    </w:p>
    <w:p w14:paraId="7D3CE4DA" w14:textId="2BDCA354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2</w:t>
      </w:r>
      <w:r w:rsidRPr="005C029F">
        <w:rPr>
          <w:rFonts w:cs="Times New Roman"/>
          <w:szCs w:val="24"/>
        </w:rPr>
        <w:t>. The proportions (mean ± SE) of prey sources (rice herbivores, tourist herbivores, detritivores) consumed in the diet of predators in organic and conventional rice farms over crop stages in each study year: (a), (d),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(g) </w:t>
      </w:r>
      <w:r w:rsidR="002278F9">
        <w:rPr>
          <w:rFonts w:cs="Times New Roman"/>
          <w:szCs w:val="24"/>
        </w:rPr>
        <w:t xml:space="preserve">indicate </w:t>
      </w:r>
      <w:r w:rsidR="002223F5">
        <w:rPr>
          <w:rFonts w:cs="Times New Roman"/>
          <w:szCs w:val="24"/>
        </w:rPr>
        <w:t>both</w:t>
      </w:r>
      <w:r w:rsidRPr="005C029F">
        <w:rPr>
          <w:rFonts w:cs="Times New Roman"/>
          <w:szCs w:val="24"/>
        </w:rPr>
        <w:t xml:space="preserve"> predators</w:t>
      </w:r>
      <w:r w:rsidR="002223F5">
        <w:rPr>
          <w:rFonts w:cs="Times New Roman"/>
          <w:szCs w:val="24"/>
        </w:rPr>
        <w:t xml:space="preserve"> (spiders and ladybeetles)</w:t>
      </w:r>
      <w:r w:rsidRPr="005C029F">
        <w:rPr>
          <w:rFonts w:cs="Times New Roman"/>
          <w:szCs w:val="24"/>
        </w:rPr>
        <w:t xml:space="preserve"> as a whole feeding guild; (b), (e),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(h)</w:t>
      </w:r>
      <w:r w:rsidR="002278F9">
        <w:rPr>
          <w:rFonts w:cs="Times New Roman"/>
          <w:szCs w:val="24"/>
        </w:rPr>
        <w:t xml:space="preserve"> indicate </w:t>
      </w:r>
      <w:r w:rsidRPr="005C029F">
        <w:rPr>
          <w:rFonts w:cs="Times New Roman"/>
          <w:szCs w:val="24"/>
        </w:rPr>
        <w:t>spiders; (c), (f),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</w:t>
      </w:r>
      <w:proofErr w:type="spellStart"/>
      <w:r w:rsidRPr="005C029F">
        <w:rPr>
          <w:rFonts w:cs="Times New Roman"/>
          <w:szCs w:val="24"/>
        </w:rPr>
        <w:t>i</w:t>
      </w:r>
      <w:proofErr w:type="spellEnd"/>
      <w:r w:rsidRPr="005C029F">
        <w:rPr>
          <w:rFonts w:cs="Times New Roman"/>
          <w:szCs w:val="24"/>
        </w:rPr>
        <w:t>)</w:t>
      </w:r>
      <w:r w:rsidR="002278F9">
        <w:rPr>
          <w:rFonts w:cs="Times New Roman"/>
          <w:szCs w:val="24"/>
        </w:rPr>
        <w:t xml:space="preserve"> indicate</w:t>
      </w:r>
      <w:r w:rsidRPr="005C029F">
        <w:rPr>
          <w:rFonts w:cs="Times New Roman"/>
          <w:szCs w:val="24"/>
        </w:rPr>
        <w:t xml:space="preserve"> ladybeetles. </w:t>
      </w:r>
      <w:r w:rsidR="00A64A46" w:rsidRPr="0015273A">
        <w:rPr>
          <w:rFonts w:cs="Times New Roman"/>
        </w:rPr>
        <w:t xml:space="preserve">The proportions </w:t>
      </w:r>
      <w:r w:rsidR="00A64A46">
        <w:rPr>
          <w:rFonts w:cs="Times New Roman"/>
        </w:rPr>
        <w:t xml:space="preserve">were computed from </w:t>
      </w:r>
      <w:r w:rsidR="00A64A46" w:rsidRPr="0015273A">
        <w:rPr>
          <w:rFonts w:cs="Times New Roman"/>
        </w:rPr>
        <w:t xml:space="preserve">the Bayesian posterior </w:t>
      </w:r>
      <w:r w:rsidR="002223F5">
        <w:rPr>
          <w:rFonts w:cs="Times New Roman"/>
        </w:rPr>
        <w:t xml:space="preserve">medians of diet estimates in </w:t>
      </w:r>
      <w:r w:rsidR="00A64A46" w:rsidRPr="0015273A">
        <w:rPr>
          <w:rFonts w:cs="Times New Roman"/>
        </w:rPr>
        <w:t>replicate farms.</w:t>
      </w:r>
    </w:p>
    <w:p w14:paraId="24246C85" w14:textId="77777777" w:rsidR="005B0566" w:rsidRPr="005C029F" w:rsidRDefault="00DD4E15">
      <w:pPr>
        <w:rPr>
          <w:rFonts w:cs="Times New Roman"/>
          <w:szCs w:val="24"/>
        </w:rPr>
      </w:pPr>
      <w:r w:rsidRPr="005C029F">
        <w:rPr>
          <w:rFonts w:cs="Times New Roman"/>
          <w:szCs w:val="24"/>
        </w:rPr>
        <w:br w:type="page"/>
      </w:r>
    </w:p>
    <w:p w14:paraId="2463DE65" w14:textId="77777777" w:rsidR="005B0566" w:rsidRPr="005C029F" w:rsidRDefault="00DD4E15">
      <w:pPr>
        <w:rPr>
          <w:rFonts w:cs="Times New Roman"/>
          <w:b/>
          <w:szCs w:val="24"/>
        </w:rPr>
      </w:pPr>
      <w:r w:rsidRPr="005C029F">
        <w:rPr>
          <w:rFonts w:cs="Times New Roman"/>
          <w:b/>
          <w:noProof/>
          <w:szCs w:val="24"/>
        </w:rPr>
        <w:lastRenderedPageBreak/>
        <w:drawing>
          <wp:inline distT="0" distB="0" distL="0" distR="0" wp14:anchorId="07AEB8CA" wp14:editId="54F3E1F1">
            <wp:extent cx="5943600" cy="4358640"/>
            <wp:effectExtent l="19050" t="0" r="0" b="0"/>
            <wp:docPr id="1" name="圖片 0" descr="weather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0" descr="weather.tiff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8563" w14:textId="4A72A987" w:rsidR="005B0566" w:rsidRPr="005C029F" w:rsidRDefault="00DD4E15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3</w:t>
      </w:r>
      <w:r w:rsidRPr="005C029F">
        <w:rPr>
          <w:rFonts w:cs="Times New Roman"/>
          <w:b/>
          <w:szCs w:val="24"/>
        </w:rPr>
        <w:t xml:space="preserve">. </w:t>
      </w:r>
      <w:r w:rsidRPr="005C029F">
        <w:rPr>
          <w:rFonts w:cs="Times New Roman"/>
          <w:szCs w:val="24"/>
        </w:rPr>
        <w:t xml:space="preserve">Daily mean temperature and precipitation of the study sites during the rice growth season (April to July) </w:t>
      </w:r>
      <w:r w:rsidR="00C51396">
        <w:rPr>
          <w:rFonts w:cs="Times New Roman"/>
          <w:szCs w:val="24"/>
        </w:rPr>
        <w:t>of</w:t>
      </w:r>
      <w:r w:rsidRPr="005C029F">
        <w:rPr>
          <w:rFonts w:cs="Times New Roman"/>
          <w:szCs w:val="24"/>
        </w:rPr>
        <w:t xml:space="preserve"> the three study years. Observation data from the closest local weather station (</w:t>
      </w:r>
      <w:proofErr w:type="spellStart"/>
      <w:r w:rsidRPr="005C029F">
        <w:rPr>
          <w:rFonts w:cs="Times New Roman"/>
          <w:szCs w:val="24"/>
        </w:rPr>
        <w:t>Yuanli</w:t>
      </w:r>
      <w:proofErr w:type="spellEnd"/>
      <w:r w:rsidRPr="005C029F">
        <w:rPr>
          <w:rFonts w:cs="Times New Roman"/>
          <w:szCs w:val="24"/>
        </w:rPr>
        <w:t xml:space="preserve"> station) to the study farms were retrieved from</w:t>
      </w:r>
      <w:r w:rsidR="002F0D04">
        <w:rPr>
          <w:rFonts w:cs="Times New Roman"/>
          <w:szCs w:val="24"/>
        </w:rPr>
        <w:t xml:space="preserve"> the</w:t>
      </w:r>
      <w:r w:rsidRPr="005C029F">
        <w:rPr>
          <w:rFonts w:cs="Times New Roman"/>
          <w:szCs w:val="24"/>
        </w:rPr>
        <w:t xml:space="preserve"> Central Weather Bureau Observation Data Inquire System (https://e-service.cwb.gov.tw/HistoryDataQuery/index.jsp).</w:t>
      </w:r>
    </w:p>
    <w:sectPr w:rsidR="005B0566" w:rsidRPr="005C029F" w:rsidSect="00C30B66">
      <w:footerReference w:type="default" r:id="rId13"/>
      <w:pgSz w:w="12240" w:h="15840" w:code="1"/>
      <w:pgMar w:top="1440" w:right="1440" w:bottom="1440" w:left="1440" w:header="709" w:footer="709" w:gutter="0"/>
      <w:lnNumType w:countBy="1" w:restart="continuous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1F47C8" w14:textId="77777777" w:rsidR="00E744B3" w:rsidRDefault="00E744B3">
      <w:pPr>
        <w:spacing w:line="240" w:lineRule="auto"/>
      </w:pPr>
      <w:r>
        <w:separator/>
      </w:r>
    </w:p>
  </w:endnote>
  <w:endnote w:type="continuationSeparator" w:id="0">
    <w:p w14:paraId="516C1072" w14:textId="77777777" w:rsidR="00E744B3" w:rsidRDefault="00E744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42316"/>
    </w:sdtPr>
    <w:sdtContent>
      <w:p w14:paraId="112A0485" w14:textId="246535B1" w:rsidR="00B07ACA" w:rsidRDefault="00B07A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2909" w:rsidRPr="003F2909">
          <w:rPr>
            <w:noProof/>
            <w:lang w:val="zh-TW"/>
          </w:rPr>
          <w:t>1</w:t>
        </w:r>
        <w:r>
          <w:rPr>
            <w:lang w:val="zh-TW"/>
          </w:rPr>
          <w:fldChar w:fldCharType="end"/>
        </w:r>
      </w:p>
    </w:sdtContent>
  </w:sdt>
  <w:p w14:paraId="13FC2EAC" w14:textId="77777777" w:rsidR="00B07ACA" w:rsidRDefault="00B07A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0DF060" w14:textId="77777777" w:rsidR="00E744B3" w:rsidRDefault="00E744B3">
      <w:pPr>
        <w:spacing w:after="0"/>
      </w:pPr>
      <w:r>
        <w:separator/>
      </w:r>
    </w:p>
  </w:footnote>
  <w:footnote w:type="continuationSeparator" w:id="0">
    <w:p w14:paraId="32AF55D4" w14:textId="77777777" w:rsidR="00E744B3" w:rsidRDefault="00E744B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3AC5"/>
    <w:multiLevelType w:val="multilevel"/>
    <w:tmpl w:val="001E3AC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05693"/>
    <w:multiLevelType w:val="multilevel"/>
    <w:tmpl w:val="0740569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33F94"/>
    <w:multiLevelType w:val="hybridMultilevel"/>
    <w:tmpl w:val="6854DE66"/>
    <w:lvl w:ilvl="0" w:tplc="8BAA9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13647092">
    <w:abstractNumId w:val="1"/>
  </w:num>
  <w:num w:numId="2" w16cid:durableId="990405403">
    <w:abstractNumId w:val="0"/>
  </w:num>
  <w:num w:numId="3" w16cid:durableId="30227701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en-Chang Hsu">
    <w15:presenceInfo w15:providerId="Windows Live" w15:userId="a7788e04cdabcc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trackRevisions/>
  <w:defaultTabStop w:val="720"/>
  <w:drawingGridHorizontalSpacing w:val="1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ature (no DOI)&lt;/Style&gt;&lt;LeftDelim&gt;{&lt;/LeftDelim&gt;&lt;RightDelim&gt;}&lt;/RightDelim&gt;&lt;FontName&gt;Arial&lt;/FontName&gt;&lt;FontSize&gt;14&lt;/FontSize&gt;&lt;ReflistTitle&gt;Reference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2a9tdf5ptxsr1ex5t7x9av4z2zfr0vx0dev&quot;&gt;My EndNote library 2017&lt;record-ids&gt;&lt;item&gt;392&lt;/item&gt;&lt;item&gt;782&lt;/item&gt;&lt;item&gt;799&lt;/item&gt;&lt;item&gt;897&lt;/item&gt;&lt;item&gt;901&lt;/item&gt;&lt;/record-ids&gt;&lt;/item&gt;&lt;/Libraries&gt;"/>
  </w:docVars>
  <w:rsids>
    <w:rsidRoot w:val="00D42777"/>
    <w:rsid w:val="000008BB"/>
    <w:rsid w:val="00000A40"/>
    <w:rsid w:val="00000D9D"/>
    <w:rsid w:val="0000102D"/>
    <w:rsid w:val="00001602"/>
    <w:rsid w:val="00001781"/>
    <w:rsid w:val="00002BA6"/>
    <w:rsid w:val="00002BBA"/>
    <w:rsid w:val="00003337"/>
    <w:rsid w:val="00003602"/>
    <w:rsid w:val="00003BF3"/>
    <w:rsid w:val="00004624"/>
    <w:rsid w:val="0000463B"/>
    <w:rsid w:val="00004CB1"/>
    <w:rsid w:val="0000525C"/>
    <w:rsid w:val="00005E76"/>
    <w:rsid w:val="000078FC"/>
    <w:rsid w:val="0001020D"/>
    <w:rsid w:val="000113F6"/>
    <w:rsid w:val="00013048"/>
    <w:rsid w:val="00013C53"/>
    <w:rsid w:val="000149C2"/>
    <w:rsid w:val="00014AF1"/>
    <w:rsid w:val="0001519A"/>
    <w:rsid w:val="000156FA"/>
    <w:rsid w:val="000172F2"/>
    <w:rsid w:val="00017D43"/>
    <w:rsid w:val="000204A7"/>
    <w:rsid w:val="00020A2A"/>
    <w:rsid w:val="000217C6"/>
    <w:rsid w:val="00021B88"/>
    <w:rsid w:val="00021FBB"/>
    <w:rsid w:val="0002225A"/>
    <w:rsid w:val="000224F9"/>
    <w:rsid w:val="00022B2E"/>
    <w:rsid w:val="000231D7"/>
    <w:rsid w:val="00023EDD"/>
    <w:rsid w:val="000250B1"/>
    <w:rsid w:val="00025B16"/>
    <w:rsid w:val="0002651C"/>
    <w:rsid w:val="0002741D"/>
    <w:rsid w:val="00030576"/>
    <w:rsid w:val="00030E82"/>
    <w:rsid w:val="00031243"/>
    <w:rsid w:val="00031331"/>
    <w:rsid w:val="0003200F"/>
    <w:rsid w:val="000320C4"/>
    <w:rsid w:val="000321D3"/>
    <w:rsid w:val="00032BA5"/>
    <w:rsid w:val="00033C59"/>
    <w:rsid w:val="000342DD"/>
    <w:rsid w:val="000345DA"/>
    <w:rsid w:val="00035728"/>
    <w:rsid w:val="00035B0B"/>
    <w:rsid w:val="00036011"/>
    <w:rsid w:val="00036600"/>
    <w:rsid w:val="000407BE"/>
    <w:rsid w:val="000413F2"/>
    <w:rsid w:val="00041DC9"/>
    <w:rsid w:val="00041F7F"/>
    <w:rsid w:val="000425B5"/>
    <w:rsid w:val="00042B18"/>
    <w:rsid w:val="0004362B"/>
    <w:rsid w:val="00043B14"/>
    <w:rsid w:val="00044150"/>
    <w:rsid w:val="00044C40"/>
    <w:rsid w:val="00044E81"/>
    <w:rsid w:val="0004569E"/>
    <w:rsid w:val="000461AC"/>
    <w:rsid w:val="000463C7"/>
    <w:rsid w:val="000473B8"/>
    <w:rsid w:val="00047E4E"/>
    <w:rsid w:val="0005026C"/>
    <w:rsid w:val="00051F54"/>
    <w:rsid w:val="0005561A"/>
    <w:rsid w:val="000559C2"/>
    <w:rsid w:val="00056389"/>
    <w:rsid w:val="0005655D"/>
    <w:rsid w:val="00056867"/>
    <w:rsid w:val="000568EB"/>
    <w:rsid w:val="000600B7"/>
    <w:rsid w:val="00060F89"/>
    <w:rsid w:val="00061BE1"/>
    <w:rsid w:val="00061C59"/>
    <w:rsid w:val="00061E6A"/>
    <w:rsid w:val="00062BF0"/>
    <w:rsid w:val="00062FF4"/>
    <w:rsid w:val="000635D3"/>
    <w:rsid w:val="000648D6"/>
    <w:rsid w:val="0006502E"/>
    <w:rsid w:val="0006584E"/>
    <w:rsid w:val="00065F7A"/>
    <w:rsid w:val="00066EB6"/>
    <w:rsid w:val="000670F1"/>
    <w:rsid w:val="0007086E"/>
    <w:rsid w:val="0007116C"/>
    <w:rsid w:val="00071B53"/>
    <w:rsid w:val="00071CCE"/>
    <w:rsid w:val="00071F2B"/>
    <w:rsid w:val="0007315A"/>
    <w:rsid w:val="00074BF0"/>
    <w:rsid w:val="000753E1"/>
    <w:rsid w:val="00075790"/>
    <w:rsid w:val="00075F3D"/>
    <w:rsid w:val="0007643E"/>
    <w:rsid w:val="00076670"/>
    <w:rsid w:val="000776ED"/>
    <w:rsid w:val="000779E9"/>
    <w:rsid w:val="00080077"/>
    <w:rsid w:val="0008367E"/>
    <w:rsid w:val="00083818"/>
    <w:rsid w:val="00084F7D"/>
    <w:rsid w:val="00086060"/>
    <w:rsid w:val="000879DD"/>
    <w:rsid w:val="00087CC9"/>
    <w:rsid w:val="00087F1A"/>
    <w:rsid w:val="00091F51"/>
    <w:rsid w:val="00092975"/>
    <w:rsid w:val="00093245"/>
    <w:rsid w:val="00094128"/>
    <w:rsid w:val="000950E0"/>
    <w:rsid w:val="0009527C"/>
    <w:rsid w:val="00095721"/>
    <w:rsid w:val="00095909"/>
    <w:rsid w:val="0009699C"/>
    <w:rsid w:val="000A0A82"/>
    <w:rsid w:val="000A0C47"/>
    <w:rsid w:val="000A1584"/>
    <w:rsid w:val="000A1BEC"/>
    <w:rsid w:val="000A1D47"/>
    <w:rsid w:val="000A267D"/>
    <w:rsid w:val="000A3F52"/>
    <w:rsid w:val="000A4536"/>
    <w:rsid w:val="000A570E"/>
    <w:rsid w:val="000A7983"/>
    <w:rsid w:val="000A7E3B"/>
    <w:rsid w:val="000B2BD9"/>
    <w:rsid w:val="000B38EC"/>
    <w:rsid w:val="000B3AF1"/>
    <w:rsid w:val="000B4181"/>
    <w:rsid w:val="000B44A7"/>
    <w:rsid w:val="000B46D9"/>
    <w:rsid w:val="000B4B33"/>
    <w:rsid w:val="000B567F"/>
    <w:rsid w:val="000B5778"/>
    <w:rsid w:val="000B5D14"/>
    <w:rsid w:val="000B5EE0"/>
    <w:rsid w:val="000B5F73"/>
    <w:rsid w:val="000B6209"/>
    <w:rsid w:val="000B6F99"/>
    <w:rsid w:val="000B700A"/>
    <w:rsid w:val="000B75C1"/>
    <w:rsid w:val="000C0BC5"/>
    <w:rsid w:val="000C12C2"/>
    <w:rsid w:val="000C18E9"/>
    <w:rsid w:val="000C20B3"/>
    <w:rsid w:val="000C250E"/>
    <w:rsid w:val="000C50E4"/>
    <w:rsid w:val="000C5F48"/>
    <w:rsid w:val="000C635F"/>
    <w:rsid w:val="000C647D"/>
    <w:rsid w:val="000C75BF"/>
    <w:rsid w:val="000D062F"/>
    <w:rsid w:val="000D09BE"/>
    <w:rsid w:val="000D0D80"/>
    <w:rsid w:val="000D2070"/>
    <w:rsid w:val="000D28E8"/>
    <w:rsid w:val="000D3059"/>
    <w:rsid w:val="000D344A"/>
    <w:rsid w:val="000D3626"/>
    <w:rsid w:val="000D592F"/>
    <w:rsid w:val="000D5C02"/>
    <w:rsid w:val="000E0BCA"/>
    <w:rsid w:val="000E0DD7"/>
    <w:rsid w:val="000E1428"/>
    <w:rsid w:val="000E20FE"/>
    <w:rsid w:val="000E2216"/>
    <w:rsid w:val="000E2241"/>
    <w:rsid w:val="000E4192"/>
    <w:rsid w:val="000E4757"/>
    <w:rsid w:val="000E4BA2"/>
    <w:rsid w:val="000E4C14"/>
    <w:rsid w:val="000E4F50"/>
    <w:rsid w:val="000E5A15"/>
    <w:rsid w:val="000E5CCB"/>
    <w:rsid w:val="000E5E73"/>
    <w:rsid w:val="000E5FA0"/>
    <w:rsid w:val="000E73F9"/>
    <w:rsid w:val="000F0127"/>
    <w:rsid w:val="000F14D4"/>
    <w:rsid w:val="000F1F49"/>
    <w:rsid w:val="000F4226"/>
    <w:rsid w:val="000F4FDA"/>
    <w:rsid w:val="000F5316"/>
    <w:rsid w:val="000F6395"/>
    <w:rsid w:val="000F66BC"/>
    <w:rsid w:val="000F74F7"/>
    <w:rsid w:val="000F771B"/>
    <w:rsid w:val="0010016E"/>
    <w:rsid w:val="00101BB3"/>
    <w:rsid w:val="001020CC"/>
    <w:rsid w:val="00103474"/>
    <w:rsid w:val="0010424A"/>
    <w:rsid w:val="001043F1"/>
    <w:rsid w:val="0010455D"/>
    <w:rsid w:val="00104D3C"/>
    <w:rsid w:val="00105143"/>
    <w:rsid w:val="001051DB"/>
    <w:rsid w:val="00105295"/>
    <w:rsid w:val="001053B2"/>
    <w:rsid w:val="001054AF"/>
    <w:rsid w:val="0010677C"/>
    <w:rsid w:val="00106961"/>
    <w:rsid w:val="00106964"/>
    <w:rsid w:val="00106D29"/>
    <w:rsid w:val="00107B01"/>
    <w:rsid w:val="001112F0"/>
    <w:rsid w:val="00112767"/>
    <w:rsid w:val="00112B27"/>
    <w:rsid w:val="00112E77"/>
    <w:rsid w:val="00113369"/>
    <w:rsid w:val="00113608"/>
    <w:rsid w:val="001149CD"/>
    <w:rsid w:val="00114A81"/>
    <w:rsid w:val="0011620A"/>
    <w:rsid w:val="00116D5A"/>
    <w:rsid w:val="00116E9D"/>
    <w:rsid w:val="00120498"/>
    <w:rsid w:val="00120725"/>
    <w:rsid w:val="00120C1A"/>
    <w:rsid w:val="00120D0D"/>
    <w:rsid w:val="00121FC4"/>
    <w:rsid w:val="001220F6"/>
    <w:rsid w:val="001224CC"/>
    <w:rsid w:val="001225DD"/>
    <w:rsid w:val="001234C0"/>
    <w:rsid w:val="00124142"/>
    <w:rsid w:val="00125087"/>
    <w:rsid w:val="001253D8"/>
    <w:rsid w:val="00125C04"/>
    <w:rsid w:val="00125E05"/>
    <w:rsid w:val="0012634D"/>
    <w:rsid w:val="0013131B"/>
    <w:rsid w:val="00131DFF"/>
    <w:rsid w:val="00131ED2"/>
    <w:rsid w:val="0013258F"/>
    <w:rsid w:val="00132783"/>
    <w:rsid w:val="00132D67"/>
    <w:rsid w:val="001331E2"/>
    <w:rsid w:val="0013369A"/>
    <w:rsid w:val="00134641"/>
    <w:rsid w:val="00134B51"/>
    <w:rsid w:val="00135C78"/>
    <w:rsid w:val="001368F1"/>
    <w:rsid w:val="00136B3C"/>
    <w:rsid w:val="001427F3"/>
    <w:rsid w:val="00142883"/>
    <w:rsid w:val="0014301D"/>
    <w:rsid w:val="00143807"/>
    <w:rsid w:val="00143F49"/>
    <w:rsid w:val="001451DF"/>
    <w:rsid w:val="0014545C"/>
    <w:rsid w:val="00145896"/>
    <w:rsid w:val="00145E4B"/>
    <w:rsid w:val="00146DAD"/>
    <w:rsid w:val="00150384"/>
    <w:rsid w:val="001510DC"/>
    <w:rsid w:val="00151386"/>
    <w:rsid w:val="00152402"/>
    <w:rsid w:val="0015273A"/>
    <w:rsid w:val="0015379D"/>
    <w:rsid w:val="00153B55"/>
    <w:rsid w:val="00155CC6"/>
    <w:rsid w:val="0015619F"/>
    <w:rsid w:val="001561B9"/>
    <w:rsid w:val="001571C9"/>
    <w:rsid w:val="001574CE"/>
    <w:rsid w:val="001575FA"/>
    <w:rsid w:val="00157D73"/>
    <w:rsid w:val="001604FC"/>
    <w:rsid w:val="00160630"/>
    <w:rsid w:val="001606B7"/>
    <w:rsid w:val="00160704"/>
    <w:rsid w:val="0016142F"/>
    <w:rsid w:val="00161DD0"/>
    <w:rsid w:val="001620BE"/>
    <w:rsid w:val="00162912"/>
    <w:rsid w:val="00162FFD"/>
    <w:rsid w:val="0016360D"/>
    <w:rsid w:val="00163693"/>
    <w:rsid w:val="001639CA"/>
    <w:rsid w:val="00163BC0"/>
    <w:rsid w:val="00164585"/>
    <w:rsid w:val="00164FC0"/>
    <w:rsid w:val="0016589C"/>
    <w:rsid w:val="00167893"/>
    <w:rsid w:val="001704A5"/>
    <w:rsid w:val="00171E30"/>
    <w:rsid w:val="00172116"/>
    <w:rsid w:val="00172B33"/>
    <w:rsid w:val="00173B2E"/>
    <w:rsid w:val="0017413D"/>
    <w:rsid w:val="00174C8F"/>
    <w:rsid w:val="001754EF"/>
    <w:rsid w:val="00176526"/>
    <w:rsid w:val="00176C39"/>
    <w:rsid w:val="00176DAF"/>
    <w:rsid w:val="00177639"/>
    <w:rsid w:val="0018004D"/>
    <w:rsid w:val="00180BE3"/>
    <w:rsid w:val="00181393"/>
    <w:rsid w:val="00181649"/>
    <w:rsid w:val="001822CD"/>
    <w:rsid w:val="0018255F"/>
    <w:rsid w:val="00182AAC"/>
    <w:rsid w:val="001835C0"/>
    <w:rsid w:val="00183D2C"/>
    <w:rsid w:val="00183D8F"/>
    <w:rsid w:val="001846F6"/>
    <w:rsid w:val="00184978"/>
    <w:rsid w:val="00184E61"/>
    <w:rsid w:val="00186316"/>
    <w:rsid w:val="00190679"/>
    <w:rsid w:val="00190A2E"/>
    <w:rsid w:val="00190BC9"/>
    <w:rsid w:val="00190C3D"/>
    <w:rsid w:val="00191500"/>
    <w:rsid w:val="0019168A"/>
    <w:rsid w:val="00191883"/>
    <w:rsid w:val="00191A43"/>
    <w:rsid w:val="0019228E"/>
    <w:rsid w:val="00192B6D"/>
    <w:rsid w:val="00192CBD"/>
    <w:rsid w:val="00192F38"/>
    <w:rsid w:val="00194584"/>
    <w:rsid w:val="00194A27"/>
    <w:rsid w:val="00195833"/>
    <w:rsid w:val="001961A8"/>
    <w:rsid w:val="00196EAB"/>
    <w:rsid w:val="0019769D"/>
    <w:rsid w:val="00197D93"/>
    <w:rsid w:val="00197F3E"/>
    <w:rsid w:val="001A0461"/>
    <w:rsid w:val="001A2D5C"/>
    <w:rsid w:val="001A40F8"/>
    <w:rsid w:val="001A4B27"/>
    <w:rsid w:val="001A5381"/>
    <w:rsid w:val="001A5EFA"/>
    <w:rsid w:val="001A7667"/>
    <w:rsid w:val="001A776D"/>
    <w:rsid w:val="001A7D00"/>
    <w:rsid w:val="001B0E5B"/>
    <w:rsid w:val="001B11CB"/>
    <w:rsid w:val="001B13B0"/>
    <w:rsid w:val="001B1443"/>
    <w:rsid w:val="001B21B5"/>
    <w:rsid w:val="001B33CE"/>
    <w:rsid w:val="001B3CCD"/>
    <w:rsid w:val="001B46AC"/>
    <w:rsid w:val="001B4919"/>
    <w:rsid w:val="001B5110"/>
    <w:rsid w:val="001C080D"/>
    <w:rsid w:val="001C1120"/>
    <w:rsid w:val="001C1520"/>
    <w:rsid w:val="001C1A46"/>
    <w:rsid w:val="001C1D30"/>
    <w:rsid w:val="001C2366"/>
    <w:rsid w:val="001C2A29"/>
    <w:rsid w:val="001C2CD1"/>
    <w:rsid w:val="001C3DEB"/>
    <w:rsid w:val="001C46C3"/>
    <w:rsid w:val="001C476F"/>
    <w:rsid w:val="001C484E"/>
    <w:rsid w:val="001C4A4E"/>
    <w:rsid w:val="001C6084"/>
    <w:rsid w:val="001C60E7"/>
    <w:rsid w:val="001C6555"/>
    <w:rsid w:val="001C6887"/>
    <w:rsid w:val="001C7035"/>
    <w:rsid w:val="001C70C7"/>
    <w:rsid w:val="001C758E"/>
    <w:rsid w:val="001C7AD8"/>
    <w:rsid w:val="001C7C21"/>
    <w:rsid w:val="001D0D97"/>
    <w:rsid w:val="001D12BD"/>
    <w:rsid w:val="001D1589"/>
    <w:rsid w:val="001D1BCC"/>
    <w:rsid w:val="001D1DA2"/>
    <w:rsid w:val="001D220C"/>
    <w:rsid w:val="001D2A00"/>
    <w:rsid w:val="001D42B4"/>
    <w:rsid w:val="001D50C4"/>
    <w:rsid w:val="001D57CE"/>
    <w:rsid w:val="001D666D"/>
    <w:rsid w:val="001D6D6F"/>
    <w:rsid w:val="001D7677"/>
    <w:rsid w:val="001D7CA8"/>
    <w:rsid w:val="001D7D22"/>
    <w:rsid w:val="001D7F56"/>
    <w:rsid w:val="001E1B97"/>
    <w:rsid w:val="001E2647"/>
    <w:rsid w:val="001E2783"/>
    <w:rsid w:val="001E48A3"/>
    <w:rsid w:val="001E4C77"/>
    <w:rsid w:val="001E567C"/>
    <w:rsid w:val="001E635A"/>
    <w:rsid w:val="001E6EC7"/>
    <w:rsid w:val="001E6FDA"/>
    <w:rsid w:val="001E720B"/>
    <w:rsid w:val="001E7488"/>
    <w:rsid w:val="001E75DD"/>
    <w:rsid w:val="001E7E9F"/>
    <w:rsid w:val="001F09E2"/>
    <w:rsid w:val="001F0E2B"/>
    <w:rsid w:val="001F1840"/>
    <w:rsid w:val="001F1F80"/>
    <w:rsid w:val="001F208A"/>
    <w:rsid w:val="001F32C1"/>
    <w:rsid w:val="001F3CB4"/>
    <w:rsid w:val="001F3E9C"/>
    <w:rsid w:val="001F4162"/>
    <w:rsid w:val="001F518D"/>
    <w:rsid w:val="001F5652"/>
    <w:rsid w:val="001F5B55"/>
    <w:rsid w:val="001F5F58"/>
    <w:rsid w:val="00200B8E"/>
    <w:rsid w:val="00202C76"/>
    <w:rsid w:val="00203CA3"/>
    <w:rsid w:val="00204ED7"/>
    <w:rsid w:val="00205870"/>
    <w:rsid w:val="00205C88"/>
    <w:rsid w:val="00205DA5"/>
    <w:rsid w:val="00206451"/>
    <w:rsid w:val="00206598"/>
    <w:rsid w:val="00206ADB"/>
    <w:rsid w:val="00206F74"/>
    <w:rsid w:val="0020713B"/>
    <w:rsid w:val="00210075"/>
    <w:rsid w:val="002100D1"/>
    <w:rsid w:val="00210108"/>
    <w:rsid w:val="00210338"/>
    <w:rsid w:val="002116B6"/>
    <w:rsid w:val="0021187D"/>
    <w:rsid w:val="002130F8"/>
    <w:rsid w:val="00213658"/>
    <w:rsid w:val="002149F2"/>
    <w:rsid w:val="00215A83"/>
    <w:rsid w:val="00215B95"/>
    <w:rsid w:val="00217682"/>
    <w:rsid w:val="00220138"/>
    <w:rsid w:val="00220B7F"/>
    <w:rsid w:val="00220D1F"/>
    <w:rsid w:val="00220DC8"/>
    <w:rsid w:val="00221344"/>
    <w:rsid w:val="002223F5"/>
    <w:rsid w:val="0022271C"/>
    <w:rsid w:val="00222924"/>
    <w:rsid w:val="00222EE9"/>
    <w:rsid w:val="0022310B"/>
    <w:rsid w:val="00223413"/>
    <w:rsid w:val="00223F6C"/>
    <w:rsid w:val="00226218"/>
    <w:rsid w:val="002278F9"/>
    <w:rsid w:val="00227F61"/>
    <w:rsid w:val="0023008D"/>
    <w:rsid w:val="00230B1F"/>
    <w:rsid w:val="002319D7"/>
    <w:rsid w:val="002335BE"/>
    <w:rsid w:val="00233E20"/>
    <w:rsid w:val="0023438F"/>
    <w:rsid w:val="00234659"/>
    <w:rsid w:val="002352BD"/>
    <w:rsid w:val="00236339"/>
    <w:rsid w:val="002364D2"/>
    <w:rsid w:val="00236D7E"/>
    <w:rsid w:val="002376C2"/>
    <w:rsid w:val="00237DA2"/>
    <w:rsid w:val="00240EC8"/>
    <w:rsid w:val="0024115D"/>
    <w:rsid w:val="00241A31"/>
    <w:rsid w:val="00241D22"/>
    <w:rsid w:val="002429D8"/>
    <w:rsid w:val="00243190"/>
    <w:rsid w:val="00243D34"/>
    <w:rsid w:val="00243E28"/>
    <w:rsid w:val="00243F06"/>
    <w:rsid w:val="00245311"/>
    <w:rsid w:val="002460BF"/>
    <w:rsid w:val="00246117"/>
    <w:rsid w:val="002474F4"/>
    <w:rsid w:val="0024789C"/>
    <w:rsid w:val="002530B5"/>
    <w:rsid w:val="00253E03"/>
    <w:rsid w:val="00253EE1"/>
    <w:rsid w:val="0025615A"/>
    <w:rsid w:val="0025683B"/>
    <w:rsid w:val="00256ECB"/>
    <w:rsid w:val="00257F83"/>
    <w:rsid w:val="0026112A"/>
    <w:rsid w:val="0026250A"/>
    <w:rsid w:val="002629A7"/>
    <w:rsid w:val="00262DF2"/>
    <w:rsid w:val="0026301D"/>
    <w:rsid w:val="00263635"/>
    <w:rsid w:val="00263692"/>
    <w:rsid w:val="0026423D"/>
    <w:rsid w:val="0026432B"/>
    <w:rsid w:val="00265536"/>
    <w:rsid w:val="0026599B"/>
    <w:rsid w:val="00265B98"/>
    <w:rsid w:val="00266215"/>
    <w:rsid w:val="002665E7"/>
    <w:rsid w:val="002669CB"/>
    <w:rsid w:val="00266C97"/>
    <w:rsid w:val="00270E94"/>
    <w:rsid w:val="002711FA"/>
    <w:rsid w:val="00271F6F"/>
    <w:rsid w:val="002728E7"/>
    <w:rsid w:val="0027301D"/>
    <w:rsid w:val="00274052"/>
    <w:rsid w:val="0027489B"/>
    <w:rsid w:val="00275606"/>
    <w:rsid w:val="00275622"/>
    <w:rsid w:val="00275CF9"/>
    <w:rsid w:val="0027649C"/>
    <w:rsid w:val="0027670F"/>
    <w:rsid w:val="00277F7C"/>
    <w:rsid w:val="00280246"/>
    <w:rsid w:val="00281B26"/>
    <w:rsid w:val="00281D9F"/>
    <w:rsid w:val="0028230F"/>
    <w:rsid w:val="002833FE"/>
    <w:rsid w:val="002841F5"/>
    <w:rsid w:val="002846B3"/>
    <w:rsid w:val="00284B99"/>
    <w:rsid w:val="00285826"/>
    <w:rsid w:val="002858A2"/>
    <w:rsid w:val="00285BE8"/>
    <w:rsid w:val="00287081"/>
    <w:rsid w:val="0029093B"/>
    <w:rsid w:val="00290A94"/>
    <w:rsid w:val="00291F2E"/>
    <w:rsid w:val="00292019"/>
    <w:rsid w:val="00292E6A"/>
    <w:rsid w:val="002934BA"/>
    <w:rsid w:val="002935CE"/>
    <w:rsid w:val="00293EF2"/>
    <w:rsid w:val="002941A5"/>
    <w:rsid w:val="00294705"/>
    <w:rsid w:val="00297989"/>
    <w:rsid w:val="00297D90"/>
    <w:rsid w:val="002A0194"/>
    <w:rsid w:val="002A056D"/>
    <w:rsid w:val="002A090F"/>
    <w:rsid w:val="002A0E8B"/>
    <w:rsid w:val="002A0EA7"/>
    <w:rsid w:val="002A1468"/>
    <w:rsid w:val="002A2DF4"/>
    <w:rsid w:val="002A2F89"/>
    <w:rsid w:val="002A302D"/>
    <w:rsid w:val="002A38F1"/>
    <w:rsid w:val="002A3DCC"/>
    <w:rsid w:val="002A4152"/>
    <w:rsid w:val="002A41E9"/>
    <w:rsid w:val="002A4CF4"/>
    <w:rsid w:val="002A5540"/>
    <w:rsid w:val="002A566D"/>
    <w:rsid w:val="002A73D0"/>
    <w:rsid w:val="002A7AF3"/>
    <w:rsid w:val="002B1323"/>
    <w:rsid w:val="002B238E"/>
    <w:rsid w:val="002B374B"/>
    <w:rsid w:val="002B4052"/>
    <w:rsid w:val="002B4144"/>
    <w:rsid w:val="002B46FB"/>
    <w:rsid w:val="002B6A78"/>
    <w:rsid w:val="002B6FB9"/>
    <w:rsid w:val="002C0592"/>
    <w:rsid w:val="002C097E"/>
    <w:rsid w:val="002C119D"/>
    <w:rsid w:val="002C2AA4"/>
    <w:rsid w:val="002C2F27"/>
    <w:rsid w:val="002C31C5"/>
    <w:rsid w:val="002C3531"/>
    <w:rsid w:val="002C399B"/>
    <w:rsid w:val="002C4136"/>
    <w:rsid w:val="002C4A5B"/>
    <w:rsid w:val="002C4BDB"/>
    <w:rsid w:val="002C6A82"/>
    <w:rsid w:val="002C6AF2"/>
    <w:rsid w:val="002C7112"/>
    <w:rsid w:val="002C7297"/>
    <w:rsid w:val="002C75D8"/>
    <w:rsid w:val="002C776C"/>
    <w:rsid w:val="002D0B0F"/>
    <w:rsid w:val="002D1F15"/>
    <w:rsid w:val="002D1F21"/>
    <w:rsid w:val="002D239A"/>
    <w:rsid w:val="002D2903"/>
    <w:rsid w:val="002D2F13"/>
    <w:rsid w:val="002D3173"/>
    <w:rsid w:val="002D3586"/>
    <w:rsid w:val="002D58EC"/>
    <w:rsid w:val="002D6449"/>
    <w:rsid w:val="002D6718"/>
    <w:rsid w:val="002D6E53"/>
    <w:rsid w:val="002D7F64"/>
    <w:rsid w:val="002E0DB9"/>
    <w:rsid w:val="002E3129"/>
    <w:rsid w:val="002E3F05"/>
    <w:rsid w:val="002E4449"/>
    <w:rsid w:val="002E464E"/>
    <w:rsid w:val="002E4CDD"/>
    <w:rsid w:val="002E4EC2"/>
    <w:rsid w:val="002E53AC"/>
    <w:rsid w:val="002E5F96"/>
    <w:rsid w:val="002F02A4"/>
    <w:rsid w:val="002F0D04"/>
    <w:rsid w:val="002F1C8E"/>
    <w:rsid w:val="002F3214"/>
    <w:rsid w:val="002F387E"/>
    <w:rsid w:val="002F3AB6"/>
    <w:rsid w:val="002F43F9"/>
    <w:rsid w:val="002F4DE9"/>
    <w:rsid w:val="002F59D2"/>
    <w:rsid w:val="002F783A"/>
    <w:rsid w:val="002F79B4"/>
    <w:rsid w:val="002F7AEF"/>
    <w:rsid w:val="00300464"/>
    <w:rsid w:val="00300A26"/>
    <w:rsid w:val="00301047"/>
    <w:rsid w:val="003010B1"/>
    <w:rsid w:val="00301577"/>
    <w:rsid w:val="003030F4"/>
    <w:rsid w:val="00303AE4"/>
    <w:rsid w:val="00304F9D"/>
    <w:rsid w:val="00305B22"/>
    <w:rsid w:val="00305BF0"/>
    <w:rsid w:val="00307172"/>
    <w:rsid w:val="00310D77"/>
    <w:rsid w:val="00310D81"/>
    <w:rsid w:val="003121E0"/>
    <w:rsid w:val="00312541"/>
    <w:rsid w:val="00312C83"/>
    <w:rsid w:val="00312D75"/>
    <w:rsid w:val="00312DC1"/>
    <w:rsid w:val="00313426"/>
    <w:rsid w:val="00313555"/>
    <w:rsid w:val="0031387E"/>
    <w:rsid w:val="00314992"/>
    <w:rsid w:val="00314ACB"/>
    <w:rsid w:val="00314CA3"/>
    <w:rsid w:val="003154C0"/>
    <w:rsid w:val="00315704"/>
    <w:rsid w:val="003160B2"/>
    <w:rsid w:val="00316454"/>
    <w:rsid w:val="00316D0F"/>
    <w:rsid w:val="003170DE"/>
    <w:rsid w:val="00317105"/>
    <w:rsid w:val="00317344"/>
    <w:rsid w:val="00317810"/>
    <w:rsid w:val="0032027C"/>
    <w:rsid w:val="00320313"/>
    <w:rsid w:val="00320A0B"/>
    <w:rsid w:val="00320BEF"/>
    <w:rsid w:val="00320F0A"/>
    <w:rsid w:val="00322479"/>
    <w:rsid w:val="00323DB3"/>
    <w:rsid w:val="00324FAA"/>
    <w:rsid w:val="0032521B"/>
    <w:rsid w:val="00326DB8"/>
    <w:rsid w:val="00327D0D"/>
    <w:rsid w:val="003303B3"/>
    <w:rsid w:val="00330765"/>
    <w:rsid w:val="003309A6"/>
    <w:rsid w:val="00330D6C"/>
    <w:rsid w:val="00330FA8"/>
    <w:rsid w:val="00331680"/>
    <w:rsid w:val="00332426"/>
    <w:rsid w:val="00332EDD"/>
    <w:rsid w:val="00334960"/>
    <w:rsid w:val="00334D62"/>
    <w:rsid w:val="00337BC4"/>
    <w:rsid w:val="00340A9D"/>
    <w:rsid w:val="003410C7"/>
    <w:rsid w:val="00342EEF"/>
    <w:rsid w:val="00343ABD"/>
    <w:rsid w:val="00343D11"/>
    <w:rsid w:val="00343EA2"/>
    <w:rsid w:val="00343EEB"/>
    <w:rsid w:val="00344082"/>
    <w:rsid w:val="003448C1"/>
    <w:rsid w:val="00344F74"/>
    <w:rsid w:val="00346955"/>
    <w:rsid w:val="00350530"/>
    <w:rsid w:val="003511A5"/>
    <w:rsid w:val="0035237D"/>
    <w:rsid w:val="0035371F"/>
    <w:rsid w:val="00353E13"/>
    <w:rsid w:val="00354A02"/>
    <w:rsid w:val="00354A59"/>
    <w:rsid w:val="00354C81"/>
    <w:rsid w:val="00354FFB"/>
    <w:rsid w:val="00355EBD"/>
    <w:rsid w:val="00357C13"/>
    <w:rsid w:val="00357F27"/>
    <w:rsid w:val="003600C1"/>
    <w:rsid w:val="00361265"/>
    <w:rsid w:val="00362179"/>
    <w:rsid w:val="003632C1"/>
    <w:rsid w:val="00363A24"/>
    <w:rsid w:val="00364101"/>
    <w:rsid w:val="00364374"/>
    <w:rsid w:val="00365943"/>
    <w:rsid w:val="00366364"/>
    <w:rsid w:val="00366565"/>
    <w:rsid w:val="00366BE9"/>
    <w:rsid w:val="00366E1D"/>
    <w:rsid w:val="00370DAB"/>
    <w:rsid w:val="00372355"/>
    <w:rsid w:val="00372EE8"/>
    <w:rsid w:val="003757DA"/>
    <w:rsid w:val="00377976"/>
    <w:rsid w:val="00377FF3"/>
    <w:rsid w:val="0038038C"/>
    <w:rsid w:val="00381FCD"/>
    <w:rsid w:val="00382AA7"/>
    <w:rsid w:val="00382D36"/>
    <w:rsid w:val="00383452"/>
    <w:rsid w:val="0038430D"/>
    <w:rsid w:val="00384589"/>
    <w:rsid w:val="00385854"/>
    <w:rsid w:val="00385EF3"/>
    <w:rsid w:val="003869D6"/>
    <w:rsid w:val="00386AF8"/>
    <w:rsid w:val="00387176"/>
    <w:rsid w:val="00387FBF"/>
    <w:rsid w:val="003900D3"/>
    <w:rsid w:val="003903B4"/>
    <w:rsid w:val="00390954"/>
    <w:rsid w:val="00390989"/>
    <w:rsid w:val="00391029"/>
    <w:rsid w:val="003913A1"/>
    <w:rsid w:val="00391435"/>
    <w:rsid w:val="00392EAA"/>
    <w:rsid w:val="003936A1"/>
    <w:rsid w:val="00393A46"/>
    <w:rsid w:val="003947C2"/>
    <w:rsid w:val="00394F26"/>
    <w:rsid w:val="00395187"/>
    <w:rsid w:val="003951AB"/>
    <w:rsid w:val="00395EFB"/>
    <w:rsid w:val="0039689D"/>
    <w:rsid w:val="00396C94"/>
    <w:rsid w:val="00396D35"/>
    <w:rsid w:val="00396E6D"/>
    <w:rsid w:val="003A0BBF"/>
    <w:rsid w:val="003A162C"/>
    <w:rsid w:val="003A1826"/>
    <w:rsid w:val="003A1D47"/>
    <w:rsid w:val="003A2387"/>
    <w:rsid w:val="003A24EE"/>
    <w:rsid w:val="003A281F"/>
    <w:rsid w:val="003A2C52"/>
    <w:rsid w:val="003A4D3F"/>
    <w:rsid w:val="003A51A5"/>
    <w:rsid w:val="003A5939"/>
    <w:rsid w:val="003A6621"/>
    <w:rsid w:val="003A6810"/>
    <w:rsid w:val="003A6B29"/>
    <w:rsid w:val="003A77F6"/>
    <w:rsid w:val="003A79B9"/>
    <w:rsid w:val="003B0180"/>
    <w:rsid w:val="003B0643"/>
    <w:rsid w:val="003B109A"/>
    <w:rsid w:val="003B1379"/>
    <w:rsid w:val="003B1666"/>
    <w:rsid w:val="003B1B09"/>
    <w:rsid w:val="003B2918"/>
    <w:rsid w:val="003B2A18"/>
    <w:rsid w:val="003B2E4E"/>
    <w:rsid w:val="003B2FD2"/>
    <w:rsid w:val="003B3BE9"/>
    <w:rsid w:val="003B3DBE"/>
    <w:rsid w:val="003B4FF3"/>
    <w:rsid w:val="003B53C2"/>
    <w:rsid w:val="003B59D1"/>
    <w:rsid w:val="003B626B"/>
    <w:rsid w:val="003B6989"/>
    <w:rsid w:val="003C012C"/>
    <w:rsid w:val="003C0DC0"/>
    <w:rsid w:val="003C114A"/>
    <w:rsid w:val="003C1DCD"/>
    <w:rsid w:val="003C26F7"/>
    <w:rsid w:val="003C3ACD"/>
    <w:rsid w:val="003C3AE9"/>
    <w:rsid w:val="003C3D12"/>
    <w:rsid w:val="003C514A"/>
    <w:rsid w:val="003C5254"/>
    <w:rsid w:val="003C67D8"/>
    <w:rsid w:val="003C7391"/>
    <w:rsid w:val="003D0445"/>
    <w:rsid w:val="003D0B46"/>
    <w:rsid w:val="003D0FF1"/>
    <w:rsid w:val="003D1641"/>
    <w:rsid w:val="003D1645"/>
    <w:rsid w:val="003D2487"/>
    <w:rsid w:val="003D3468"/>
    <w:rsid w:val="003D35BF"/>
    <w:rsid w:val="003D3B32"/>
    <w:rsid w:val="003D47EF"/>
    <w:rsid w:val="003D4C59"/>
    <w:rsid w:val="003D5077"/>
    <w:rsid w:val="003D55AF"/>
    <w:rsid w:val="003D560F"/>
    <w:rsid w:val="003D6737"/>
    <w:rsid w:val="003D7CC3"/>
    <w:rsid w:val="003E06E1"/>
    <w:rsid w:val="003E0EB0"/>
    <w:rsid w:val="003E1D5B"/>
    <w:rsid w:val="003E28FA"/>
    <w:rsid w:val="003E44CD"/>
    <w:rsid w:val="003E45B6"/>
    <w:rsid w:val="003E4D1E"/>
    <w:rsid w:val="003E6784"/>
    <w:rsid w:val="003E733C"/>
    <w:rsid w:val="003E7ADF"/>
    <w:rsid w:val="003F0BE3"/>
    <w:rsid w:val="003F0C20"/>
    <w:rsid w:val="003F1281"/>
    <w:rsid w:val="003F1668"/>
    <w:rsid w:val="003F2909"/>
    <w:rsid w:val="003F5E81"/>
    <w:rsid w:val="003F70EB"/>
    <w:rsid w:val="003F7505"/>
    <w:rsid w:val="003F79EC"/>
    <w:rsid w:val="0040063C"/>
    <w:rsid w:val="00401019"/>
    <w:rsid w:val="004031AD"/>
    <w:rsid w:val="004036D8"/>
    <w:rsid w:val="00403FAB"/>
    <w:rsid w:val="00404294"/>
    <w:rsid w:val="00405D08"/>
    <w:rsid w:val="00405E20"/>
    <w:rsid w:val="00407635"/>
    <w:rsid w:val="004077F9"/>
    <w:rsid w:val="00410F1E"/>
    <w:rsid w:val="0041126C"/>
    <w:rsid w:val="00411A30"/>
    <w:rsid w:val="00412534"/>
    <w:rsid w:val="00412849"/>
    <w:rsid w:val="004129CC"/>
    <w:rsid w:val="00413C1C"/>
    <w:rsid w:val="00413CC5"/>
    <w:rsid w:val="004145D9"/>
    <w:rsid w:val="00414B7C"/>
    <w:rsid w:val="00414DFF"/>
    <w:rsid w:val="00415E41"/>
    <w:rsid w:val="00415F53"/>
    <w:rsid w:val="0041717B"/>
    <w:rsid w:val="00417BAF"/>
    <w:rsid w:val="0042052D"/>
    <w:rsid w:val="004205E8"/>
    <w:rsid w:val="00422719"/>
    <w:rsid w:val="00423F30"/>
    <w:rsid w:val="0042429F"/>
    <w:rsid w:val="004244EF"/>
    <w:rsid w:val="00424A99"/>
    <w:rsid w:val="00424E60"/>
    <w:rsid w:val="004255CA"/>
    <w:rsid w:val="004259B6"/>
    <w:rsid w:val="00425FBD"/>
    <w:rsid w:val="00426FEB"/>
    <w:rsid w:val="004308EA"/>
    <w:rsid w:val="0043098C"/>
    <w:rsid w:val="004309F5"/>
    <w:rsid w:val="00430CA6"/>
    <w:rsid w:val="00431BDD"/>
    <w:rsid w:val="004328AE"/>
    <w:rsid w:val="00432A59"/>
    <w:rsid w:val="00433BC4"/>
    <w:rsid w:val="00434717"/>
    <w:rsid w:val="004357B5"/>
    <w:rsid w:val="004357DA"/>
    <w:rsid w:val="00436F36"/>
    <w:rsid w:val="00437412"/>
    <w:rsid w:val="00437C53"/>
    <w:rsid w:val="00440107"/>
    <w:rsid w:val="0044053A"/>
    <w:rsid w:val="00440750"/>
    <w:rsid w:val="00440FCB"/>
    <w:rsid w:val="00441303"/>
    <w:rsid w:val="004420D7"/>
    <w:rsid w:val="0044299D"/>
    <w:rsid w:val="004433AA"/>
    <w:rsid w:val="00444F40"/>
    <w:rsid w:val="00445746"/>
    <w:rsid w:val="00445C5F"/>
    <w:rsid w:val="004462DB"/>
    <w:rsid w:val="0044763E"/>
    <w:rsid w:val="00453109"/>
    <w:rsid w:val="004539A5"/>
    <w:rsid w:val="00455069"/>
    <w:rsid w:val="00456537"/>
    <w:rsid w:val="00456C5B"/>
    <w:rsid w:val="0045780C"/>
    <w:rsid w:val="00457C79"/>
    <w:rsid w:val="00460D93"/>
    <w:rsid w:val="00460FBE"/>
    <w:rsid w:val="0046146A"/>
    <w:rsid w:val="0046231A"/>
    <w:rsid w:val="00462CDE"/>
    <w:rsid w:val="00463564"/>
    <w:rsid w:val="0046375F"/>
    <w:rsid w:val="00464717"/>
    <w:rsid w:val="00470075"/>
    <w:rsid w:val="00470B5E"/>
    <w:rsid w:val="00471F7E"/>
    <w:rsid w:val="00472E1E"/>
    <w:rsid w:val="00474591"/>
    <w:rsid w:val="0047488F"/>
    <w:rsid w:val="00474E52"/>
    <w:rsid w:val="00475E04"/>
    <w:rsid w:val="0047727C"/>
    <w:rsid w:val="00477383"/>
    <w:rsid w:val="004802FC"/>
    <w:rsid w:val="00480347"/>
    <w:rsid w:val="0048060B"/>
    <w:rsid w:val="00480713"/>
    <w:rsid w:val="00480738"/>
    <w:rsid w:val="00480FFF"/>
    <w:rsid w:val="00482868"/>
    <w:rsid w:val="00482F4B"/>
    <w:rsid w:val="004845E4"/>
    <w:rsid w:val="00484B85"/>
    <w:rsid w:val="004851E8"/>
    <w:rsid w:val="00485588"/>
    <w:rsid w:val="00486704"/>
    <w:rsid w:val="004911AF"/>
    <w:rsid w:val="00491659"/>
    <w:rsid w:val="00492186"/>
    <w:rsid w:val="004923AD"/>
    <w:rsid w:val="00492C70"/>
    <w:rsid w:val="00492CB0"/>
    <w:rsid w:val="00493237"/>
    <w:rsid w:val="004933AE"/>
    <w:rsid w:val="00493463"/>
    <w:rsid w:val="0049352C"/>
    <w:rsid w:val="0049355B"/>
    <w:rsid w:val="00493576"/>
    <w:rsid w:val="00493713"/>
    <w:rsid w:val="004951D4"/>
    <w:rsid w:val="0049631F"/>
    <w:rsid w:val="004968D6"/>
    <w:rsid w:val="004970D7"/>
    <w:rsid w:val="00497C2E"/>
    <w:rsid w:val="00497EF0"/>
    <w:rsid w:val="004A0700"/>
    <w:rsid w:val="004A080C"/>
    <w:rsid w:val="004A0ACE"/>
    <w:rsid w:val="004A25D8"/>
    <w:rsid w:val="004A3351"/>
    <w:rsid w:val="004A557A"/>
    <w:rsid w:val="004A6175"/>
    <w:rsid w:val="004A6498"/>
    <w:rsid w:val="004A6DEB"/>
    <w:rsid w:val="004A71F0"/>
    <w:rsid w:val="004A7445"/>
    <w:rsid w:val="004B0313"/>
    <w:rsid w:val="004B0FE1"/>
    <w:rsid w:val="004B1B06"/>
    <w:rsid w:val="004B1EEB"/>
    <w:rsid w:val="004B2EFE"/>
    <w:rsid w:val="004B59D9"/>
    <w:rsid w:val="004B6277"/>
    <w:rsid w:val="004B7DB1"/>
    <w:rsid w:val="004B7EDD"/>
    <w:rsid w:val="004C0E88"/>
    <w:rsid w:val="004C1E1B"/>
    <w:rsid w:val="004C21BA"/>
    <w:rsid w:val="004C2360"/>
    <w:rsid w:val="004C263D"/>
    <w:rsid w:val="004C3600"/>
    <w:rsid w:val="004C41A4"/>
    <w:rsid w:val="004C479A"/>
    <w:rsid w:val="004C490D"/>
    <w:rsid w:val="004C5305"/>
    <w:rsid w:val="004C59B3"/>
    <w:rsid w:val="004C5B9C"/>
    <w:rsid w:val="004C6616"/>
    <w:rsid w:val="004C751E"/>
    <w:rsid w:val="004C7E20"/>
    <w:rsid w:val="004C7F88"/>
    <w:rsid w:val="004D06C9"/>
    <w:rsid w:val="004D1676"/>
    <w:rsid w:val="004D1DB0"/>
    <w:rsid w:val="004D2275"/>
    <w:rsid w:val="004D382C"/>
    <w:rsid w:val="004D38C6"/>
    <w:rsid w:val="004D5A29"/>
    <w:rsid w:val="004D6768"/>
    <w:rsid w:val="004D7A54"/>
    <w:rsid w:val="004D7E20"/>
    <w:rsid w:val="004E05EC"/>
    <w:rsid w:val="004E0B8B"/>
    <w:rsid w:val="004E19BF"/>
    <w:rsid w:val="004E1CDA"/>
    <w:rsid w:val="004E23D4"/>
    <w:rsid w:val="004E2EA8"/>
    <w:rsid w:val="004E456B"/>
    <w:rsid w:val="004E473F"/>
    <w:rsid w:val="004E4A85"/>
    <w:rsid w:val="004E4C77"/>
    <w:rsid w:val="004E633A"/>
    <w:rsid w:val="004E68D4"/>
    <w:rsid w:val="004E77BB"/>
    <w:rsid w:val="004E792A"/>
    <w:rsid w:val="004F108D"/>
    <w:rsid w:val="004F10D2"/>
    <w:rsid w:val="004F1203"/>
    <w:rsid w:val="004F2F24"/>
    <w:rsid w:val="004F4F66"/>
    <w:rsid w:val="004F58D9"/>
    <w:rsid w:val="004F5A79"/>
    <w:rsid w:val="004F6145"/>
    <w:rsid w:val="004F7725"/>
    <w:rsid w:val="004F7C02"/>
    <w:rsid w:val="004F7E85"/>
    <w:rsid w:val="00501C44"/>
    <w:rsid w:val="00501CB1"/>
    <w:rsid w:val="0050217F"/>
    <w:rsid w:val="00502EDC"/>
    <w:rsid w:val="00503AC6"/>
    <w:rsid w:val="00503BCC"/>
    <w:rsid w:val="00503F04"/>
    <w:rsid w:val="00504068"/>
    <w:rsid w:val="005043A9"/>
    <w:rsid w:val="00504708"/>
    <w:rsid w:val="00504EA3"/>
    <w:rsid w:val="005057FF"/>
    <w:rsid w:val="00505FD3"/>
    <w:rsid w:val="00510149"/>
    <w:rsid w:val="005104E5"/>
    <w:rsid w:val="0051075E"/>
    <w:rsid w:val="0051126A"/>
    <w:rsid w:val="005114D8"/>
    <w:rsid w:val="00511690"/>
    <w:rsid w:val="00512913"/>
    <w:rsid w:val="00513729"/>
    <w:rsid w:val="00514729"/>
    <w:rsid w:val="00514D55"/>
    <w:rsid w:val="0051786E"/>
    <w:rsid w:val="00517DBD"/>
    <w:rsid w:val="0052059B"/>
    <w:rsid w:val="00520664"/>
    <w:rsid w:val="00522330"/>
    <w:rsid w:val="00522C01"/>
    <w:rsid w:val="00523A6D"/>
    <w:rsid w:val="00523EBA"/>
    <w:rsid w:val="00524869"/>
    <w:rsid w:val="00524990"/>
    <w:rsid w:val="0052589B"/>
    <w:rsid w:val="005267DA"/>
    <w:rsid w:val="00527105"/>
    <w:rsid w:val="0052775B"/>
    <w:rsid w:val="00527D1B"/>
    <w:rsid w:val="00530B57"/>
    <w:rsid w:val="005317E7"/>
    <w:rsid w:val="00531A9E"/>
    <w:rsid w:val="00531C71"/>
    <w:rsid w:val="00532064"/>
    <w:rsid w:val="005325F6"/>
    <w:rsid w:val="005328C5"/>
    <w:rsid w:val="00533635"/>
    <w:rsid w:val="005336A4"/>
    <w:rsid w:val="00533FFD"/>
    <w:rsid w:val="005359D1"/>
    <w:rsid w:val="00537515"/>
    <w:rsid w:val="0053777F"/>
    <w:rsid w:val="00537994"/>
    <w:rsid w:val="00537B24"/>
    <w:rsid w:val="005404B3"/>
    <w:rsid w:val="00541DDF"/>
    <w:rsid w:val="005431ED"/>
    <w:rsid w:val="005451A9"/>
    <w:rsid w:val="00547498"/>
    <w:rsid w:val="005500E1"/>
    <w:rsid w:val="00550F06"/>
    <w:rsid w:val="0055121E"/>
    <w:rsid w:val="00551746"/>
    <w:rsid w:val="005524D3"/>
    <w:rsid w:val="00552AC5"/>
    <w:rsid w:val="00554814"/>
    <w:rsid w:val="005559C3"/>
    <w:rsid w:val="005561EE"/>
    <w:rsid w:val="00556E87"/>
    <w:rsid w:val="00556EC4"/>
    <w:rsid w:val="005576FF"/>
    <w:rsid w:val="00557F6E"/>
    <w:rsid w:val="00560725"/>
    <w:rsid w:val="005609C0"/>
    <w:rsid w:val="00560B7B"/>
    <w:rsid w:val="005622D0"/>
    <w:rsid w:val="005642E0"/>
    <w:rsid w:val="00564A95"/>
    <w:rsid w:val="00564B84"/>
    <w:rsid w:val="00565DFF"/>
    <w:rsid w:val="00566249"/>
    <w:rsid w:val="00566D77"/>
    <w:rsid w:val="005673AC"/>
    <w:rsid w:val="00567E5C"/>
    <w:rsid w:val="00570350"/>
    <w:rsid w:val="00570390"/>
    <w:rsid w:val="00571921"/>
    <w:rsid w:val="005720E8"/>
    <w:rsid w:val="005723B1"/>
    <w:rsid w:val="0057433B"/>
    <w:rsid w:val="00574690"/>
    <w:rsid w:val="00574AE1"/>
    <w:rsid w:val="005750A6"/>
    <w:rsid w:val="005765F7"/>
    <w:rsid w:val="00576BDC"/>
    <w:rsid w:val="0057730B"/>
    <w:rsid w:val="00577C7C"/>
    <w:rsid w:val="005817F2"/>
    <w:rsid w:val="00582FAE"/>
    <w:rsid w:val="00583B99"/>
    <w:rsid w:val="00584BA2"/>
    <w:rsid w:val="00585051"/>
    <w:rsid w:val="0058535E"/>
    <w:rsid w:val="0058554B"/>
    <w:rsid w:val="00585933"/>
    <w:rsid w:val="00585ED5"/>
    <w:rsid w:val="00585FBE"/>
    <w:rsid w:val="00586963"/>
    <w:rsid w:val="00587C88"/>
    <w:rsid w:val="00587CF7"/>
    <w:rsid w:val="005901BF"/>
    <w:rsid w:val="00590A2C"/>
    <w:rsid w:val="00590A81"/>
    <w:rsid w:val="005912BB"/>
    <w:rsid w:val="00591BBD"/>
    <w:rsid w:val="00592600"/>
    <w:rsid w:val="005928EA"/>
    <w:rsid w:val="0059324D"/>
    <w:rsid w:val="00593628"/>
    <w:rsid w:val="005938DE"/>
    <w:rsid w:val="00593DE5"/>
    <w:rsid w:val="005952EE"/>
    <w:rsid w:val="0059530C"/>
    <w:rsid w:val="00595D97"/>
    <w:rsid w:val="00595DDC"/>
    <w:rsid w:val="00597B57"/>
    <w:rsid w:val="005A2828"/>
    <w:rsid w:val="005A3EFD"/>
    <w:rsid w:val="005A48EF"/>
    <w:rsid w:val="005A4B5B"/>
    <w:rsid w:val="005A6785"/>
    <w:rsid w:val="005A6937"/>
    <w:rsid w:val="005A726C"/>
    <w:rsid w:val="005B03F0"/>
    <w:rsid w:val="005B0566"/>
    <w:rsid w:val="005B0D0A"/>
    <w:rsid w:val="005B220B"/>
    <w:rsid w:val="005B2A61"/>
    <w:rsid w:val="005B2ACF"/>
    <w:rsid w:val="005B33A4"/>
    <w:rsid w:val="005B3915"/>
    <w:rsid w:val="005B3CEE"/>
    <w:rsid w:val="005B4A35"/>
    <w:rsid w:val="005B5142"/>
    <w:rsid w:val="005B58D9"/>
    <w:rsid w:val="005B5C63"/>
    <w:rsid w:val="005B6BFE"/>
    <w:rsid w:val="005B6FB1"/>
    <w:rsid w:val="005B737F"/>
    <w:rsid w:val="005B7601"/>
    <w:rsid w:val="005B76B0"/>
    <w:rsid w:val="005B7A42"/>
    <w:rsid w:val="005B7A47"/>
    <w:rsid w:val="005C029F"/>
    <w:rsid w:val="005C0A64"/>
    <w:rsid w:val="005C0F05"/>
    <w:rsid w:val="005C1141"/>
    <w:rsid w:val="005C120F"/>
    <w:rsid w:val="005C13B7"/>
    <w:rsid w:val="005C1800"/>
    <w:rsid w:val="005C23D3"/>
    <w:rsid w:val="005C2415"/>
    <w:rsid w:val="005C2490"/>
    <w:rsid w:val="005C3505"/>
    <w:rsid w:val="005C4BFC"/>
    <w:rsid w:val="005C4F3C"/>
    <w:rsid w:val="005C51BC"/>
    <w:rsid w:val="005C53AA"/>
    <w:rsid w:val="005C58ED"/>
    <w:rsid w:val="005C5F94"/>
    <w:rsid w:val="005C6053"/>
    <w:rsid w:val="005C615C"/>
    <w:rsid w:val="005C6425"/>
    <w:rsid w:val="005C6BF7"/>
    <w:rsid w:val="005C6C11"/>
    <w:rsid w:val="005D0078"/>
    <w:rsid w:val="005D1D26"/>
    <w:rsid w:val="005D2A99"/>
    <w:rsid w:val="005D3C97"/>
    <w:rsid w:val="005D3DA3"/>
    <w:rsid w:val="005D416F"/>
    <w:rsid w:val="005D43C8"/>
    <w:rsid w:val="005D4CF6"/>
    <w:rsid w:val="005D50EB"/>
    <w:rsid w:val="005D5108"/>
    <w:rsid w:val="005D5B74"/>
    <w:rsid w:val="005D5C41"/>
    <w:rsid w:val="005D5DC6"/>
    <w:rsid w:val="005D5EBD"/>
    <w:rsid w:val="005D66E6"/>
    <w:rsid w:val="005D745A"/>
    <w:rsid w:val="005E09C1"/>
    <w:rsid w:val="005E0AA4"/>
    <w:rsid w:val="005E1C0E"/>
    <w:rsid w:val="005E2BFB"/>
    <w:rsid w:val="005E39B4"/>
    <w:rsid w:val="005E3B8F"/>
    <w:rsid w:val="005E3DCA"/>
    <w:rsid w:val="005E4041"/>
    <w:rsid w:val="005E43BA"/>
    <w:rsid w:val="005E54CC"/>
    <w:rsid w:val="005E562D"/>
    <w:rsid w:val="005E5D2F"/>
    <w:rsid w:val="005E6620"/>
    <w:rsid w:val="005E7D37"/>
    <w:rsid w:val="005F173C"/>
    <w:rsid w:val="005F548E"/>
    <w:rsid w:val="00600275"/>
    <w:rsid w:val="00601015"/>
    <w:rsid w:val="00601517"/>
    <w:rsid w:val="00601871"/>
    <w:rsid w:val="00601F0F"/>
    <w:rsid w:val="00603034"/>
    <w:rsid w:val="006045A2"/>
    <w:rsid w:val="00604FFE"/>
    <w:rsid w:val="00605BE8"/>
    <w:rsid w:val="00606188"/>
    <w:rsid w:val="00606D00"/>
    <w:rsid w:val="00607E97"/>
    <w:rsid w:val="006107DB"/>
    <w:rsid w:val="006119F5"/>
    <w:rsid w:val="00612244"/>
    <w:rsid w:val="0061293D"/>
    <w:rsid w:val="00612DA6"/>
    <w:rsid w:val="00613455"/>
    <w:rsid w:val="00614D11"/>
    <w:rsid w:val="00614D3B"/>
    <w:rsid w:val="00615924"/>
    <w:rsid w:val="00616CEF"/>
    <w:rsid w:val="006200DB"/>
    <w:rsid w:val="006204C3"/>
    <w:rsid w:val="00620AD0"/>
    <w:rsid w:val="00620BAB"/>
    <w:rsid w:val="00621330"/>
    <w:rsid w:val="006213FB"/>
    <w:rsid w:val="006215A4"/>
    <w:rsid w:val="006220FD"/>
    <w:rsid w:val="006225A7"/>
    <w:rsid w:val="006226B1"/>
    <w:rsid w:val="0062289C"/>
    <w:rsid w:val="00622B4E"/>
    <w:rsid w:val="006242D9"/>
    <w:rsid w:val="00624400"/>
    <w:rsid w:val="00624F82"/>
    <w:rsid w:val="006253C3"/>
    <w:rsid w:val="00626053"/>
    <w:rsid w:val="006267B9"/>
    <w:rsid w:val="0062770D"/>
    <w:rsid w:val="006277BC"/>
    <w:rsid w:val="00627A6C"/>
    <w:rsid w:val="00627C7D"/>
    <w:rsid w:val="00630295"/>
    <w:rsid w:val="006312B0"/>
    <w:rsid w:val="00631C67"/>
    <w:rsid w:val="00631E16"/>
    <w:rsid w:val="006321B3"/>
    <w:rsid w:val="0063358C"/>
    <w:rsid w:val="00633B7D"/>
    <w:rsid w:val="006340A9"/>
    <w:rsid w:val="00635EEA"/>
    <w:rsid w:val="00636A39"/>
    <w:rsid w:val="00640473"/>
    <w:rsid w:val="0064052E"/>
    <w:rsid w:val="0064102E"/>
    <w:rsid w:val="00641318"/>
    <w:rsid w:val="00641996"/>
    <w:rsid w:val="00641B84"/>
    <w:rsid w:val="00642910"/>
    <w:rsid w:val="00642E98"/>
    <w:rsid w:val="00645249"/>
    <w:rsid w:val="00645D29"/>
    <w:rsid w:val="006472C5"/>
    <w:rsid w:val="0065000E"/>
    <w:rsid w:val="00650738"/>
    <w:rsid w:val="0065225A"/>
    <w:rsid w:val="00653A01"/>
    <w:rsid w:val="00654431"/>
    <w:rsid w:val="00655431"/>
    <w:rsid w:val="006568F3"/>
    <w:rsid w:val="006570CA"/>
    <w:rsid w:val="00657F2E"/>
    <w:rsid w:val="00661F98"/>
    <w:rsid w:val="0066257A"/>
    <w:rsid w:val="00662B75"/>
    <w:rsid w:val="0066394D"/>
    <w:rsid w:val="00663F8B"/>
    <w:rsid w:val="006652E0"/>
    <w:rsid w:val="006655B2"/>
    <w:rsid w:val="00665D9A"/>
    <w:rsid w:val="00667F42"/>
    <w:rsid w:val="00670B44"/>
    <w:rsid w:val="00670ECB"/>
    <w:rsid w:val="00671904"/>
    <w:rsid w:val="00672529"/>
    <w:rsid w:val="006725B9"/>
    <w:rsid w:val="00672EA9"/>
    <w:rsid w:val="00673509"/>
    <w:rsid w:val="00674429"/>
    <w:rsid w:val="00674F55"/>
    <w:rsid w:val="006754DF"/>
    <w:rsid w:val="00675F1E"/>
    <w:rsid w:val="006762D1"/>
    <w:rsid w:val="00676BBF"/>
    <w:rsid w:val="00677006"/>
    <w:rsid w:val="0068126C"/>
    <w:rsid w:val="0068273F"/>
    <w:rsid w:val="006828EA"/>
    <w:rsid w:val="006829A9"/>
    <w:rsid w:val="00682F24"/>
    <w:rsid w:val="006849BE"/>
    <w:rsid w:val="00685214"/>
    <w:rsid w:val="00685D7D"/>
    <w:rsid w:val="0068622A"/>
    <w:rsid w:val="0068648A"/>
    <w:rsid w:val="00686574"/>
    <w:rsid w:val="00686C3D"/>
    <w:rsid w:val="00686D6E"/>
    <w:rsid w:val="006870AB"/>
    <w:rsid w:val="0069177F"/>
    <w:rsid w:val="00691C80"/>
    <w:rsid w:val="006926C1"/>
    <w:rsid w:val="006926C4"/>
    <w:rsid w:val="00693516"/>
    <w:rsid w:val="006936C3"/>
    <w:rsid w:val="00693B63"/>
    <w:rsid w:val="00694EDA"/>
    <w:rsid w:val="00695170"/>
    <w:rsid w:val="00695418"/>
    <w:rsid w:val="0069564C"/>
    <w:rsid w:val="00695E12"/>
    <w:rsid w:val="00695F72"/>
    <w:rsid w:val="00695FCE"/>
    <w:rsid w:val="00697FA4"/>
    <w:rsid w:val="006A02F2"/>
    <w:rsid w:val="006A0531"/>
    <w:rsid w:val="006A0573"/>
    <w:rsid w:val="006A062F"/>
    <w:rsid w:val="006A09BA"/>
    <w:rsid w:val="006A28CC"/>
    <w:rsid w:val="006A2EA3"/>
    <w:rsid w:val="006A3B44"/>
    <w:rsid w:val="006A42DC"/>
    <w:rsid w:val="006A4912"/>
    <w:rsid w:val="006A4A55"/>
    <w:rsid w:val="006A4BD0"/>
    <w:rsid w:val="006A5CE3"/>
    <w:rsid w:val="006A734A"/>
    <w:rsid w:val="006A7912"/>
    <w:rsid w:val="006A7D76"/>
    <w:rsid w:val="006A7E7C"/>
    <w:rsid w:val="006B0745"/>
    <w:rsid w:val="006B0DF5"/>
    <w:rsid w:val="006B1038"/>
    <w:rsid w:val="006B1710"/>
    <w:rsid w:val="006B24B0"/>
    <w:rsid w:val="006B2821"/>
    <w:rsid w:val="006B2FB0"/>
    <w:rsid w:val="006B4E76"/>
    <w:rsid w:val="006B538F"/>
    <w:rsid w:val="006B5431"/>
    <w:rsid w:val="006B6132"/>
    <w:rsid w:val="006B6C63"/>
    <w:rsid w:val="006C024C"/>
    <w:rsid w:val="006C07EE"/>
    <w:rsid w:val="006C08FD"/>
    <w:rsid w:val="006C0D79"/>
    <w:rsid w:val="006C174E"/>
    <w:rsid w:val="006C1D0E"/>
    <w:rsid w:val="006C29ED"/>
    <w:rsid w:val="006C3645"/>
    <w:rsid w:val="006C40A7"/>
    <w:rsid w:val="006C4806"/>
    <w:rsid w:val="006C497C"/>
    <w:rsid w:val="006C5313"/>
    <w:rsid w:val="006C5824"/>
    <w:rsid w:val="006C5863"/>
    <w:rsid w:val="006C5F0D"/>
    <w:rsid w:val="006C6474"/>
    <w:rsid w:val="006D17A0"/>
    <w:rsid w:val="006D1F4C"/>
    <w:rsid w:val="006D27AC"/>
    <w:rsid w:val="006D3F5D"/>
    <w:rsid w:val="006D4270"/>
    <w:rsid w:val="006D5BC0"/>
    <w:rsid w:val="006D7152"/>
    <w:rsid w:val="006D75A5"/>
    <w:rsid w:val="006D77FC"/>
    <w:rsid w:val="006D7B91"/>
    <w:rsid w:val="006E0B6E"/>
    <w:rsid w:val="006E0CE4"/>
    <w:rsid w:val="006E11D7"/>
    <w:rsid w:val="006E1C9B"/>
    <w:rsid w:val="006E251E"/>
    <w:rsid w:val="006E2EBD"/>
    <w:rsid w:val="006E3C1B"/>
    <w:rsid w:val="006E474B"/>
    <w:rsid w:val="006E691D"/>
    <w:rsid w:val="006E73D1"/>
    <w:rsid w:val="006E7948"/>
    <w:rsid w:val="006E7FB3"/>
    <w:rsid w:val="006F1502"/>
    <w:rsid w:val="006F2BBF"/>
    <w:rsid w:val="006F4685"/>
    <w:rsid w:val="006F4D44"/>
    <w:rsid w:val="006F5915"/>
    <w:rsid w:val="006F59A2"/>
    <w:rsid w:val="006F63A7"/>
    <w:rsid w:val="006F7B71"/>
    <w:rsid w:val="0070004B"/>
    <w:rsid w:val="00700621"/>
    <w:rsid w:val="00700FCF"/>
    <w:rsid w:val="007015F6"/>
    <w:rsid w:val="00702B25"/>
    <w:rsid w:val="0070399B"/>
    <w:rsid w:val="00703DB9"/>
    <w:rsid w:val="007041FC"/>
    <w:rsid w:val="007045AC"/>
    <w:rsid w:val="00704B02"/>
    <w:rsid w:val="0070632C"/>
    <w:rsid w:val="0070734B"/>
    <w:rsid w:val="00710039"/>
    <w:rsid w:val="00710FF5"/>
    <w:rsid w:val="00711C57"/>
    <w:rsid w:val="007144BE"/>
    <w:rsid w:val="007165ED"/>
    <w:rsid w:val="0071739D"/>
    <w:rsid w:val="00717B76"/>
    <w:rsid w:val="00720834"/>
    <w:rsid w:val="007222F5"/>
    <w:rsid w:val="00722445"/>
    <w:rsid w:val="00723DDA"/>
    <w:rsid w:val="007250CC"/>
    <w:rsid w:val="00725D38"/>
    <w:rsid w:val="007266ED"/>
    <w:rsid w:val="0072718E"/>
    <w:rsid w:val="00727B9B"/>
    <w:rsid w:val="007307CA"/>
    <w:rsid w:val="00731960"/>
    <w:rsid w:val="00733C16"/>
    <w:rsid w:val="00733D5E"/>
    <w:rsid w:val="0073416B"/>
    <w:rsid w:val="00735225"/>
    <w:rsid w:val="00735546"/>
    <w:rsid w:val="0073557C"/>
    <w:rsid w:val="00735887"/>
    <w:rsid w:val="0073737F"/>
    <w:rsid w:val="00740BB5"/>
    <w:rsid w:val="00740E5D"/>
    <w:rsid w:val="00741806"/>
    <w:rsid w:val="007427A2"/>
    <w:rsid w:val="007437C2"/>
    <w:rsid w:val="00744AA9"/>
    <w:rsid w:val="0074637F"/>
    <w:rsid w:val="00746774"/>
    <w:rsid w:val="007469BF"/>
    <w:rsid w:val="00746E3E"/>
    <w:rsid w:val="00746FDC"/>
    <w:rsid w:val="00747B7A"/>
    <w:rsid w:val="0075063E"/>
    <w:rsid w:val="0075068F"/>
    <w:rsid w:val="00751333"/>
    <w:rsid w:val="0075137D"/>
    <w:rsid w:val="00753271"/>
    <w:rsid w:val="007536A1"/>
    <w:rsid w:val="007539C7"/>
    <w:rsid w:val="0075468A"/>
    <w:rsid w:val="0075479D"/>
    <w:rsid w:val="00755C1E"/>
    <w:rsid w:val="0075607E"/>
    <w:rsid w:val="00757439"/>
    <w:rsid w:val="00760090"/>
    <w:rsid w:val="007602E7"/>
    <w:rsid w:val="007607E8"/>
    <w:rsid w:val="00764627"/>
    <w:rsid w:val="007648D2"/>
    <w:rsid w:val="007649B0"/>
    <w:rsid w:val="00765557"/>
    <w:rsid w:val="0076569B"/>
    <w:rsid w:val="0076571D"/>
    <w:rsid w:val="00765B55"/>
    <w:rsid w:val="007663BC"/>
    <w:rsid w:val="007668CE"/>
    <w:rsid w:val="00767CAA"/>
    <w:rsid w:val="007704DA"/>
    <w:rsid w:val="00770657"/>
    <w:rsid w:val="00770815"/>
    <w:rsid w:val="007711DC"/>
    <w:rsid w:val="007719CB"/>
    <w:rsid w:val="007719E1"/>
    <w:rsid w:val="00772057"/>
    <w:rsid w:val="00772275"/>
    <w:rsid w:val="00772AB7"/>
    <w:rsid w:val="0077367B"/>
    <w:rsid w:val="00775B5E"/>
    <w:rsid w:val="0077668F"/>
    <w:rsid w:val="00776AF9"/>
    <w:rsid w:val="00776BE7"/>
    <w:rsid w:val="0077739B"/>
    <w:rsid w:val="00777B5D"/>
    <w:rsid w:val="00780966"/>
    <w:rsid w:val="00781A32"/>
    <w:rsid w:val="00781CF4"/>
    <w:rsid w:val="00781E88"/>
    <w:rsid w:val="00782B03"/>
    <w:rsid w:val="00782B12"/>
    <w:rsid w:val="00782E37"/>
    <w:rsid w:val="0078389E"/>
    <w:rsid w:val="00784964"/>
    <w:rsid w:val="00785156"/>
    <w:rsid w:val="00785C36"/>
    <w:rsid w:val="00785EDF"/>
    <w:rsid w:val="00786446"/>
    <w:rsid w:val="007865EB"/>
    <w:rsid w:val="00786615"/>
    <w:rsid w:val="0078791E"/>
    <w:rsid w:val="00793E83"/>
    <w:rsid w:val="00794385"/>
    <w:rsid w:val="00794E3D"/>
    <w:rsid w:val="00794E9C"/>
    <w:rsid w:val="007953C3"/>
    <w:rsid w:val="00795C02"/>
    <w:rsid w:val="00796843"/>
    <w:rsid w:val="00797302"/>
    <w:rsid w:val="00797831"/>
    <w:rsid w:val="00797938"/>
    <w:rsid w:val="00797F60"/>
    <w:rsid w:val="007A0E74"/>
    <w:rsid w:val="007A2929"/>
    <w:rsid w:val="007A2CBD"/>
    <w:rsid w:val="007A30D8"/>
    <w:rsid w:val="007A33E4"/>
    <w:rsid w:val="007A4556"/>
    <w:rsid w:val="007A4EBA"/>
    <w:rsid w:val="007A618D"/>
    <w:rsid w:val="007A69E2"/>
    <w:rsid w:val="007A6BF4"/>
    <w:rsid w:val="007A7EF0"/>
    <w:rsid w:val="007A7F84"/>
    <w:rsid w:val="007B04C7"/>
    <w:rsid w:val="007B1948"/>
    <w:rsid w:val="007B2F15"/>
    <w:rsid w:val="007B2F17"/>
    <w:rsid w:val="007B4343"/>
    <w:rsid w:val="007B4DE4"/>
    <w:rsid w:val="007B5C71"/>
    <w:rsid w:val="007B5D8A"/>
    <w:rsid w:val="007B62D6"/>
    <w:rsid w:val="007B6447"/>
    <w:rsid w:val="007B758A"/>
    <w:rsid w:val="007B7754"/>
    <w:rsid w:val="007C1039"/>
    <w:rsid w:val="007C1265"/>
    <w:rsid w:val="007C2BA5"/>
    <w:rsid w:val="007C3B52"/>
    <w:rsid w:val="007C4787"/>
    <w:rsid w:val="007C61EB"/>
    <w:rsid w:val="007C6B14"/>
    <w:rsid w:val="007C7246"/>
    <w:rsid w:val="007C729C"/>
    <w:rsid w:val="007C774A"/>
    <w:rsid w:val="007C7D98"/>
    <w:rsid w:val="007D008B"/>
    <w:rsid w:val="007D161E"/>
    <w:rsid w:val="007D21D1"/>
    <w:rsid w:val="007D225A"/>
    <w:rsid w:val="007D24E2"/>
    <w:rsid w:val="007D30FF"/>
    <w:rsid w:val="007D3494"/>
    <w:rsid w:val="007D4586"/>
    <w:rsid w:val="007D4F46"/>
    <w:rsid w:val="007D531D"/>
    <w:rsid w:val="007D569C"/>
    <w:rsid w:val="007D5E8F"/>
    <w:rsid w:val="007D5F19"/>
    <w:rsid w:val="007D72D9"/>
    <w:rsid w:val="007D73F5"/>
    <w:rsid w:val="007D7458"/>
    <w:rsid w:val="007D7696"/>
    <w:rsid w:val="007D7D42"/>
    <w:rsid w:val="007E0B91"/>
    <w:rsid w:val="007E0F7C"/>
    <w:rsid w:val="007E1A3C"/>
    <w:rsid w:val="007E1C3F"/>
    <w:rsid w:val="007E2681"/>
    <w:rsid w:val="007E2E11"/>
    <w:rsid w:val="007E300A"/>
    <w:rsid w:val="007E4509"/>
    <w:rsid w:val="007E4923"/>
    <w:rsid w:val="007E4928"/>
    <w:rsid w:val="007E4EBC"/>
    <w:rsid w:val="007E59CA"/>
    <w:rsid w:val="007E71AB"/>
    <w:rsid w:val="007E7293"/>
    <w:rsid w:val="007E7382"/>
    <w:rsid w:val="007E777F"/>
    <w:rsid w:val="007E7BF0"/>
    <w:rsid w:val="007F09B2"/>
    <w:rsid w:val="007F0E2D"/>
    <w:rsid w:val="007F0EF5"/>
    <w:rsid w:val="007F1547"/>
    <w:rsid w:val="007F1FF0"/>
    <w:rsid w:val="007F35F7"/>
    <w:rsid w:val="007F3B16"/>
    <w:rsid w:val="007F3B36"/>
    <w:rsid w:val="007F3B90"/>
    <w:rsid w:val="007F3C18"/>
    <w:rsid w:val="007F42BB"/>
    <w:rsid w:val="007F5F60"/>
    <w:rsid w:val="0080064C"/>
    <w:rsid w:val="00801596"/>
    <w:rsid w:val="00802654"/>
    <w:rsid w:val="00802801"/>
    <w:rsid w:val="008031A7"/>
    <w:rsid w:val="00803787"/>
    <w:rsid w:val="00803837"/>
    <w:rsid w:val="00803AE2"/>
    <w:rsid w:val="008040B7"/>
    <w:rsid w:val="00805B2F"/>
    <w:rsid w:val="00805C34"/>
    <w:rsid w:val="00805C63"/>
    <w:rsid w:val="00805CF4"/>
    <w:rsid w:val="008067E4"/>
    <w:rsid w:val="00806E99"/>
    <w:rsid w:val="00806F0D"/>
    <w:rsid w:val="0080703F"/>
    <w:rsid w:val="00807074"/>
    <w:rsid w:val="00807524"/>
    <w:rsid w:val="00810104"/>
    <w:rsid w:val="00810652"/>
    <w:rsid w:val="0081073A"/>
    <w:rsid w:val="00810F4B"/>
    <w:rsid w:val="00811C2D"/>
    <w:rsid w:val="00811D15"/>
    <w:rsid w:val="00812E55"/>
    <w:rsid w:val="00812F85"/>
    <w:rsid w:val="0081363E"/>
    <w:rsid w:val="00813BA0"/>
    <w:rsid w:val="00813C8A"/>
    <w:rsid w:val="00815E83"/>
    <w:rsid w:val="008161EF"/>
    <w:rsid w:val="00817180"/>
    <w:rsid w:val="00817303"/>
    <w:rsid w:val="00817545"/>
    <w:rsid w:val="00817854"/>
    <w:rsid w:val="0082230F"/>
    <w:rsid w:val="0082252D"/>
    <w:rsid w:val="00822E30"/>
    <w:rsid w:val="0082397C"/>
    <w:rsid w:val="0082498E"/>
    <w:rsid w:val="00824D05"/>
    <w:rsid w:val="008257B3"/>
    <w:rsid w:val="008274A4"/>
    <w:rsid w:val="00827566"/>
    <w:rsid w:val="008278C3"/>
    <w:rsid w:val="00827FB1"/>
    <w:rsid w:val="00830253"/>
    <w:rsid w:val="00830974"/>
    <w:rsid w:val="00830C7C"/>
    <w:rsid w:val="00830D61"/>
    <w:rsid w:val="0083137F"/>
    <w:rsid w:val="00831A56"/>
    <w:rsid w:val="00832032"/>
    <w:rsid w:val="00832E57"/>
    <w:rsid w:val="008335DF"/>
    <w:rsid w:val="00833D82"/>
    <w:rsid w:val="00836817"/>
    <w:rsid w:val="00840D9F"/>
    <w:rsid w:val="00841F59"/>
    <w:rsid w:val="0084264E"/>
    <w:rsid w:val="008445B8"/>
    <w:rsid w:val="00844910"/>
    <w:rsid w:val="00845DCB"/>
    <w:rsid w:val="008464AC"/>
    <w:rsid w:val="008465A0"/>
    <w:rsid w:val="00846CB7"/>
    <w:rsid w:val="00847631"/>
    <w:rsid w:val="00850680"/>
    <w:rsid w:val="008508DB"/>
    <w:rsid w:val="00850DB6"/>
    <w:rsid w:val="0085248F"/>
    <w:rsid w:val="00852C2C"/>
    <w:rsid w:val="00853299"/>
    <w:rsid w:val="008533F5"/>
    <w:rsid w:val="00853AF8"/>
    <w:rsid w:val="00853C9A"/>
    <w:rsid w:val="00854D2E"/>
    <w:rsid w:val="0085570D"/>
    <w:rsid w:val="00855732"/>
    <w:rsid w:val="00855BB1"/>
    <w:rsid w:val="0085644A"/>
    <w:rsid w:val="008564E5"/>
    <w:rsid w:val="008575B3"/>
    <w:rsid w:val="0086064C"/>
    <w:rsid w:val="00860806"/>
    <w:rsid w:val="0086130A"/>
    <w:rsid w:val="00862121"/>
    <w:rsid w:val="008626FD"/>
    <w:rsid w:val="00862747"/>
    <w:rsid w:val="00862FE1"/>
    <w:rsid w:val="00863C0B"/>
    <w:rsid w:val="008651F5"/>
    <w:rsid w:val="00865632"/>
    <w:rsid w:val="00865B26"/>
    <w:rsid w:val="0086695F"/>
    <w:rsid w:val="00867441"/>
    <w:rsid w:val="0086784F"/>
    <w:rsid w:val="00867AFF"/>
    <w:rsid w:val="00871253"/>
    <w:rsid w:val="00871323"/>
    <w:rsid w:val="00871999"/>
    <w:rsid w:val="008723A0"/>
    <w:rsid w:val="008723CC"/>
    <w:rsid w:val="00872EF0"/>
    <w:rsid w:val="008755BC"/>
    <w:rsid w:val="00876764"/>
    <w:rsid w:val="00876EE9"/>
    <w:rsid w:val="008770F2"/>
    <w:rsid w:val="00877156"/>
    <w:rsid w:val="0088009E"/>
    <w:rsid w:val="0088146D"/>
    <w:rsid w:val="008817FA"/>
    <w:rsid w:val="00881881"/>
    <w:rsid w:val="00881CB9"/>
    <w:rsid w:val="00881E4D"/>
    <w:rsid w:val="00881FEC"/>
    <w:rsid w:val="00882329"/>
    <w:rsid w:val="00882928"/>
    <w:rsid w:val="00882A0E"/>
    <w:rsid w:val="00882F08"/>
    <w:rsid w:val="008847B3"/>
    <w:rsid w:val="008848D4"/>
    <w:rsid w:val="00884D8C"/>
    <w:rsid w:val="0088542F"/>
    <w:rsid w:val="00885B09"/>
    <w:rsid w:val="00887804"/>
    <w:rsid w:val="0089037B"/>
    <w:rsid w:val="00890564"/>
    <w:rsid w:val="008908AD"/>
    <w:rsid w:val="00892D80"/>
    <w:rsid w:val="00893B95"/>
    <w:rsid w:val="00893BB3"/>
    <w:rsid w:val="00894372"/>
    <w:rsid w:val="00894950"/>
    <w:rsid w:val="00894C2B"/>
    <w:rsid w:val="00894FCF"/>
    <w:rsid w:val="0089504F"/>
    <w:rsid w:val="00895D02"/>
    <w:rsid w:val="008963AF"/>
    <w:rsid w:val="00897BC2"/>
    <w:rsid w:val="008A0561"/>
    <w:rsid w:val="008A0942"/>
    <w:rsid w:val="008A10F3"/>
    <w:rsid w:val="008A24A9"/>
    <w:rsid w:val="008A2587"/>
    <w:rsid w:val="008A3AB2"/>
    <w:rsid w:val="008A42B1"/>
    <w:rsid w:val="008A463E"/>
    <w:rsid w:val="008A64FB"/>
    <w:rsid w:val="008A76BE"/>
    <w:rsid w:val="008A7A3C"/>
    <w:rsid w:val="008A7DC9"/>
    <w:rsid w:val="008B1CA5"/>
    <w:rsid w:val="008B2282"/>
    <w:rsid w:val="008B2342"/>
    <w:rsid w:val="008B33F5"/>
    <w:rsid w:val="008B44E2"/>
    <w:rsid w:val="008B520F"/>
    <w:rsid w:val="008B57A8"/>
    <w:rsid w:val="008B5A9C"/>
    <w:rsid w:val="008B6242"/>
    <w:rsid w:val="008B6A3B"/>
    <w:rsid w:val="008B6AA4"/>
    <w:rsid w:val="008B6FEB"/>
    <w:rsid w:val="008B77A1"/>
    <w:rsid w:val="008B7E5A"/>
    <w:rsid w:val="008C0173"/>
    <w:rsid w:val="008C13C2"/>
    <w:rsid w:val="008C2B4D"/>
    <w:rsid w:val="008C3302"/>
    <w:rsid w:val="008C3362"/>
    <w:rsid w:val="008C3C26"/>
    <w:rsid w:val="008C4661"/>
    <w:rsid w:val="008C4671"/>
    <w:rsid w:val="008C4AB3"/>
    <w:rsid w:val="008C5261"/>
    <w:rsid w:val="008C544B"/>
    <w:rsid w:val="008C6E27"/>
    <w:rsid w:val="008C76C6"/>
    <w:rsid w:val="008C7933"/>
    <w:rsid w:val="008C7A08"/>
    <w:rsid w:val="008D05F1"/>
    <w:rsid w:val="008D0865"/>
    <w:rsid w:val="008D0E65"/>
    <w:rsid w:val="008D10A4"/>
    <w:rsid w:val="008D142D"/>
    <w:rsid w:val="008D1AD2"/>
    <w:rsid w:val="008D2684"/>
    <w:rsid w:val="008D321A"/>
    <w:rsid w:val="008D351C"/>
    <w:rsid w:val="008D38D9"/>
    <w:rsid w:val="008D3EC5"/>
    <w:rsid w:val="008D4F82"/>
    <w:rsid w:val="008D716D"/>
    <w:rsid w:val="008D7645"/>
    <w:rsid w:val="008E04FB"/>
    <w:rsid w:val="008E1400"/>
    <w:rsid w:val="008E1CC8"/>
    <w:rsid w:val="008E2669"/>
    <w:rsid w:val="008E2704"/>
    <w:rsid w:val="008E2ED6"/>
    <w:rsid w:val="008E340A"/>
    <w:rsid w:val="008E39B9"/>
    <w:rsid w:val="008E3ACA"/>
    <w:rsid w:val="008E4134"/>
    <w:rsid w:val="008E450F"/>
    <w:rsid w:val="008E4EFE"/>
    <w:rsid w:val="008E5336"/>
    <w:rsid w:val="008E5D4C"/>
    <w:rsid w:val="008E687C"/>
    <w:rsid w:val="008E7439"/>
    <w:rsid w:val="008E7D99"/>
    <w:rsid w:val="008F0352"/>
    <w:rsid w:val="008F0581"/>
    <w:rsid w:val="008F0D78"/>
    <w:rsid w:val="008F130B"/>
    <w:rsid w:val="008F17DD"/>
    <w:rsid w:val="008F1E93"/>
    <w:rsid w:val="008F2DAD"/>
    <w:rsid w:val="008F2FB3"/>
    <w:rsid w:val="008F3CCB"/>
    <w:rsid w:val="008F4D76"/>
    <w:rsid w:val="008F4DA1"/>
    <w:rsid w:val="008F4F16"/>
    <w:rsid w:val="008F6410"/>
    <w:rsid w:val="008F65BC"/>
    <w:rsid w:val="008F6DF5"/>
    <w:rsid w:val="009027A8"/>
    <w:rsid w:val="00903078"/>
    <w:rsid w:val="00903CE0"/>
    <w:rsid w:val="00903DD6"/>
    <w:rsid w:val="00903F6A"/>
    <w:rsid w:val="0090420B"/>
    <w:rsid w:val="00904677"/>
    <w:rsid w:val="00904DEC"/>
    <w:rsid w:val="0090590A"/>
    <w:rsid w:val="00905D76"/>
    <w:rsid w:val="00906606"/>
    <w:rsid w:val="009072A6"/>
    <w:rsid w:val="00907932"/>
    <w:rsid w:val="009105ED"/>
    <w:rsid w:val="009110A7"/>
    <w:rsid w:val="00911EE6"/>
    <w:rsid w:val="0091228D"/>
    <w:rsid w:val="0091240D"/>
    <w:rsid w:val="00912505"/>
    <w:rsid w:val="00913364"/>
    <w:rsid w:val="009133F7"/>
    <w:rsid w:val="00913D41"/>
    <w:rsid w:val="0091459F"/>
    <w:rsid w:val="009157EA"/>
    <w:rsid w:val="009163B8"/>
    <w:rsid w:val="00916AA2"/>
    <w:rsid w:val="0091720C"/>
    <w:rsid w:val="00917AC4"/>
    <w:rsid w:val="00920C91"/>
    <w:rsid w:val="0092261A"/>
    <w:rsid w:val="00922B4F"/>
    <w:rsid w:val="009235BE"/>
    <w:rsid w:val="0092378D"/>
    <w:rsid w:val="009250BF"/>
    <w:rsid w:val="00926107"/>
    <w:rsid w:val="00927D0F"/>
    <w:rsid w:val="00930047"/>
    <w:rsid w:val="00930D24"/>
    <w:rsid w:val="00930DC5"/>
    <w:rsid w:val="009310A6"/>
    <w:rsid w:val="0093193A"/>
    <w:rsid w:val="00931CC3"/>
    <w:rsid w:val="009327AC"/>
    <w:rsid w:val="00933942"/>
    <w:rsid w:val="009339D8"/>
    <w:rsid w:val="00933A87"/>
    <w:rsid w:val="009349F8"/>
    <w:rsid w:val="00934F5F"/>
    <w:rsid w:val="00935C18"/>
    <w:rsid w:val="00936365"/>
    <w:rsid w:val="00936768"/>
    <w:rsid w:val="00936A1D"/>
    <w:rsid w:val="009378D8"/>
    <w:rsid w:val="00940299"/>
    <w:rsid w:val="00941DCB"/>
    <w:rsid w:val="00942D77"/>
    <w:rsid w:val="009436CE"/>
    <w:rsid w:val="009436F5"/>
    <w:rsid w:val="009503D4"/>
    <w:rsid w:val="00950546"/>
    <w:rsid w:val="0095145C"/>
    <w:rsid w:val="00951C41"/>
    <w:rsid w:val="00952019"/>
    <w:rsid w:val="00952312"/>
    <w:rsid w:val="00952B3C"/>
    <w:rsid w:val="00952F2A"/>
    <w:rsid w:val="00954331"/>
    <w:rsid w:val="009556A2"/>
    <w:rsid w:val="00955D6E"/>
    <w:rsid w:val="009560A6"/>
    <w:rsid w:val="00956C87"/>
    <w:rsid w:val="00956D19"/>
    <w:rsid w:val="009603F9"/>
    <w:rsid w:val="0096118D"/>
    <w:rsid w:val="009611F9"/>
    <w:rsid w:val="00962851"/>
    <w:rsid w:val="00962873"/>
    <w:rsid w:val="00963224"/>
    <w:rsid w:val="009634D8"/>
    <w:rsid w:val="009635F5"/>
    <w:rsid w:val="0096372F"/>
    <w:rsid w:val="009645D4"/>
    <w:rsid w:val="00965CED"/>
    <w:rsid w:val="0096617B"/>
    <w:rsid w:val="0096633A"/>
    <w:rsid w:val="009676E0"/>
    <w:rsid w:val="009710EF"/>
    <w:rsid w:val="00971D96"/>
    <w:rsid w:val="00972232"/>
    <w:rsid w:val="009723D8"/>
    <w:rsid w:val="00972771"/>
    <w:rsid w:val="00975B9E"/>
    <w:rsid w:val="00975F40"/>
    <w:rsid w:val="009778FA"/>
    <w:rsid w:val="0098091B"/>
    <w:rsid w:val="00981DFD"/>
    <w:rsid w:val="00981F3A"/>
    <w:rsid w:val="009826C4"/>
    <w:rsid w:val="00984B0F"/>
    <w:rsid w:val="009905DD"/>
    <w:rsid w:val="00991CBE"/>
    <w:rsid w:val="00992D74"/>
    <w:rsid w:val="00992D80"/>
    <w:rsid w:val="00993B31"/>
    <w:rsid w:val="0099401B"/>
    <w:rsid w:val="0099462F"/>
    <w:rsid w:val="00994F5A"/>
    <w:rsid w:val="009953D9"/>
    <w:rsid w:val="0099575C"/>
    <w:rsid w:val="00995931"/>
    <w:rsid w:val="00995AEE"/>
    <w:rsid w:val="00996066"/>
    <w:rsid w:val="00996887"/>
    <w:rsid w:val="00996F79"/>
    <w:rsid w:val="009978C9"/>
    <w:rsid w:val="009A0476"/>
    <w:rsid w:val="009A1A12"/>
    <w:rsid w:val="009A20E2"/>
    <w:rsid w:val="009A432A"/>
    <w:rsid w:val="009A4E3B"/>
    <w:rsid w:val="009A52F6"/>
    <w:rsid w:val="009A5621"/>
    <w:rsid w:val="009A5B4E"/>
    <w:rsid w:val="009A626F"/>
    <w:rsid w:val="009A6D84"/>
    <w:rsid w:val="009A790B"/>
    <w:rsid w:val="009A7C41"/>
    <w:rsid w:val="009B0D87"/>
    <w:rsid w:val="009B103B"/>
    <w:rsid w:val="009B1C30"/>
    <w:rsid w:val="009B2AAC"/>
    <w:rsid w:val="009B2EF0"/>
    <w:rsid w:val="009B4BF5"/>
    <w:rsid w:val="009B5481"/>
    <w:rsid w:val="009B6708"/>
    <w:rsid w:val="009B6776"/>
    <w:rsid w:val="009B6A7A"/>
    <w:rsid w:val="009B6B74"/>
    <w:rsid w:val="009B6D6B"/>
    <w:rsid w:val="009B7546"/>
    <w:rsid w:val="009B7EA0"/>
    <w:rsid w:val="009C0404"/>
    <w:rsid w:val="009C0405"/>
    <w:rsid w:val="009C1B01"/>
    <w:rsid w:val="009C22A1"/>
    <w:rsid w:val="009C23E2"/>
    <w:rsid w:val="009C2A0C"/>
    <w:rsid w:val="009C2A7B"/>
    <w:rsid w:val="009C30DC"/>
    <w:rsid w:val="009C40A4"/>
    <w:rsid w:val="009C4292"/>
    <w:rsid w:val="009C522E"/>
    <w:rsid w:val="009D09E8"/>
    <w:rsid w:val="009D0BA5"/>
    <w:rsid w:val="009D14BD"/>
    <w:rsid w:val="009D1645"/>
    <w:rsid w:val="009D16EA"/>
    <w:rsid w:val="009D199C"/>
    <w:rsid w:val="009D2789"/>
    <w:rsid w:val="009D2843"/>
    <w:rsid w:val="009D301A"/>
    <w:rsid w:val="009D34D7"/>
    <w:rsid w:val="009D3E8F"/>
    <w:rsid w:val="009D4802"/>
    <w:rsid w:val="009D5986"/>
    <w:rsid w:val="009D6F03"/>
    <w:rsid w:val="009D7076"/>
    <w:rsid w:val="009D7FFC"/>
    <w:rsid w:val="009E05F7"/>
    <w:rsid w:val="009E0C60"/>
    <w:rsid w:val="009E248A"/>
    <w:rsid w:val="009E263A"/>
    <w:rsid w:val="009E340D"/>
    <w:rsid w:val="009E39FD"/>
    <w:rsid w:val="009E4402"/>
    <w:rsid w:val="009E4768"/>
    <w:rsid w:val="009E49FB"/>
    <w:rsid w:val="009E53A3"/>
    <w:rsid w:val="009E5B7C"/>
    <w:rsid w:val="009E6CEE"/>
    <w:rsid w:val="009E708D"/>
    <w:rsid w:val="009F08DE"/>
    <w:rsid w:val="009F097B"/>
    <w:rsid w:val="009F0BD0"/>
    <w:rsid w:val="009F3F41"/>
    <w:rsid w:val="009F503B"/>
    <w:rsid w:val="009F5538"/>
    <w:rsid w:val="009F643B"/>
    <w:rsid w:val="009F6A57"/>
    <w:rsid w:val="009F6D2E"/>
    <w:rsid w:val="00A032D9"/>
    <w:rsid w:val="00A03539"/>
    <w:rsid w:val="00A03C16"/>
    <w:rsid w:val="00A041AC"/>
    <w:rsid w:val="00A05222"/>
    <w:rsid w:val="00A0532C"/>
    <w:rsid w:val="00A06886"/>
    <w:rsid w:val="00A0695C"/>
    <w:rsid w:val="00A0781E"/>
    <w:rsid w:val="00A10529"/>
    <w:rsid w:val="00A10A86"/>
    <w:rsid w:val="00A10C6F"/>
    <w:rsid w:val="00A10EC5"/>
    <w:rsid w:val="00A114FB"/>
    <w:rsid w:val="00A1179D"/>
    <w:rsid w:val="00A11DF4"/>
    <w:rsid w:val="00A1268D"/>
    <w:rsid w:val="00A126C2"/>
    <w:rsid w:val="00A13172"/>
    <w:rsid w:val="00A13C2A"/>
    <w:rsid w:val="00A1449B"/>
    <w:rsid w:val="00A1552D"/>
    <w:rsid w:val="00A15648"/>
    <w:rsid w:val="00A15CA9"/>
    <w:rsid w:val="00A16C87"/>
    <w:rsid w:val="00A175ED"/>
    <w:rsid w:val="00A178ED"/>
    <w:rsid w:val="00A20EA7"/>
    <w:rsid w:val="00A21FAA"/>
    <w:rsid w:val="00A228DA"/>
    <w:rsid w:val="00A22B7C"/>
    <w:rsid w:val="00A23489"/>
    <w:rsid w:val="00A2373B"/>
    <w:rsid w:val="00A24802"/>
    <w:rsid w:val="00A24F0A"/>
    <w:rsid w:val="00A251C7"/>
    <w:rsid w:val="00A25A32"/>
    <w:rsid w:val="00A26B61"/>
    <w:rsid w:val="00A30041"/>
    <w:rsid w:val="00A31982"/>
    <w:rsid w:val="00A3425D"/>
    <w:rsid w:val="00A361FE"/>
    <w:rsid w:val="00A367D2"/>
    <w:rsid w:val="00A36A08"/>
    <w:rsid w:val="00A403B5"/>
    <w:rsid w:val="00A410C7"/>
    <w:rsid w:val="00A41E3E"/>
    <w:rsid w:val="00A42476"/>
    <w:rsid w:val="00A42E02"/>
    <w:rsid w:val="00A42F77"/>
    <w:rsid w:val="00A434FB"/>
    <w:rsid w:val="00A44714"/>
    <w:rsid w:val="00A44DB7"/>
    <w:rsid w:val="00A44EE5"/>
    <w:rsid w:val="00A45075"/>
    <w:rsid w:val="00A51AA7"/>
    <w:rsid w:val="00A52E2B"/>
    <w:rsid w:val="00A54059"/>
    <w:rsid w:val="00A54626"/>
    <w:rsid w:val="00A5548E"/>
    <w:rsid w:val="00A56817"/>
    <w:rsid w:val="00A56C77"/>
    <w:rsid w:val="00A606A4"/>
    <w:rsid w:val="00A60A73"/>
    <w:rsid w:val="00A62E42"/>
    <w:rsid w:val="00A6335F"/>
    <w:rsid w:val="00A64A46"/>
    <w:rsid w:val="00A6557E"/>
    <w:rsid w:val="00A67B31"/>
    <w:rsid w:val="00A70B91"/>
    <w:rsid w:val="00A70C3F"/>
    <w:rsid w:val="00A70F07"/>
    <w:rsid w:val="00A70F0B"/>
    <w:rsid w:val="00A70FB7"/>
    <w:rsid w:val="00A71C65"/>
    <w:rsid w:val="00A71CCD"/>
    <w:rsid w:val="00A7289F"/>
    <w:rsid w:val="00A728CD"/>
    <w:rsid w:val="00A7327B"/>
    <w:rsid w:val="00A74560"/>
    <w:rsid w:val="00A7700E"/>
    <w:rsid w:val="00A77AFA"/>
    <w:rsid w:val="00A77EAC"/>
    <w:rsid w:val="00A77F1D"/>
    <w:rsid w:val="00A80232"/>
    <w:rsid w:val="00A80B7E"/>
    <w:rsid w:val="00A816A4"/>
    <w:rsid w:val="00A8217C"/>
    <w:rsid w:val="00A8292D"/>
    <w:rsid w:val="00A830F2"/>
    <w:rsid w:val="00A83805"/>
    <w:rsid w:val="00A83BEE"/>
    <w:rsid w:val="00A83D13"/>
    <w:rsid w:val="00A8565F"/>
    <w:rsid w:val="00A863CD"/>
    <w:rsid w:val="00A87BBF"/>
    <w:rsid w:val="00A90C3B"/>
    <w:rsid w:val="00A9267C"/>
    <w:rsid w:val="00A92AD9"/>
    <w:rsid w:val="00A94244"/>
    <w:rsid w:val="00A94D18"/>
    <w:rsid w:val="00A95A37"/>
    <w:rsid w:val="00A95A73"/>
    <w:rsid w:val="00A9616E"/>
    <w:rsid w:val="00A9760B"/>
    <w:rsid w:val="00AA02B7"/>
    <w:rsid w:val="00AA0E52"/>
    <w:rsid w:val="00AA1523"/>
    <w:rsid w:val="00AA15F3"/>
    <w:rsid w:val="00AA27E7"/>
    <w:rsid w:val="00AA283F"/>
    <w:rsid w:val="00AA2DD1"/>
    <w:rsid w:val="00AA2EFB"/>
    <w:rsid w:val="00AA3078"/>
    <w:rsid w:val="00AA309D"/>
    <w:rsid w:val="00AA423F"/>
    <w:rsid w:val="00AA4B23"/>
    <w:rsid w:val="00AA5317"/>
    <w:rsid w:val="00AA70D3"/>
    <w:rsid w:val="00AA7A6E"/>
    <w:rsid w:val="00AB00ED"/>
    <w:rsid w:val="00AB0D57"/>
    <w:rsid w:val="00AB1365"/>
    <w:rsid w:val="00AB17B6"/>
    <w:rsid w:val="00AB2C1A"/>
    <w:rsid w:val="00AB307C"/>
    <w:rsid w:val="00AB3637"/>
    <w:rsid w:val="00AB42DE"/>
    <w:rsid w:val="00AB4C46"/>
    <w:rsid w:val="00AB4D6A"/>
    <w:rsid w:val="00AB539B"/>
    <w:rsid w:val="00AB59E2"/>
    <w:rsid w:val="00AB5B84"/>
    <w:rsid w:val="00AB6A42"/>
    <w:rsid w:val="00AB7B53"/>
    <w:rsid w:val="00AC05D0"/>
    <w:rsid w:val="00AC0720"/>
    <w:rsid w:val="00AC0C58"/>
    <w:rsid w:val="00AC0FD5"/>
    <w:rsid w:val="00AC2055"/>
    <w:rsid w:val="00AC251C"/>
    <w:rsid w:val="00AC2E3C"/>
    <w:rsid w:val="00AC2F55"/>
    <w:rsid w:val="00AC334A"/>
    <w:rsid w:val="00AC36F0"/>
    <w:rsid w:val="00AC3C2D"/>
    <w:rsid w:val="00AC5A2C"/>
    <w:rsid w:val="00AC5C62"/>
    <w:rsid w:val="00AC6CDE"/>
    <w:rsid w:val="00AC6E9B"/>
    <w:rsid w:val="00AC7018"/>
    <w:rsid w:val="00AC7315"/>
    <w:rsid w:val="00AD02B9"/>
    <w:rsid w:val="00AD05CE"/>
    <w:rsid w:val="00AD2E5B"/>
    <w:rsid w:val="00AD3152"/>
    <w:rsid w:val="00AD4F56"/>
    <w:rsid w:val="00AD5BEB"/>
    <w:rsid w:val="00AD782F"/>
    <w:rsid w:val="00AE0496"/>
    <w:rsid w:val="00AE188C"/>
    <w:rsid w:val="00AE1901"/>
    <w:rsid w:val="00AE1C5C"/>
    <w:rsid w:val="00AE1D25"/>
    <w:rsid w:val="00AE2109"/>
    <w:rsid w:val="00AE22CB"/>
    <w:rsid w:val="00AE385D"/>
    <w:rsid w:val="00AE3865"/>
    <w:rsid w:val="00AE423A"/>
    <w:rsid w:val="00AE4B95"/>
    <w:rsid w:val="00AE4F47"/>
    <w:rsid w:val="00AE5080"/>
    <w:rsid w:val="00AE65D8"/>
    <w:rsid w:val="00AE6847"/>
    <w:rsid w:val="00AE748D"/>
    <w:rsid w:val="00AF1E53"/>
    <w:rsid w:val="00AF261B"/>
    <w:rsid w:val="00AF2F43"/>
    <w:rsid w:val="00AF2F62"/>
    <w:rsid w:val="00AF4D4A"/>
    <w:rsid w:val="00AF5604"/>
    <w:rsid w:val="00AF797D"/>
    <w:rsid w:val="00B00613"/>
    <w:rsid w:val="00B00B26"/>
    <w:rsid w:val="00B01061"/>
    <w:rsid w:val="00B01235"/>
    <w:rsid w:val="00B01584"/>
    <w:rsid w:val="00B050DD"/>
    <w:rsid w:val="00B05555"/>
    <w:rsid w:val="00B06262"/>
    <w:rsid w:val="00B06EC3"/>
    <w:rsid w:val="00B070B9"/>
    <w:rsid w:val="00B07291"/>
    <w:rsid w:val="00B0765C"/>
    <w:rsid w:val="00B07ACA"/>
    <w:rsid w:val="00B10645"/>
    <w:rsid w:val="00B10F91"/>
    <w:rsid w:val="00B11A79"/>
    <w:rsid w:val="00B12AE6"/>
    <w:rsid w:val="00B12C9B"/>
    <w:rsid w:val="00B13DD0"/>
    <w:rsid w:val="00B13DE0"/>
    <w:rsid w:val="00B14261"/>
    <w:rsid w:val="00B143D8"/>
    <w:rsid w:val="00B15CD5"/>
    <w:rsid w:val="00B16FB2"/>
    <w:rsid w:val="00B207BF"/>
    <w:rsid w:val="00B20D35"/>
    <w:rsid w:val="00B213E7"/>
    <w:rsid w:val="00B23367"/>
    <w:rsid w:val="00B234AA"/>
    <w:rsid w:val="00B23617"/>
    <w:rsid w:val="00B23EA0"/>
    <w:rsid w:val="00B25183"/>
    <w:rsid w:val="00B26C7D"/>
    <w:rsid w:val="00B303B8"/>
    <w:rsid w:val="00B305E4"/>
    <w:rsid w:val="00B30645"/>
    <w:rsid w:val="00B315EB"/>
    <w:rsid w:val="00B319E7"/>
    <w:rsid w:val="00B3214E"/>
    <w:rsid w:val="00B341B1"/>
    <w:rsid w:val="00B34839"/>
    <w:rsid w:val="00B353F7"/>
    <w:rsid w:val="00B35FEA"/>
    <w:rsid w:val="00B36D27"/>
    <w:rsid w:val="00B37758"/>
    <w:rsid w:val="00B37CC8"/>
    <w:rsid w:val="00B419EB"/>
    <w:rsid w:val="00B422C8"/>
    <w:rsid w:val="00B427AC"/>
    <w:rsid w:val="00B427E1"/>
    <w:rsid w:val="00B42CB2"/>
    <w:rsid w:val="00B431FA"/>
    <w:rsid w:val="00B433C3"/>
    <w:rsid w:val="00B44CA2"/>
    <w:rsid w:val="00B450B2"/>
    <w:rsid w:val="00B45D7D"/>
    <w:rsid w:val="00B461C8"/>
    <w:rsid w:val="00B47B4F"/>
    <w:rsid w:val="00B47FD7"/>
    <w:rsid w:val="00B5252E"/>
    <w:rsid w:val="00B545C0"/>
    <w:rsid w:val="00B54A53"/>
    <w:rsid w:val="00B54DCE"/>
    <w:rsid w:val="00B54DE0"/>
    <w:rsid w:val="00B55893"/>
    <w:rsid w:val="00B559BB"/>
    <w:rsid w:val="00B56B8B"/>
    <w:rsid w:val="00B571FB"/>
    <w:rsid w:val="00B60409"/>
    <w:rsid w:val="00B60A89"/>
    <w:rsid w:val="00B61BFA"/>
    <w:rsid w:val="00B61DFB"/>
    <w:rsid w:val="00B6303D"/>
    <w:rsid w:val="00B63235"/>
    <w:rsid w:val="00B63420"/>
    <w:rsid w:val="00B63963"/>
    <w:rsid w:val="00B63984"/>
    <w:rsid w:val="00B641FF"/>
    <w:rsid w:val="00B648C3"/>
    <w:rsid w:val="00B64FCA"/>
    <w:rsid w:val="00B6599A"/>
    <w:rsid w:val="00B65A40"/>
    <w:rsid w:val="00B65D41"/>
    <w:rsid w:val="00B66638"/>
    <w:rsid w:val="00B66FD4"/>
    <w:rsid w:val="00B670EB"/>
    <w:rsid w:val="00B7160F"/>
    <w:rsid w:val="00B7174E"/>
    <w:rsid w:val="00B71D5A"/>
    <w:rsid w:val="00B72252"/>
    <w:rsid w:val="00B725FB"/>
    <w:rsid w:val="00B72CA7"/>
    <w:rsid w:val="00B72F45"/>
    <w:rsid w:val="00B73B20"/>
    <w:rsid w:val="00B73CED"/>
    <w:rsid w:val="00B752B6"/>
    <w:rsid w:val="00B76547"/>
    <w:rsid w:val="00B77461"/>
    <w:rsid w:val="00B77B67"/>
    <w:rsid w:val="00B77EAB"/>
    <w:rsid w:val="00B80338"/>
    <w:rsid w:val="00B80504"/>
    <w:rsid w:val="00B80AC6"/>
    <w:rsid w:val="00B80E98"/>
    <w:rsid w:val="00B81667"/>
    <w:rsid w:val="00B84B07"/>
    <w:rsid w:val="00B84BA9"/>
    <w:rsid w:val="00B85309"/>
    <w:rsid w:val="00B855C7"/>
    <w:rsid w:val="00B85782"/>
    <w:rsid w:val="00B85EDE"/>
    <w:rsid w:val="00B871D6"/>
    <w:rsid w:val="00B873B3"/>
    <w:rsid w:val="00B87C51"/>
    <w:rsid w:val="00B908A3"/>
    <w:rsid w:val="00B90953"/>
    <w:rsid w:val="00B90E02"/>
    <w:rsid w:val="00B9129A"/>
    <w:rsid w:val="00B917D0"/>
    <w:rsid w:val="00B9326F"/>
    <w:rsid w:val="00B935E5"/>
    <w:rsid w:val="00B938E4"/>
    <w:rsid w:val="00B93E92"/>
    <w:rsid w:val="00B946D7"/>
    <w:rsid w:val="00B966AB"/>
    <w:rsid w:val="00B9699E"/>
    <w:rsid w:val="00BA139C"/>
    <w:rsid w:val="00BA1E09"/>
    <w:rsid w:val="00BA1E0E"/>
    <w:rsid w:val="00BA1F75"/>
    <w:rsid w:val="00BA3082"/>
    <w:rsid w:val="00BA3F34"/>
    <w:rsid w:val="00BA4621"/>
    <w:rsid w:val="00BA4E07"/>
    <w:rsid w:val="00BA4FE2"/>
    <w:rsid w:val="00BA57BF"/>
    <w:rsid w:val="00BA5A9F"/>
    <w:rsid w:val="00BA6F27"/>
    <w:rsid w:val="00BA7347"/>
    <w:rsid w:val="00BA7C51"/>
    <w:rsid w:val="00BB0BA4"/>
    <w:rsid w:val="00BB1718"/>
    <w:rsid w:val="00BB1F82"/>
    <w:rsid w:val="00BB28FC"/>
    <w:rsid w:val="00BB2FFD"/>
    <w:rsid w:val="00BB5BEF"/>
    <w:rsid w:val="00BB5DFE"/>
    <w:rsid w:val="00BB5E0D"/>
    <w:rsid w:val="00BB76E4"/>
    <w:rsid w:val="00BB781F"/>
    <w:rsid w:val="00BB79DD"/>
    <w:rsid w:val="00BB79ED"/>
    <w:rsid w:val="00BB7EBC"/>
    <w:rsid w:val="00BC1048"/>
    <w:rsid w:val="00BC1B86"/>
    <w:rsid w:val="00BC1C3F"/>
    <w:rsid w:val="00BC26D0"/>
    <w:rsid w:val="00BC34A8"/>
    <w:rsid w:val="00BC3F3E"/>
    <w:rsid w:val="00BC409B"/>
    <w:rsid w:val="00BC49EB"/>
    <w:rsid w:val="00BC52F2"/>
    <w:rsid w:val="00BC62CD"/>
    <w:rsid w:val="00BC62DF"/>
    <w:rsid w:val="00BC6ADD"/>
    <w:rsid w:val="00BC7E68"/>
    <w:rsid w:val="00BD08CD"/>
    <w:rsid w:val="00BD1373"/>
    <w:rsid w:val="00BD1A3C"/>
    <w:rsid w:val="00BD387C"/>
    <w:rsid w:val="00BD3ED7"/>
    <w:rsid w:val="00BD41F7"/>
    <w:rsid w:val="00BD4869"/>
    <w:rsid w:val="00BD4FE1"/>
    <w:rsid w:val="00BD538B"/>
    <w:rsid w:val="00BD5541"/>
    <w:rsid w:val="00BD7335"/>
    <w:rsid w:val="00BE0C48"/>
    <w:rsid w:val="00BE0E9B"/>
    <w:rsid w:val="00BE1F83"/>
    <w:rsid w:val="00BE2057"/>
    <w:rsid w:val="00BE2493"/>
    <w:rsid w:val="00BE25B8"/>
    <w:rsid w:val="00BE3113"/>
    <w:rsid w:val="00BE3D1E"/>
    <w:rsid w:val="00BE481C"/>
    <w:rsid w:val="00BE48BE"/>
    <w:rsid w:val="00BE5224"/>
    <w:rsid w:val="00BE5F45"/>
    <w:rsid w:val="00BE6918"/>
    <w:rsid w:val="00BE728B"/>
    <w:rsid w:val="00BE74A8"/>
    <w:rsid w:val="00BE7847"/>
    <w:rsid w:val="00BE7B2C"/>
    <w:rsid w:val="00BF0259"/>
    <w:rsid w:val="00BF079D"/>
    <w:rsid w:val="00BF0A07"/>
    <w:rsid w:val="00BF1239"/>
    <w:rsid w:val="00BF17B7"/>
    <w:rsid w:val="00BF1E1A"/>
    <w:rsid w:val="00BF2472"/>
    <w:rsid w:val="00BF26F8"/>
    <w:rsid w:val="00BF2A53"/>
    <w:rsid w:val="00BF41C0"/>
    <w:rsid w:val="00BF47C3"/>
    <w:rsid w:val="00BF4C8D"/>
    <w:rsid w:val="00BF4E90"/>
    <w:rsid w:val="00BF532B"/>
    <w:rsid w:val="00BF65AA"/>
    <w:rsid w:val="00BF7F17"/>
    <w:rsid w:val="00C01496"/>
    <w:rsid w:val="00C019C3"/>
    <w:rsid w:val="00C01ACB"/>
    <w:rsid w:val="00C01CBC"/>
    <w:rsid w:val="00C02493"/>
    <w:rsid w:val="00C03419"/>
    <w:rsid w:val="00C03446"/>
    <w:rsid w:val="00C03BCF"/>
    <w:rsid w:val="00C03E67"/>
    <w:rsid w:val="00C04CA4"/>
    <w:rsid w:val="00C05F29"/>
    <w:rsid w:val="00C0620E"/>
    <w:rsid w:val="00C06CB2"/>
    <w:rsid w:val="00C06E33"/>
    <w:rsid w:val="00C06EC0"/>
    <w:rsid w:val="00C06FA1"/>
    <w:rsid w:val="00C07276"/>
    <w:rsid w:val="00C073D9"/>
    <w:rsid w:val="00C103E7"/>
    <w:rsid w:val="00C114E4"/>
    <w:rsid w:val="00C11BDA"/>
    <w:rsid w:val="00C11CDB"/>
    <w:rsid w:val="00C12421"/>
    <w:rsid w:val="00C12A10"/>
    <w:rsid w:val="00C1344A"/>
    <w:rsid w:val="00C13529"/>
    <w:rsid w:val="00C14748"/>
    <w:rsid w:val="00C15B11"/>
    <w:rsid w:val="00C15C5E"/>
    <w:rsid w:val="00C16219"/>
    <w:rsid w:val="00C163BE"/>
    <w:rsid w:val="00C163EA"/>
    <w:rsid w:val="00C16D3A"/>
    <w:rsid w:val="00C17691"/>
    <w:rsid w:val="00C17C68"/>
    <w:rsid w:val="00C17E61"/>
    <w:rsid w:val="00C17F3D"/>
    <w:rsid w:val="00C20D7D"/>
    <w:rsid w:val="00C2127B"/>
    <w:rsid w:val="00C2139D"/>
    <w:rsid w:val="00C21F54"/>
    <w:rsid w:val="00C24AFC"/>
    <w:rsid w:val="00C25CB6"/>
    <w:rsid w:val="00C25D17"/>
    <w:rsid w:val="00C261E2"/>
    <w:rsid w:val="00C26A91"/>
    <w:rsid w:val="00C277BB"/>
    <w:rsid w:val="00C27B8C"/>
    <w:rsid w:val="00C30B66"/>
    <w:rsid w:val="00C311FB"/>
    <w:rsid w:val="00C320CE"/>
    <w:rsid w:val="00C327B7"/>
    <w:rsid w:val="00C332FF"/>
    <w:rsid w:val="00C33C2D"/>
    <w:rsid w:val="00C33E80"/>
    <w:rsid w:val="00C35AD7"/>
    <w:rsid w:val="00C36465"/>
    <w:rsid w:val="00C3648E"/>
    <w:rsid w:val="00C36A23"/>
    <w:rsid w:val="00C37248"/>
    <w:rsid w:val="00C3745A"/>
    <w:rsid w:val="00C37B27"/>
    <w:rsid w:val="00C40612"/>
    <w:rsid w:val="00C421E7"/>
    <w:rsid w:val="00C42C69"/>
    <w:rsid w:val="00C42ED1"/>
    <w:rsid w:val="00C45784"/>
    <w:rsid w:val="00C45D5B"/>
    <w:rsid w:val="00C460D3"/>
    <w:rsid w:val="00C477D1"/>
    <w:rsid w:val="00C47A98"/>
    <w:rsid w:val="00C5025E"/>
    <w:rsid w:val="00C50B78"/>
    <w:rsid w:val="00C50B88"/>
    <w:rsid w:val="00C51396"/>
    <w:rsid w:val="00C51817"/>
    <w:rsid w:val="00C522F2"/>
    <w:rsid w:val="00C52A26"/>
    <w:rsid w:val="00C52EB8"/>
    <w:rsid w:val="00C532DE"/>
    <w:rsid w:val="00C535E7"/>
    <w:rsid w:val="00C5403B"/>
    <w:rsid w:val="00C54B36"/>
    <w:rsid w:val="00C54E6D"/>
    <w:rsid w:val="00C55685"/>
    <w:rsid w:val="00C57033"/>
    <w:rsid w:val="00C5789F"/>
    <w:rsid w:val="00C60C87"/>
    <w:rsid w:val="00C6222C"/>
    <w:rsid w:val="00C62712"/>
    <w:rsid w:val="00C63A30"/>
    <w:rsid w:val="00C63C33"/>
    <w:rsid w:val="00C64681"/>
    <w:rsid w:val="00C665E9"/>
    <w:rsid w:val="00C67C44"/>
    <w:rsid w:val="00C701E2"/>
    <w:rsid w:val="00C7039F"/>
    <w:rsid w:val="00C70628"/>
    <w:rsid w:val="00C706FA"/>
    <w:rsid w:val="00C70C29"/>
    <w:rsid w:val="00C71213"/>
    <w:rsid w:val="00C71461"/>
    <w:rsid w:val="00C716A8"/>
    <w:rsid w:val="00C72363"/>
    <w:rsid w:val="00C72776"/>
    <w:rsid w:val="00C7288D"/>
    <w:rsid w:val="00C72E58"/>
    <w:rsid w:val="00C73704"/>
    <w:rsid w:val="00C74104"/>
    <w:rsid w:val="00C74673"/>
    <w:rsid w:val="00C76278"/>
    <w:rsid w:val="00C76291"/>
    <w:rsid w:val="00C769E5"/>
    <w:rsid w:val="00C81300"/>
    <w:rsid w:val="00C81366"/>
    <w:rsid w:val="00C81ED6"/>
    <w:rsid w:val="00C83234"/>
    <w:rsid w:val="00C84018"/>
    <w:rsid w:val="00C84C0E"/>
    <w:rsid w:val="00C85216"/>
    <w:rsid w:val="00C86BB8"/>
    <w:rsid w:val="00C86DE3"/>
    <w:rsid w:val="00C877E1"/>
    <w:rsid w:val="00C87916"/>
    <w:rsid w:val="00C903C6"/>
    <w:rsid w:val="00C9151E"/>
    <w:rsid w:val="00C91DCF"/>
    <w:rsid w:val="00C9225C"/>
    <w:rsid w:val="00C92300"/>
    <w:rsid w:val="00C925E3"/>
    <w:rsid w:val="00C92888"/>
    <w:rsid w:val="00C944B3"/>
    <w:rsid w:val="00C959B6"/>
    <w:rsid w:val="00C95CB6"/>
    <w:rsid w:val="00CA058C"/>
    <w:rsid w:val="00CA353C"/>
    <w:rsid w:val="00CA37AF"/>
    <w:rsid w:val="00CA37C0"/>
    <w:rsid w:val="00CA38F3"/>
    <w:rsid w:val="00CA54A5"/>
    <w:rsid w:val="00CA57D6"/>
    <w:rsid w:val="00CA7591"/>
    <w:rsid w:val="00CB0E5E"/>
    <w:rsid w:val="00CB176A"/>
    <w:rsid w:val="00CB32A4"/>
    <w:rsid w:val="00CB45D1"/>
    <w:rsid w:val="00CB5F00"/>
    <w:rsid w:val="00CB67B5"/>
    <w:rsid w:val="00CB70BA"/>
    <w:rsid w:val="00CC061C"/>
    <w:rsid w:val="00CC0756"/>
    <w:rsid w:val="00CC0C44"/>
    <w:rsid w:val="00CC1B19"/>
    <w:rsid w:val="00CC2194"/>
    <w:rsid w:val="00CC229C"/>
    <w:rsid w:val="00CC2918"/>
    <w:rsid w:val="00CC2C57"/>
    <w:rsid w:val="00CC32B1"/>
    <w:rsid w:val="00CC3D14"/>
    <w:rsid w:val="00CC4B85"/>
    <w:rsid w:val="00CC59DE"/>
    <w:rsid w:val="00CC7324"/>
    <w:rsid w:val="00CC7B3F"/>
    <w:rsid w:val="00CD0ED5"/>
    <w:rsid w:val="00CD1B7B"/>
    <w:rsid w:val="00CD28C8"/>
    <w:rsid w:val="00CD2A63"/>
    <w:rsid w:val="00CD2C76"/>
    <w:rsid w:val="00CD3493"/>
    <w:rsid w:val="00CD34D2"/>
    <w:rsid w:val="00CD3DC2"/>
    <w:rsid w:val="00CD4E74"/>
    <w:rsid w:val="00CD5AF4"/>
    <w:rsid w:val="00CD5C98"/>
    <w:rsid w:val="00CD6BBC"/>
    <w:rsid w:val="00CD6E89"/>
    <w:rsid w:val="00CD717C"/>
    <w:rsid w:val="00CD7E51"/>
    <w:rsid w:val="00CD7FA7"/>
    <w:rsid w:val="00CE2114"/>
    <w:rsid w:val="00CE211E"/>
    <w:rsid w:val="00CE2F30"/>
    <w:rsid w:val="00CE2F79"/>
    <w:rsid w:val="00CE572E"/>
    <w:rsid w:val="00CE637D"/>
    <w:rsid w:val="00CE6873"/>
    <w:rsid w:val="00CE7B07"/>
    <w:rsid w:val="00CF10CD"/>
    <w:rsid w:val="00CF1644"/>
    <w:rsid w:val="00CF28DD"/>
    <w:rsid w:val="00CF2960"/>
    <w:rsid w:val="00CF29AF"/>
    <w:rsid w:val="00CF2AC9"/>
    <w:rsid w:val="00CF2C08"/>
    <w:rsid w:val="00CF3CD0"/>
    <w:rsid w:val="00CF41A7"/>
    <w:rsid w:val="00CF457F"/>
    <w:rsid w:val="00CF4995"/>
    <w:rsid w:val="00CF4AE4"/>
    <w:rsid w:val="00CF52BA"/>
    <w:rsid w:val="00CF5EBA"/>
    <w:rsid w:val="00CF6251"/>
    <w:rsid w:val="00CF6D97"/>
    <w:rsid w:val="00D0138C"/>
    <w:rsid w:val="00D01C7E"/>
    <w:rsid w:val="00D032C9"/>
    <w:rsid w:val="00D034EF"/>
    <w:rsid w:val="00D03608"/>
    <w:rsid w:val="00D03B1B"/>
    <w:rsid w:val="00D0417B"/>
    <w:rsid w:val="00D049F4"/>
    <w:rsid w:val="00D05276"/>
    <w:rsid w:val="00D05869"/>
    <w:rsid w:val="00D073CB"/>
    <w:rsid w:val="00D0741E"/>
    <w:rsid w:val="00D07679"/>
    <w:rsid w:val="00D07D0C"/>
    <w:rsid w:val="00D07D2C"/>
    <w:rsid w:val="00D07FEC"/>
    <w:rsid w:val="00D10ED8"/>
    <w:rsid w:val="00D10F50"/>
    <w:rsid w:val="00D12522"/>
    <w:rsid w:val="00D13819"/>
    <w:rsid w:val="00D13E60"/>
    <w:rsid w:val="00D13ED5"/>
    <w:rsid w:val="00D14037"/>
    <w:rsid w:val="00D14542"/>
    <w:rsid w:val="00D1570E"/>
    <w:rsid w:val="00D15AFB"/>
    <w:rsid w:val="00D16D31"/>
    <w:rsid w:val="00D17059"/>
    <w:rsid w:val="00D17187"/>
    <w:rsid w:val="00D1744A"/>
    <w:rsid w:val="00D17707"/>
    <w:rsid w:val="00D1788C"/>
    <w:rsid w:val="00D17F86"/>
    <w:rsid w:val="00D20264"/>
    <w:rsid w:val="00D20DF1"/>
    <w:rsid w:val="00D2108B"/>
    <w:rsid w:val="00D21867"/>
    <w:rsid w:val="00D21C22"/>
    <w:rsid w:val="00D22BA3"/>
    <w:rsid w:val="00D22EEC"/>
    <w:rsid w:val="00D231EA"/>
    <w:rsid w:val="00D23390"/>
    <w:rsid w:val="00D239B3"/>
    <w:rsid w:val="00D2459F"/>
    <w:rsid w:val="00D24682"/>
    <w:rsid w:val="00D2494D"/>
    <w:rsid w:val="00D26A01"/>
    <w:rsid w:val="00D271FB"/>
    <w:rsid w:val="00D27BBC"/>
    <w:rsid w:val="00D3034E"/>
    <w:rsid w:val="00D305C5"/>
    <w:rsid w:val="00D311FB"/>
    <w:rsid w:val="00D32B3D"/>
    <w:rsid w:val="00D33147"/>
    <w:rsid w:val="00D33AEB"/>
    <w:rsid w:val="00D34A12"/>
    <w:rsid w:val="00D367A0"/>
    <w:rsid w:val="00D3743F"/>
    <w:rsid w:val="00D37440"/>
    <w:rsid w:val="00D3760C"/>
    <w:rsid w:val="00D379FA"/>
    <w:rsid w:val="00D37B11"/>
    <w:rsid w:val="00D40347"/>
    <w:rsid w:val="00D40845"/>
    <w:rsid w:val="00D40B01"/>
    <w:rsid w:val="00D41044"/>
    <w:rsid w:val="00D41DCA"/>
    <w:rsid w:val="00D42177"/>
    <w:rsid w:val="00D4218F"/>
    <w:rsid w:val="00D42536"/>
    <w:rsid w:val="00D42777"/>
    <w:rsid w:val="00D42BE9"/>
    <w:rsid w:val="00D4554B"/>
    <w:rsid w:val="00D45E2F"/>
    <w:rsid w:val="00D47C2E"/>
    <w:rsid w:val="00D47F62"/>
    <w:rsid w:val="00D50235"/>
    <w:rsid w:val="00D50C50"/>
    <w:rsid w:val="00D50D2D"/>
    <w:rsid w:val="00D5260F"/>
    <w:rsid w:val="00D5461B"/>
    <w:rsid w:val="00D56AD3"/>
    <w:rsid w:val="00D603F4"/>
    <w:rsid w:val="00D6101A"/>
    <w:rsid w:val="00D61787"/>
    <w:rsid w:val="00D61DB3"/>
    <w:rsid w:val="00D61DF3"/>
    <w:rsid w:val="00D62937"/>
    <w:rsid w:val="00D62C58"/>
    <w:rsid w:val="00D62E59"/>
    <w:rsid w:val="00D63922"/>
    <w:rsid w:val="00D63B2F"/>
    <w:rsid w:val="00D63CFE"/>
    <w:rsid w:val="00D642D0"/>
    <w:rsid w:val="00D660B8"/>
    <w:rsid w:val="00D6755B"/>
    <w:rsid w:val="00D6796F"/>
    <w:rsid w:val="00D70681"/>
    <w:rsid w:val="00D7182C"/>
    <w:rsid w:val="00D72C4F"/>
    <w:rsid w:val="00D73ABA"/>
    <w:rsid w:val="00D73ABE"/>
    <w:rsid w:val="00D73AFD"/>
    <w:rsid w:val="00D73B44"/>
    <w:rsid w:val="00D741E4"/>
    <w:rsid w:val="00D74C7D"/>
    <w:rsid w:val="00D759BD"/>
    <w:rsid w:val="00D75A61"/>
    <w:rsid w:val="00D75CB1"/>
    <w:rsid w:val="00D76621"/>
    <w:rsid w:val="00D774B1"/>
    <w:rsid w:val="00D809C5"/>
    <w:rsid w:val="00D81A3E"/>
    <w:rsid w:val="00D822F0"/>
    <w:rsid w:val="00D82AC1"/>
    <w:rsid w:val="00D82E13"/>
    <w:rsid w:val="00D838AE"/>
    <w:rsid w:val="00D83F97"/>
    <w:rsid w:val="00D84613"/>
    <w:rsid w:val="00D84B30"/>
    <w:rsid w:val="00D85F0F"/>
    <w:rsid w:val="00D86604"/>
    <w:rsid w:val="00D87843"/>
    <w:rsid w:val="00D91000"/>
    <w:rsid w:val="00D92EAF"/>
    <w:rsid w:val="00D92EE5"/>
    <w:rsid w:val="00D94AFE"/>
    <w:rsid w:val="00D94D1C"/>
    <w:rsid w:val="00D9559E"/>
    <w:rsid w:val="00D959FB"/>
    <w:rsid w:val="00D9667A"/>
    <w:rsid w:val="00D97404"/>
    <w:rsid w:val="00D975CD"/>
    <w:rsid w:val="00DA0D8C"/>
    <w:rsid w:val="00DA1314"/>
    <w:rsid w:val="00DA26FA"/>
    <w:rsid w:val="00DA291D"/>
    <w:rsid w:val="00DA3AFA"/>
    <w:rsid w:val="00DA4DB0"/>
    <w:rsid w:val="00DA4EFC"/>
    <w:rsid w:val="00DA522C"/>
    <w:rsid w:val="00DA5541"/>
    <w:rsid w:val="00DA57F7"/>
    <w:rsid w:val="00DA5916"/>
    <w:rsid w:val="00DA61A9"/>
    <w:rsid w:val="00DA624C"/>
    <w:rsid w:val="00DA6539"/>
    <w:rsid w:val="00DA6B3C"/>
    <w:rsid w:val="00DA6FE9"/>
    <w:rsid w:val="00DA79F4"/>
    <w:rsid w:val="00DB1364"/>
    <w:rsid w:val="00DB2143"/>
    <w:rsid w:val="00DB22A6"/>
    <w:rsid w:val="00DB237C"/>
    <w:rsid w:val="00DB27EF"/>
    <w:rsid w:val="00DB35B6"/>
    <w:rsid w:val="00DB37A7"/>
    <w:rsid w:val="00DB3B3E"/>
    <w:rsid w:val="00DB3C0F"/>
    <w:rsid w:val="00DB45AA"/>
    <w:rsid w:val="00DB4799"/>
    <w:rsid w:val="00DB59A9"/>
    <w:rsid w:val="00DB7575"/>
    <w:rsid w:val="00DC0525"/>
    <w:rsid w:val="00DC05D6"/>
    <w:rsid w:val="00DC0AA6"/>
    <w:rsid w:val="00DC18B9"/>
    <w:rsid w:val="00DC1A18"/>
    <w:rsid w:val="00DC1EB3"/>
    <w:rsid w:val="00DC2401"/>
    <w:rsid w:val="00DC29AB"/>
    <w:rsid w:val="00DC2E32"/>
    <w:rsid w:val="00DC3FD0"/>
    <w:rsid w:val="00DC40A8"/>
    <w:rsid w:val="00DC4908"/>
    <w:rsid w:val="00DC4B1B"/>
    <w:rsid w:val="00DC5D21"/>
    <w:rsid w:val="00DC663B"/>
    <w:rsid w:val="00DC69C8"/>
    <w:rsid w:val="00DC6B44"/>
    <w:rsid w:val="00DC6EF7"/>
    <w:rsid w:val="00DC7A04"/>
    <w:rsid w:val="00DC7A28"/>
    <w:rsid w:val="00DD01D7"/>
    <w:rsid w:val="00DD1395"/>
    <w:rsid w:val="00DD24E4"/>
    <w:rsid w:val="00DD2766"/>
    <w:rsid w:val="00DD2964"/>
    <w:rsid w:val="00DD3BF0"/>
    <w:rsid w:val="00DD4D76"/>
    <w:rsid w:val="00DD4DC3"/>
    <w:rsid w:val="00DD4E15"/>
    <w:rsid w:val="00DD69A8"/>
    <w:rsid w:val="00DD716E"/>
    <w:rsid w:val="00DE0C61"/>
    <w:rsid w:val="00DE0CC6"/>
    <w:rsid w:val="00DE0FAA"/>
    <w:rsid w:val="00DE1B68"/>
    <w:rsid w:val="00DE279C"/>
    <w:rsid w:val="00DE29FD"/>
    <w:rsid w:val="00DE2B12"/>
    <w:rsid w:val="00DE4748"/>
    <w:rsid w:val="00DE5811"/>
    <w:rsid w:val="00DE7F61"/>
    <w:rsid w:val="00DF08C3"/>
    <w:rsid w:val="00DF22D0"/>
    <w:rsid w:val="00DF2D80"/>
    <w:rsid w:val="00DF3B98"/>
    <w:rsid w:val="00DF69A2"/>
    <w:rsid w:val="00DF73F5"/>
    <w:rsid w:val="00DF7663"/>
    <w:rsid w:val="00DF7702"/>
    <w:rsid w:val="00DF7A97"/>
    <w:rsid w:val="00E00B46"/>
    <w:rsid w:val="00E02594"/>
    <w:rsid w:val="00E027BB"/>
    <w:rsid w:val="00E02C50"/>
    <w:rsid w:val="00E03B4D"/>
    <w:rsid w:val="00E04099"/>
    <w:rsid w:val="00E040FF"/>
    <w:rsid w:val="00E0467C"/>
    <w:rsid w:val="00E061BF"/>
    <w:rsid w:val="00E068A4"/>
    <w:rsid w:val="00E068F7"/>
    <w:rsid w:val="00E0726A"/>
    <w:rsid w:val="00E0794F"/>
    <w:rsid w:val="00E104D0"/>
    <w:rsid w:val="00E105A5"/>
    <w:rsid w:val="00E1228D"/>
    <w:rsid w:val="00E12535"/>
    <w:rsid w:val="00E13665"/>
    <w:rsid w:val="00E13A41"/>
    <w:rsid w:val="00E14402"/>
    <w:rsid w:val="00E14CCB"/>
    <w:rsid w:val="00E158DF"/>
    <w:rsid w:val="00E165AB"/>
    <w:rsid w:val="00E16755"/>
    <w:rsid w:val="00E1685F"/>
    <w:rsid w:val="00E17079"/>
    <w:rsid w:val="00E178F8"/>
    <w:rsid w:val="00E203FE"/>
    <w:rsid w:val="00E20980"/>
    <w:rsid w:val="00E231FB"/>
    <w:rsid w:val="00E232AA"/>
    <w:rsid w:val="00E23BBF"/>
    <w:rsid w:val="00E23F51"/>
    <w:rsid w:val="00E2424C"/>
    <w:rsid w:val="00E24C13"/>
    <w:rsid w:val="00E25451"/>
    <w:rsid w:val="00E25842"/>
    <w:rsid w:val="00E25A1E"/>
    <w:rsid w:val="00E25A25"/>
    <w:rsid w:val="00E26211"/>
    <w:rsid w:val="00E2639C"/>
    <w:rsid w:val="00E26CD1"/>
    <w:rsid w:val="00E27986"/>
    <w:rsid w:val="00E27E7B"/>
    <w:rsid w:val="00E30840"/>
    <w:rsid w:val="00E312F2"/>
    <w:rsid w:val="00E31536"/>
    <w:rsid w:val="00E31800"/>
    <w:rsid w:val="00E31A3C"/>
    <w:rsid w:val="00E31E2D"/>
    <w:rsid w:val="00E33299"/>
    <w:rsid w:val="00E348DE"/>
    <w:rsid w:val="00E34FCC"/>
    <w:rsid w:val="00E41301"/>
    <w:rsid w:val="00E43398"/>
    <w:rsid w:val="00E446BA"/>
    <w:rsid w:val="00E4470C"/>
    <w:rsid w:val="00E448E3"/>
    <w:rsid w:val="00E448EE"/>
    <w:rsid w:val="00E44EB8"/>
    <w:rsid w:val="00E4509A"/>
    <w:rsid w:val="00E45150"/>
    <w:rsid w:val="00E45348"/>
    <w:rsid w:val="00E45647"/>
    <w:rsid w:val="00E45D6B"/>
    <w:rsid w:val="00E46550"/>
    <w:rsid w:val="00E501FD"/>
    <w:rsid w:val="00E50E37"/>
    <w:rsid w:val="00E5129E"/>
    <w:rsid w:val="00E52281"/>
    <w:rsid w:val="00E523A6"/>
    <w:rsid w:val="00E531C4"/>
    <w:rsid w:val="00E54100"/>
    <w:rsid w:val="00E549E9"/>
    <w:rsid w:val="00E54B66"/>
    <w:rsid w:val="00E54BF3"/>
    <w:rsid w:val="00E5556E"/>
    <w:rsid w:val="00E56FAC"/>
    <w:rsid w:val="00E57020"/>
    <w:rsid w:val="00E57A4D"/>
    <w:rsid w:val="00E57FF2"/>
    <w:rsid w:val="00E61154"/>
    <w:rsid w:val="00E617B5"/>
    <w:rsid w:val="00E61B66"/>
    <w:rsid w:val="00E61E3B"/>
    <w:rsid w:val="00E61E71"/>
    <w:rsid w:val="00E627CA"/>
    <w:rsid w:val="00E62A5C"/>
    <w:rsid w:val="00E62A84"/>
    <w:rsid w:val="00E63119"/>
    <w:rsid w:val="00E63EFA"/>
    <w:rsid w:val="00E6470D"/>
    <w:rsid w:val="00E6479A"/>
    <w:rsid w:val="00E64B80"/>
    <w:rsid w:val="00E65D92"/>
    <w:rsid w:val="00E660C7"/>
    <w:rsid w:val="00E66D10"/>
    <w:rsid w:val="00E67BF8"/>
    <w:rsid w:val="00E67FE6"/>
    <w:rsid w:val="00E70DC6"/>
    <w:rsid w:val="00E71500"/>
    <w:rsid w:val="00E7259E"/>
    <w:rsid w:val="00E7274E"/>
    <w:rsid w:val="00E728A4"/>
    <w:rsid w:val="00E744B3"/>
    <w:rsid w:val="00E74706"/>
    <w:rsid w:val="00E74D14"/>
    <w:rsid w:val="00E7505D"/>
    <w:rsid w:val="00E750F2"/>
    <w:rsid w:val="00E7592F"/>
    <w:rsid w:val="00E7654F"/>
    <w:rsid w:val="00E76641"/>
    <w:rsid w:val="00E76CAC"/>
    <w:rsid w:val="00E80101"/>
    <w:rsid w:val="00E80244"/>
    <w:rsid w:val="00E80683"/>
    <w:rsid w:val="00E808E0"/>
    <w:rsid w:val="00E809D4"/>
    <w:rsid w:val="00E811F0"/>
    <w:rsid w:val="00E821D4"/>
    <w:rsid w:val="00E822FE"/>
    <w:rsid w:val="00E82921"/>
    <w:rsid w:val="00E82F3D"/>
    <w:rsid w:val="00E830DB"/>
    <w:rsid w:val="00E8345B"/>
    <w:rsid w:val="00E8350B"/>
    <w:rsid w:val="00E84491"/>
    <w:rsid w:val="00E85464"/>
    <w:rsid w:val="00E863CB"/>
    <w:rsid w:val="00E870F7"/>
    <w:rsid w:val="00E90DD1"/>
    <w:rsid w:val="00E92808"/>
    <w:rsid w:val="00E93EFF"/>
    <w:rsid w:val="00E94217"/>
    <w:rsid w:val="00E94310"/>
    <w:rsid w:val="00E94776"/>
    <w:rsid w:val="00E959F5"/>
    <w:rsid w:val="00E95ABD"/>
    <w:rsid w:val="00E95FE8"/>
    <w:rsid w:val="00E96BCF"/>
    <w:rsid w:val="00E9724E"/>
    <w:rsid w:val="00EA0614"/>
    <w:rsid w:val="00EA10FB"/>
    <w:rsid w:val="00EA166D"/>
    <w:rsid w:val="00EA2AAD"/>
    <w:rsid w:val="00EA2AEF"/>
    <w:rsid w:val="00EA346E"/>
    <w:rsid w:val="00EA3E07"/>
    <w:rsid w:val="00EA440B"/>
    <w:rsid w:val="00EA570D"/>
    <w:rsid w:val="00EA5A78"/>
    <w:rsid w:val="00EA64EC"/>
    <w:rsid w:val="00EA6D9F"/>
    <w:rsid w:val="00EA7BA7"/>
    <w:rsid w:val="00EA7FB8"/>
    <w:rsid w:val="00EB0092"/>
    <w:rsid w:val="00EB0721"/>
    <w:rsid w:val="00EB09A2"/>
    <w:rsid w:val="00EB1E1E"/>
    <w:rsid w:val="00EB2010"/>
    <w:rsid w:val="00EB2109"/>
    <w:rsid w:val="00EB283F"/>
    <w:rsid w:val="00EB467D"/>
    <w:rsid w:val="00EB5580"/>
    <w:rsid w:val="00EB5D0A"/>
    <w:rsid w:val="00EB6F5F"/>
    <w:rsid w:val="00EC0E62"/>
    <w:rsid w:val="00EC1CEA"/>
    <w:rsid w:val="00EC2786"/>
    <w:rsid w:val="00EC3769"/>
    <w:rsid w:val="00EC5079"/>
    <w:rsid w:val="00EC568E"/>
    <w:rsid w:val="00EC7586"/>
    <w:rsid w:val="00EC77A5"/>
    <w:rsid w:val="00ED0E90"/>
    <w:rsid w:val="00ED114B"/>
    <w:rsid w:val="00ED25E3"/>
    <w:rsid w:val="00ED4E18"/>
    <w:rsid w:val="00ED5BF1"/>
    <w:rsid w:val="00ED5E18"/>
    <w:rsid w:val="00ED6165"/>
    <w:rsid w:val="00ED6EFB"/>
    <w:rsid w:val="00ED7655"/>
    <w:rsid w:val="00ED7A08"/>
    <w:rsid w:val="00ED7D7C"/>
    <w:rsid w:val="00ED7FFE"/>
    <w:rsid w:val="00EE0620"/>
    <w:rsid w:val="00EE08BF"/>
    <w:rsid w:val="00EE0EB9"/>
    <w:rsid w:val="00EE1003"/>
    <w:rsid w:val="00EE14E2"/>
    <w:rsid w:val="00EE3ABC"/>
    <w:rsid w:val="00EE4273"/>
    <w:rsid w:val="00EE4476"/>
    <w:rsid w:val="00EE5898"/>
    <w:rsid w:val="00EE6402"/>
    <w:rsid w:val="00EF0197"/>
    <w:rsid w:val="00EF01D6"/>
    <w:rsid w:val="00EF0DE6"/>
    <w:rsid w:val="00EF11A2"/>
    <w:rsid w:val="00EF127A"/>
    <w:rsid w:val="00EF2B07"/>
    <w:rsid w:val="00EF39DB"/>
    <w:rsid w:val="00EF3DEE"/>
    <w:rsid w:val="00EF449E"/>
    <w:rsid w:val="00EF4802"/>
    <w:rsid w:val="00EF65C9"/>
    <w:rsid w:val="00EF7740"/>
    <w:rsid w:val="00F01E7A"/>
    <w:rsid w:val="00F02383"/>
    <w:rsid w:val="00F05D42"/>
    <w:rsid w:val="00F0781C"/>
    <w:rsid w:val="00F07BFD"/>
    <w:rsid w:val="00F10C31"/>
    <w:rsid w:val="00F111EE"/>
    <w:rsid w:val="00F11C7F"/>
    <w:rsid w:val="00F130C3"/>
    <w:rsid w:val="00F135FF"/>
    <w:rsid w:val="00F145F6"/>
    <w:rsid w:val="00F14A80"/>
    <w:rsid w:val="00F1548D"/>
    <w:rsid w:val="00F155C9"/>
    <w:rsid w:val="00F156DA"/>
    <w:rsid w:val="00F15AFF"/>
    <w:rsid w:val="00F15EFE"/>
    <w:rsid w:val="00F164D6"/>
    <w:rsid w:val="00F16994"/>
    <w:rsid w:val="00F17792"/>
    <w:rsid w:val="00F204E0"/>
    <w:rsid w:val="00F22683"/>
    <w:rsid w:val="00F22E4D"/>
    <w:rsid w:val="00F23893"/>
    <w:rsid w:val="00F24309"/>
    <w:rsid w:val="00F24AB2"/>
    <w:rsid w:val="00F254B0"/>
    <w:rsid w:val="00F25D0E"/>
    <w:rsid w:val="00F26DDC"/>
    <w:rsid w:val="00F26FE2"/>
    <w:rsid w:val="00F27226"/>
    <w:rsid w:val="00F27838"/>
    <w:rsid w:val="00F31044"/>
    <w:rsid w:val="00F337D1"/>
    <w:rsid w:val="00F3478D"/>
    <w:rsid w:val="00F34881"/>
    <w:rsid w:val="00F34CF7"/>
    <w:rsid w:val="00F3531D"/>
    <w:rsid w:val="00F36DB3"/>
    <w:rsid w:val="00F42A1A"/>
    <w:rsid w:val="00F430D1"/>
    <w:rsid w:val="00F43446"/>
    <w:rsid w:val="00F43B2E"/>
    <w:rsid w:val="00F44D40"/>
    <w:rsid w:val="00F453AE"/>
    <w:rsid w:val="00F47A11"/>
    <w:rsid w:val="00F50AA2"/>
    <w:rsid w:val="00F517C5"/>
    <w:rsid w:val="00F51A29"/>
    <w:rsid w:val="00F531B7"/>
    <w:rsid w:val="00F53575"/>
    <w:rsid w:val="00F54195"/>
    <w:rsid w:val="00F544C6"/>
    <w:rsid w:val="00F54DB7"/>
    <w:rsid w:val="00F567D7"/>
    <w:rsid w:val="00F56D8C"/>
    <w:rsid w:val="00F56EEB"/>
    <w:rsid w:val="00F56F5E"/>
    <w:rsid w:val="00F570AF"/>
    <w:rsid w:val="00F573BC"/>
    <w:rsid w:val="00F57550"/>
    <w:rsid w:val="00F57921"/>
    <w:rsid w:val="00F57B97"/>
    <w:rsid w:val="00F61105"/>
    <w:rsid w:val="00F62F7D"/>
    <w:rsid w:val="00F6419F"/>
    <w:rsid w:val="00F64674"/>
    <w:rsid w:val="00F64C76"/>
    <w:rsid w:val="00F65180"/>
    <w:rsid w:val="00F652B7"/>
    <w:rsid w:val="00F65DE9"/>
    <w:rsid w:val="00F6610B"/>
    <w:rsid w:val="00F667D4"/>
    <w:rsid w:val="00F66BBC"/>
    <w:rsid w:val="00F67A44"/>
    <w:rsid w:val="00F67C52"/>
    <w:rsid w:val="00F703C1"/>
    <w:rsid w:val="00F71975"/>
    <w:rsid w:val="00F71998"/>
    <w:rsid w:val="00F721C8"/>
    <w:rsid w:val="00F73540"/>
    <w:rsid w:val="00F73CD6"/>
    <w:rsid w:val="00F74F80"/>
    <w:rsid w:val="00F74FCF"/>
    <w:rsid w:val="00F75109"/>
    <w:rsid w:val="00F7512A"/>
    <w:rsid w:val="00F7518E"/>
    <w:rsid w:val="00F7587C"/>
    <w:rsid w:val="00F75989"/>
    <w:rsid w:val="00F767FF"/>
    <w:rsid w:val="00F80B33"/>
    <w:rsid w:val="00F80F80"/>
    <w:rsid w:val="00F81ECD"/>
    <w:rsid w:val="00F824EC"/>
    <w:rsid w:val="00F8467D"/>
    <w:rsid w:val="00F848E5"/>
    <w:rsid w:val="00F85A36"/>
    <w:rsid w:val="00F85F03"/>
    <w:rsid w:val="00F863BB"/>
    <w:rsid w:val="00F86523"/>
    <w:rsid w:val="00F8785E"/>
    <w:rsid w:val="00F8788F"/>
    <w:rsid w:val="00F87E01"/>
    <w:rsid w:val="00F90928"/>
    <w:rsid w:val="00F90948"/>
    <w:rsid w:val="00F90A71"/>
    <w:rsid w:val="00F929B1"/>
    <w:rsid w:val="00F92EC7"/>
    <w:rsid w:val="00F93110"/>
    <w:rsid w:val="00F9381C"/>
    <w:rsid w:val="00F95EC9"/>
    <w:rsid w:val="00F95F7D"/>
    <w:rsid w:val="00F9624E"/>
    <w:rsid w:val="00F97B81"/>
    <w:rsid w:val="00F97D83"/>
    <w:rsid w:val="00FA0C08"/>
    <w:rsid w:val="00FA0E47"/>
    <w:rsid w:val="00FA1A41"/>
    <w:rsid w:val="00FA29D5"/>
    <w:rsid w:val="00FA2F25"/>
    <w:rsid w:val="00FA31E1"/>
    <w:rsid w:val="00FA60C6"/>
    <w:rsid w:val="00FA6F08"/>
    <w:rsid w:val="00FA70C9"/>
    <w:rsid w:val="00FA737C"/>
    <w:rsid w:val="00FA7546"/>
    <w:rsid w:val="00FA76F7"/>
    <w:rsid w:val="00FA796C"/>
    <w:rsid w:val="00FA7DCE"/>
    <w:rsid w:val="00FB02F6"/>
    <w:rsid w:val="00FB0671"/>
    <w:rsid w:val="00FB0B8D"/>
    <w:rsid w:val="00FB202E"/>
    <w:rsid w:val="00FB21CF"/>
    <w:rsid w:val="00FB291A"/>
    <w:rsid w:val="00FB3203"/>
    <w:rsid w:val="00FB5855"/>
    <w:rsid w:val="00FB5A28"/>
    <w:rsid w:val="00FB5E74"/>
    <w:rsid w:val="00FB6A96"/>
    <w:rsid w:val="00FB6F67"/>
    <w:rsid w:val="00FB7AEC"/>
    <w:rsid w:val="00FB7F33"/>
    <w:rsid w:val="00FC0644"/>
    <w:rsid w:val="00FC16B7"/>
    <w:rsid w:val="00FC2560"/>
    <w:rsid w:val="00FC25E8"/>
    <w:rsid w:val="00FC3034"/>
    <w:rsid w:val="00FC4724"/>
    <w:rsid w:val="00FC5C13"/>
    <w:rsid w:val="00FC6290"/>
    <w:rsid w:val="00FC63B2"/>
    <w:rsid w:val="00FC6E99"/>
    <w:rsid w:val="00FC7EF4"/>
    <w:rsid w:val="00FD0051"/>
    <w:rsid w:val="00FD0D15"/>
    <w:rsid w:val="00FD1601"/>
    <w:rsid w:val="00FD1F52"/>
    <w:rsid w:val="00FD2EC4"/>
    <w:rsid w:val="00FD43DF"/>
    <w:rsid w:val="00FD5F27"/>
    <w:rsid w:val="00FD6347"/>
    <w:rsid w:val="00FD6DC4"/>
    <w:rsid w:val="00FD7C92"/>
    <w:rsid w:val="00FE056E"/>
    <w:rsid w:val="00FE073C"/>
    <w:rsid w:val="00FE0F99"/>
    <w:rsid w:val="00FE1B98"/>
    <w:rsid w:val="00FE1C2C"/>
    <w:rsid w:val="00FE1C93"/>
    <w:rsid w:val="00FE1D21"/>
    <w:rsid w:val="00FE2C02"/>
    <w:rsid w:val="00FE3304"/>
    <w:rsid w:val="00FE4943"/>
    <w:rsid w:val="00FE4A70"/>
    <w:rsid w:val="00FE4E16"/>
    <w:rsid w:val="00FE5EEF"/>
    <w:rsid w:val="00FE5EF1"/>
    <w:rsid w:val="00FE6C6C"/>
    <w:rsid w:val="00FE74ED"/>
    <w:rsid w:val="00FE7577"/>
    <w:rsid w:val="00FF0768"/>
    <w:rsid w:val="00FF0EAC"/>
    <w:rsid w:val="00FF15FA"/>
    <w:rsid w:val="00FF1B47"/>
    <w:rsid w:val="00FF395A"/>
    <w:rsid w:val="00FF4388"/>
    <w:rsid w:val="00FF53C4"/>
    <w:rsid w:val="00FF6736"/>
    <w:rsid w:val="01513164"/>
    <w:rsid w:val="042323D2"/>
    <w:rsid w:val="047B0192"/>
    <w:rsid w:val="09CC7C85"/>
    <w:rsid w:val="0ADF0362"/>
    <w:rsid w:val="1311108D"/>
    <w:rsid w:val="14B50C5A"/>
    <w:rsid w:val="15C947BC"/>
    <w:rsid w:val="17995B27"/>
    <w:rsid w:val="183A7749"/>
    <w:rsid w:val="1A020371"/>
    <w:rsid w:val="1AF37042"/>
    <w:rsid w:val="1E291381"/>
    <w:rsid w:val="1F1820B0"/>
    <w:rsid w:val="1FAE05E3"/>
    <w:rsid w:val="23A337C6"/>
    <w:rsid w:val="24C24D26"/>
    <w:rsid w:val="25897D32"/>
    <w:rsid w:val="27CB5398"/>
    <w:rsid w:val="31AB3649"/>
    <w:rsid w:val="32B32C94"/>
    <w:rsid w:val="33F55E22"/>
    <w:rsid w:val="34385282"/>
    <w:rsid w:val="34E76212"/>
    <w:rsid w:val="35171EBE"/>
    <w:rsid w:val="392E4141"/>
    <w:rsid w:val="39BB36A1"/>
    <w:rsid w:val="3A3C1A35"/>
    <w:rsid w:val="3B740531"/>
    <w:rsid w:val="3F626E94"/>
    <w:rsid w:val="3FB80686"/>
    <w:rsid w:val="403E7C92"/>
    <w:rsid w:val="432920B7"/>
    <w:rsid w:val="495852A7"/>
    <w:rsid w:val="4B895879"/>
    <w:rsid w:val="522C299A"/>
    <w:rsid w:val="558A12B6"/>
    <w:rsid w:val="55F12241"/>
    <w:rsid w:val="58620980"/>
    <w:rsid w:val="59FD7529"/>
    <w:rsid w:val="5A1D2F49"/>
    <w:rsid w:val="5D016627"/>
    <w:rsid w:val="6251481D"/>
    <w:rsid w:val="63AF6528"/>
    <w:rsid w:val="66265881"/>
    <w:rsid w:val="6BF1329A"/>
    <w:rsid w:val="6BF879A1"/>
    <w:rsid w:val="6C066DD8"/>
    <w:rsid w:val="715529A1"/>
    <w:rsid w:val="74E04963"/>
    <w:rsid w:val="79462E4A"/>
    <w:rsid w:val="797D2DA7"/>
    <w:rsid w:val="7C3F402F"/>
    <w:rsid w:val="7C540E5F"/>
    <w:rsid w:val="7EE241FB"/>
    <w:rsid w:val="7FC6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2D85D7"/>
  <w15:docId w15:val="{E12DA8CA-B3CE-4A1A-B6C1-A9871DAC7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 w:qFormat="1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1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0B66"/>
    <w:pPr>
      <w:spacing w:after="200" w:line="360" w:lineRule="auto"/>
      <w:jc w:val="both"/>
    </w:pPr>
    <w:rPr>
      <w:rFonts w:eastAsiaTheme="minorEastAsia" w:cstheme="minorBidi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23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23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5723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723B1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5723B1"/>
    <w:rPr>
      <w:b/>
      <w:bCs/>
    </w:rPr>
  </w:style>
  <w:style w:type="paragraph" w:styleId="Footer">
    <w:name w:val="footer"/>
    <w:basedOn w:val="Normal"/>
    <w:link w:val="Foot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sid w:val="005723B1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  <w:rsid w:val="005723B1"/>
  </w:style>
  <w:style w:type="table" w:styleId="TableGrid">
    <w:name w:val="Table Grid"/>
    <w:basedOn w:val="TableNormal"/>
    <w:uiPriority w:val="39"/>
    <w:qFormat/>
    <w:rsid w:val="005723B1"/>
    <w:rPr>
      <w:rFonts w:asciiTheme="minorHAnsi" w:hAnsiTheme="minorHAnsi"/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5723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5723B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sid w:val="005723B1"/>
  </w:style>
  <w:style w:type="character" w:customStyle="1" w:styleId="FooterChar">
    <w:name w:val="Footer Char"/>
    <w:basedOn w:val="DefaultParagraphFont"/>
    <w:link w:val="Footer"/>
    <w:uiPriority w:val="99"/>
    <w:qFormat/>
    <w:rsid w:val="005723B1"/>
  </w:style>
  <w:style w:type="paragraph" w:customStyle="1" w:styleId="EndNoteBibliographyTitle">
    <w:name w:val="EndNote Bibliography Title"/>
    <w:basedOn w:val="Normal"/>
    <w:link w:val="EndNoteBibliographyTitle0"/>
    <w:qFormat/>
    <w:rsid w:val="005723B1"/>
    <w:pPr>
      <w:spacing w:after="0"/>
      <w:jc w:val="center"/>
    </w:pPr>
    <w:rPr>
      <w:rFonts w:ascii="Arial" w:hAnsi="Arial" w:cs="Arial"/>
      <w:sz w:val="28"/>
    </w:rPr>
  </w:style>
  <w:style w:type="character" w:customStyle="1" w:styleId="EndNoteBibliographyTitle0">
    <w:name w:val="EndNote Bibliography Title 字元"/>
    <w:basedOn w:val="DefaultParagraphFont"/>
    <w:link w:val="EndNoteBibliographyTitle"/>
    <w:qFormat/>
    <w:rsid w:val="005723B1"/>
    <w:rPr>
      <w:rFonts w:ascii="Arial" w:eastAsiaTheme="minorEastAsia" w:hAnsi="Arial" w:cs="Arial"/>
      <w:sz w:val="28"/>
      <w:szCs w:val="22"/>
    </w:rPr>
  </w:style>
  <w:style w:type="paragraph" w:customStyle="1" w:styleId="EndNoteBibliography">
    <w:name w:val="EndNote Bibliography"/>
    <w:basedOn w:val="Normal"/>
    <w:link w:val="EndNoteBibliography0"/>
    <w:qFormat/>
    <w:rsid w:val="005723B1"/>
    <w:pPr>
      <w:spacing w:line="240" w:lineRule="auto"/>
    </w:pPr>
    <w:rPr>
      <w:rFonts w:ascii="Arial" w:hAnsi="Arial" w:cs="Arial"/>
      <w:sz w:val="28"/>
    </w:rPr>
  </w:style>
  <w:style w:type="character" w:customStyle="1" w:styleId="EndNoteBibliography0">
    <w:name w:val="EndNote Bibliography 字元"/>
    <w:basedOn w:val="DefaultParagraphFont"/>
    <w:link w:val="EndNoteBibliography"/>
    <w:qFormat/>
    <w:rsid w:val="005723B1"/>
    <w:rPr>
      <w:rFonts w:ascii="Arial" w:eastAsiaTheme="minorEastAsia" w:hAnsi="Arial" w:cs="Arial"/>
      <w:sz w:val="28"/>
      <w:szCs w:val="22"/>
    </w:rPr>
  </w:style>
  <w:style w:type="character" w:customStyle="1" w:styleId="jtukpc">
    <w:name w:val="jtukpc"/>
    <w:basedOn w:val="DefaultParagraphFont"/>
    <w:qFormat/>
    <w:rsid w:val="005723B1"/>
  </w:style>
  <w:style w:type="character" w:customStyle="1" w:styleId="ynrlnc">
    <w:name w:val="ynrlnc"/>
    <w:basedOn w:val="DefaultParagraphFont"/>
    <w:qFormat/>
    <w:rsid w:val="005723B1"/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723B1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5723B1"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23B1"/>
    <w:rPr>
      <w:rFonts w:ascii="Segoe UI" w:hAnsi="Segoe UI" w:cs="Segoe UI"/>
      <w:sz w:val="18"/>
      <w:szCs w:val="18"/>
    </w:rPr>
  </w:style>
  <w:style w:type="table" w:customStyle="1" w:styleId="1">
    <w:name w:val="淺色網底1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itleChar">
    <w:name w:val="Title Char"/>
    <w:basedOn w:val="DefaultParagraphFont"/>
    <w:link w:val="Title"/>
    <w:uiPriority w:val="10"/>
    <w:qFormat/>
    <w:rsid w:val="005723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2">
    <w:name w:val="淺色網底2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0">
    <w:name w:val="修訂1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5723B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20">
    <w:name w:val="修訂2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paragraph" w:styleId="NoSpacing">
    <w:name w:val="No Spacing"/>
    <w:uiPriority w:val="1"/>
    <w:qFormat/>
    <w:rsid w:val="00F65180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sz w:val="24"/>
      <w:szCs w:val="24"/>
      <w:bdr w:val="nil"/>
      <w:lang w:eastAsia="en-US"/>
    </w:rPr>
  </w:style>
  <w:style w:type="paragraph" w:styleId="Revision">
    <w:name w:val="Revision"/>
    <w:hidden/>
    <w:uiPriority w:val="99"/>
    <w:semiHidden/>
    <w:rsid w:val="00640473"/>
    <w:rPr>
      <w:rFonts w:ascii="Arial" w:eastAsiaTheme="minorEastAsia" w:hAnsi="Arial" w:cstheme="minorBidi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microsoft.com/office/2011/relationships/people" Target="people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0CED55-AC4F-44D8-91B0-669D43456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5496</TotalTime>
  <Pages>15</Pages>
  <Words>1330</Words>
  <Characters>7582</Characters>
  <Application>Microsoft Office Word</Application>
  <DocSecurity>0</DocSecurity>
  <Lines>63</Lines>
  <Paragraphs>17</Paragraphs>
  <ScaleCrop>false</ScaleCrop>
  <Company>.</Company>
  <LinksUpToDate>false</LinksUpToDate>
  <CharactersWithSpaces>8895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Gen-Chang Hsu</cp:lastModifiedBy>
  <cp:revision>1941</cp:revision>
  <cp:lastPrinted>2023-03-25T10:43:00Z</cp:lastPrinted>
  <dcterms:created xsi:type="dcterms:W3CDTF">2020-10-12T14:12:00Z</dcterms:created>
  <dcterms:modified xsi:type="dcterms:W3CDTF">2024-08-19T00:58:00Z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AE5E7865FD1A4EC8BB8EB27AE1F8EB74</vt:lpwstr>
  </property>
</Properties>
</file>