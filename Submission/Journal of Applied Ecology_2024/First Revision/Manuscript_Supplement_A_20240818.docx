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33E9B6" w14:textId="77777777" w:rsidR="00D4554B" w:rsidRPr="00D4554B" w:rsidRDefault="00D4554B" w:rsidP="00D4554B">
      <w:pPr>
        <w:jc w:val="center"/>
        <w:rPr>
          <w:rFonts w:cs="Times New Roman"/>
          <w:b/>
          <w:bCs/>
          <w:sz w:val="28"/>
          <w:szCs w:val="28"/>
          <w:u w:val="single"/>
        </w:rPr>
      </w:pPr>
      <w:r w:rsidRPr="00D4554B">
        <w:rPr>
          <w:rFonts w:cs="Times New Roman"/>
          <w:b/>
          <w:bCs/>
          <w:sz w:val="28"/>
          <w:szCs w:val="28"/>
          <w:u w:val="single"/>
        </w:rPr>
        <w:t>Appendix A.</w:t>
      </w:r>
    </w:p>
    <w:p w14:paraId="1B953052" w14:textId="7133F7C2" w:rsidR="002F59D2" w:rsidRDefault="00BF1239" w:rsidP="003F2909">
      <w:pPr>
        <w:spacing w:after="0" w:line="480" w:lineRule="auto"/>
        <w:jc w:val="center"/>
        <w:rPr>
          <w:rFonts w:cs="Times New Roman"/>
          <w:b/>
          <w:color w:val="000000" w:themeColor="text1"/>
        </w:rPr>
      </w:pPr>
      <w:r w:rsidRPr="00BF1239">
        <w:rPr>
          <w:rFonts w:cs="Times New Roman"/>
          <w:b/>
          <w:color w:val="000000" w:themeColor="text1"/>
          <w:sz w:val="28"/>
          <w:szCs w:val="28"/>
        </w:rPr>
        <w:t>Generalist predators function as pest specialists: examining diet composition of spiders and ladybeetles across rice crop stages</w:t>
      </w:r>
      <w:r w:rsidR="002F59D2">
        <w:rPr>
          <w:rFonts w:cs="Times New Roman"/>
          <w:b/>
          <w:color w:val="000000" w:themeColor="text1"/>
        </w:rPr>
        <w:br w:type="page"/>
      </w:r>
    </w:p>
    <w:p w14:paraId="4A7C0120" w14:textId="45617117" w:rsidR="005B0566" w:rsidRPr="005C029F" w:rsidRDefault="00DD4E15" w:rsidP="008C4661">
      <w:pPr>
        <w:jc w:val="left"/>
        <w:rPr>
          <w:rFonts w:cs="Times New Roman"/>
          <w:bCs/>
          <w:szCs w:val="24"/>
        </w:rPr>
      </w:pPr>
      <w:r w:rsidRPr="005C029F">
        <w:rPr>
          <w:rFonts w:cs="Times New Roman"/>
          <w:b/>
          <w:bCs/>
          <w:szCs w:val="24"/>
        </w:rPr>
        <w:lastRenderedPageBreak/>
        <w:t>Table S1</w:t>
      </w:r>
      <w:r w:rsidRPr="005C029F">
        <w:rPr>
          <w:rFonts w:cs="Times New Roman"/>
          <w:bCs/>
          <w:szCs w:val="24"/>
        </w:rPr>
        <w:t>. The</w:t>
      </w:r>
      <w:ins w:id="0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 taxonomic composition</w:t>
        </w:r>
      </w:ins>
      <w:ins w:id="1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>s</w:t>
        </w:r>
      </w:ins>
      <w:ins w:id="2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 of the</w:t>
        </w:r>
      </w:ins>
      <w:r w:rsidRPr="005C029F">
        <w:rPr>
          <w:rFonts w:cs="Times New Roman"/>
          <w:bCs/>
          <w:szCs w:val="24"/>
        </w:rPr>
        <w:t xml:space="preserve"> </w:t>
      </w:r>
      <w:del w:id="3" w:author="Gen-Chang Hsu" w:date="2024-08-18T16:19:00Z" w16du:dateUtc="2024-08-18T20:19:00Z">
        <w:r w:rsidRPr="005C029F" w:rsidDel="000F66BC">
          <w:rPr>
            <w:rFonts w:cs="Times New Roman"/>
            <w:bCs/>
            <w:szCs w:val="24"/>
          </w:rPr>
          <w:delText xml:space="preserve">taxonomic information and </w:delText>
        </w:r>
      </w:del>
      <w:r w:rsidRPr="005C029F">
        <w:rPr>
          <w:rFonts w:cs="Times New Roman"/>
          <w:bCs/>
          <w:szCs w:val="24"/>
        </w:rPr>
        <w:t>trophic guilds</w:t>
      </w:r>
      <w:ins w:id="4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, </w:t>
        </w:r>
      </w:ins>
      <w:del w:id="5" w:author="Gen-Chang Hsu" w:date="2024-08-18T16:20:00Z" w16du:dateUtc="2024-08-18T20:20:00Z">
        <w:r w:rsidRPr="005C029F" w:rsidDel="000F66BC">
          <w:rPr>
            <w:rFonts w:cs="Times New Roman"/>
            <w:bCs/>
            <w:szCs w:val="24"/>
          </w:rPr>
          <w:delText xml:space="preserve"> of the </w:delText>
        </w:r>
      </w:del>
      <w:del w:id="6" w:author="Gen-Chang Hsu" w:date="2024-08-19T14:02:00Z" w16du:dateUtc="2024-08-19T18:02:00Z">
        <w:r w:rsidRPr="005C029F" w:rsidDel="000D21F1">
          <w:rPr>
            <w:rFonts w:cs="Times New Roman"/>
            <w:bCs/>
            <w:szCs w:val="24"/>
          </w:rPr>
          <w:delText>arthropod samples</w:delText>
        </w:r>
      </w:del>
      <w:ins w:id="7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 xml:space="preserve">and </w:t>
        </w:r>
      </w:ins>
      <w:ins w:id="8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the number of </w:t>
        </w:r>
      </w:ins>
      <w:ins w:id="9" w:author="Gen-Chang Hsu" w:date="2024-08-18T16:22:00Z" w16du:dateUtc="2024-08-18T20:22:00Z">
        <w:r w:rsidR="002A566D">
          <w:rPr>
            <w:rFonts w:cs="Times New Roman"/>
            <w:bCs/>
            <w:szCs w:val="24"/>
          </w:rPr>
          <w:t xml:space="preserve">stable </w:t>
        </w:r>
      </w:ins>
      <w:ins w:id="10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>isotope capsules prepared</w:t>
        </w:r>
      </w:ins>
      <w:r w:rsidRPr="005C029F">
        <w:rPr>
          <w:rFonts w:cs="Times New Roman"/>
          <w:bCs/>
          <w:szCs w:val="24"/>
        </w:rPr>
        <w:t xml:space="preserve"> </w:t>
      </w:r>
      <w:del w:id="11" w:author="Gen-Chang Hsu" w:date="2024-08-18T16:20:00Z" w16du:dateUtc="2024-08-18T20:20:00Z">
        <w:r w:rsidRPr="005C029F" w:rsidDel="000F66BC">
          <w:rPr>
            <w:rFonts w:cs="Times New Roman"/>
            <w:bCs/>
            <w:szCs w:val="24"/>
          </w:rPr>
          <w:delText>i</w:delText>
        </w:r>
      </w:del>
      <w:ins w:id="12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>i</w:t>
        </w:r>
      </w:ins>
      <w:r w:rsidRPr="005C029F">
        <w:rPr>
          <w:rFonts w:cs="Times New Roman"/>
          <w:bCs/>
          <w:szCs w:val="24"/>
        </w:rPr>
        <w:t>n the three study years.</w:t>
      </w:r>
      <w:del w:id="13" w:author="Gen-Chang Hsu" w:date="2024-08-18T16:20:00Z" w16du:dateUtc="2024-08-18T20:20:00Z">
        <w:r w:rsidR="00F95F7D" w:rsidDel="000F66BC">
          <w:rPr>
            <w:rFonts w:cs="Times New Roman"/>
            <w:bCs/>
            <w:szCs w:val="24"/>
          </w:rPr>
          <w:delText xml:space="preserve">  </w:delText>
        </w:r>
      </w:del>
    </w:p>
    <w:p w14:paraId="1244132D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t>(a) Year 2017</w:t>
      </w:r>
    </w:p>
    <w:tbl>
      <w:tblPr>
        <w:tblW w:w="936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14" w:author="Gen-Chang Hsu" w:date="2024-08-19T14:03:00Z" w16du:dateUtc="2024-08-19T18:03:00Z">
          <w:tblPr>
            <w:tblW w:w="9630" w:type="dxa"/>
            <w:tblInd w:w="80" w:type="dxa"/>
            <w:tblBorders>
              <w:top w:val="single" w:sz="4" w:space="0" w:color="auto"/>
              <w:bottom w:val="single" w:sz="4" w:space="0" w:color="auto"/>
            </w:tblBorders>
            <w:tblLayout w:type="fixed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2250"/>
        <w:gridCol w:w="1980"/>
        <w:gridCol w:w="3150"/>
        <w:gridCol w:w="1980"/>
        <w:tblGridChange w:id="15">
          <w:tblGrid>
            <w:gridCol w:w="2070"/>
            <w:gridCol w:w="180"/>
            <w:gridCol w:w="1260"/>
            <w:gridCol w:w="720"/>
            <w:gridCol w:w="2250"/>
            <w:gridCol w:w="900"/>
            <w:gridCol w:w="900"/>
            <w:gridCol w:w="1080"/>
          </w:tblGrid>
        </w:tblGridChange>
      </w:tblGrid>
      <w:tr w:rsidR="000D21F1" w:rsidRPr="005C029F" w14:paraId="5F53CE22" w14:textId="160F1935" w:rsidTr="000D21F1">
        <w:trPr>
          <w:trHeight w:hRule="exact" w:val="452"/>
          <w:trPrChange w:id="16" w:author="Gen-Chang Hsu" w:date="2024-08-19T14:03:00Z" w16du:dateUtc="2024-08-19T18:03:00Z">
            <w:trPr>
              <w:gridAfter w:val="0"/>
              <w:trHeight w:hRule="exact" w:val="452"/>
            </w:trPr>
          </w:trPrChange>
        </w:trPr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7" w:author="Gen-Chang Hsu" w:date="2024-08-19T14:03:00Z" w16du:dateUtc="2024-08-19T18:03:00Z">
              <w:tcPr>
                <w:tcW w:w="2070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8A0641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8" w:author="Gen-Chang Hsu" w:date="2024-08-19T14:03:00Z" w16du:dateUtc="2024-08-19T18:03:00Z">
              <w:tcPr>
                <w:tcW w:w="144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C2B94E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1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9" w:author="Gen-Chang Hsu" w:date="2024-08-19T14:03:00Z" w16du:dateUtc="2024-08-19T18:03:00Z">
              <w:tcPr>
                <w:tcW w:w="297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EFD1D2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tcPrChange w:id="20" w:author="Gen-Chang Hsu" w:date="2024-08-19T14:03:00Z" w16du:dateUtc="2024-08-19T18:03:00Z">
              <w:tcPr>
                <w:tcW w:w="180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5C46CCC3" w14:textId="62D21655" w:rsidR="000D21F1" w:rsidRDefault="000D21F1">
            <w:pPr>
              <w:ind w:left="-572" w:firstLine="572"/>
              <w:rPr>
                <w:rFonts w:cs="Times New Roman"/>
                <w:szCs w:val="24"/>
              </w:rPr>
            </w:pPr>
            <w:ins w:id="21" w:author="Gen-Chang Hsu" w:date="2024-08-18T16:21:00Z" w16du:dateUtc="2024-08-18T20:21:00Z">
              <w:r w:rsidRPr="00277F7C">
                <w:rPr>
                  <w:rFonts w:cs="Times New Roman"/>
                  <w:i/>
                  <w:iCs/>
                  <w:szCs w:val="24"/>
                  <w:rPrChange w:id="22" w:author="Gen-Chang Hsu" w:date="2024-08-18T16:21:00Z" w16du:dateUtc="2024-08-18T20:21:00Z">
                    <w:rPr>
                      <w:rFonts w:cs="Times New Roman"/>
                      <w:szCs w:val="24"/>
                    </w:rPr>
                  </w:rPrChange>
                </w:rPr>
                <w:t>n</w:t>
              </w:r>
            </w:ins>
            <w:ins w:id="23" w:author="Gen-Chang Hsu" w:date="2024-08-18T16:18:00Z" w16du:dateUtc="2024-08-18T20:18:00Z">
              <w:r>
                <w:rPr>
                  <w:rFonts w:cs="Times New Roman"/>
                  <w:szCs w:val="24"/>
                </w:rPr>
                <w:t xml:space="preserve"> isotope capsules</w:t>
              </w:r>
            </w:ins>
          </w:p>
        </w:tc>
      </w:tr>
      <w:tr w:rsidR="000D21F1" w:rsidRPr="005C029F" w14:paraId="4A2FE62E" w14:textId="232A2BC2" w:rsidTr="000D21F1">
        <w:trPr>
          <w:trHeight w:hRule="exact" w:val="368"/>
          <w:trPrChange w:id="24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5" w:author="Gen-Chang Hsu" w:date="2024-08-19T14:03:00Z" w16du:dateUtc="2024-08-19T18:03:00Z">
              <w:tcPr>
                <w:tcW w:w="2070" w:type="dxa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17E94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26" w:author="Gen-Chang Hsu" w:date="2024-08-19T14:03:00Z" w16du:dateUtc="2024-08-19T18:03:00Z">
              <w:tcPr>
                <w:tcW w:w="144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95E585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7" w:author="Gen-Chang Hsu" w:date="2024-08-19T14:03:00Z" w16du:dateUtc="2024-08-19T18:03:00Z">
              <w:tcPr>
                <w:tcW w:w="297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36EBC0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tcPrChange w:id="28" w:author="Gen-Chang Hsu" w:date="2024-08-19T14:03:00Z" w16du:dateUtc="2024-08-19T18:03:00Z">
              <w:tcPr>
                <w:tcW w:w="1800" w:type="dxa"/>
                <w:gridSpan w:val="2"/>
                <w:tcBorders>
                  <w:top w:val="single" w:sz="4" w:space="0" w:color="auto"/>
                </w:tcBorders>
              </w:tcPr>
            </w:tcPrChange>
          </w:tcPr>
          <w:p w14:paraId="23DD7FEE" w14:textId="72C837DD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29" w:author="Gen-Chang Hsu" w:date="2024-08-19T13:33:00Z" w16du:dateUtc="2024-08-19T17:33:00Z">
                <w:pPr>
                  <w:ind w:left="-572" w:firstLine="572"/>
                </w:pPr>
              </w:pPrChange>
            </w:pPr>
            <w:ins w:id="30" w:author="Gen-Chang Hsu" w:date="2024-08-19T13:13:00Z" w16du:dateUtc="2024-08-19T17:13:00Z">
              <w:r>
                <w:rPr>
                  <w:rFonts w:cs="Times New Roman"/>
                  <w:szCs w:val="24"/>
                </w:rPr>
                <w:t>33</w:t>
              </w:r>
            </w:ins>
          </w:p>
        </w:tc>
      </w:tr>
      <w:tr w:rsidR="000D21F1" w:rsidRPr="005C029F" w14:paraId="6E3B486F" w14:textId="038187C2" w:rsidTr="000D21F1">
        <w:trPr>
          <w:trHeight w:hRule="exact" w:val="368"/>
          <w:trPrChange w:id="31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2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A9E4EC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3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641CB05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4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516294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Clubionidae</w:t>
            </w:r>
          </w:p>
        </w:tc>
        <w:tc>
          <w:tcPr>
            <w:tcW w:w="1980" w:type="dxa"/>
            <w:tcPrChange w:id="35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B41DD18" w14:textId="0A1A853A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36" w:author="Gen-Chang Hsu" w:date="2024-08-19T13:33:00Z" w16du:dateUtc="2024-08-19T17:33:00Z">
                <w:pPr>
                  <w:ind w:left="-572" w:firstLine="572"/>
                </w:pPr>
              </w:pPrChange>
            </w:pPr>
            <w:ins w:id="37" w:author="Gen-Chang Hsu" w:date="2024-08-19T13:14:00Z" w16du:dateUtc="2024-08-19T17:14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4EC425D5" w14:textId="48CB9D5D" w:rsidTr="000D21F1">
        <w:trPr>
          <w:trHeight w:hRule="exact" w:val="368"/>
          <w:trPrChange w:id="38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9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356C607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0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2F7F68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DBA4A6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Oxyopidae</w:t>
            </w:r>
          </w:p>
        </w:tc>
        <w:tc>
          <w:tcPr>
            <w:tcW w:w="1980" w:type="dxa"/>
            <w:tcPrChange w:id="42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660C2BD" w14:textId="69D38BDD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43" w:author="Gen-Chang Hsu" w:date="2024-08-19T13:33:00Z" w16du:dateUtc="2024-08-19T17:33:00Z">
                <w:pPr>
                  <w:ind w:left="-572" w:firstLine="572"/>
                </w:pPr>
              </w:pPrChange>
            </w:pPr>
            <w:ins w:id="44" w:author="Gen-Chang Hsu" w:date="2024-08-19T13:14:00Z" w16du:dateUtc="2024-08-19T17:14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26DCEF28" w14:textId="091BB138" w:rsidTr="000D21F1">
        <w:trPr>
          <w:trHeight w:hRule="exact" w:val="368"/>
          <w:trPrChange w:id="45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6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5EC37D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7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228112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6279070" w14:textId="59418FE5" w:rsidR="000D21F1" w:rsidRPr="005C029F" w:rsidRDefault="000D21F1" w:rsidP="007A2CBD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>
              <w:rPr>
                <w:rFonts w:cs="Times New Roman"/>
                <w:szCs w:val="24"/>
              </w:rPr>
              <w:t>/</w:t>
            </w:r>
            <w:r w:rsidRPr="00D731F3">
              <w:rPr>
                <w:rFonts w:cs="Times New Roman"/>
                <w:i/>
                <w:szCs w:val="28"/>
              </w:rPr>
              <w:t>Tetragnatha</w:t>
            </w:r>
          </w:p>
        </w:tc>
        <w:tc>
          <w:tcPr>
            <w:tcW w:w="1980" w:type="dxa"/>
            <w:tcPrChange w:id="49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066A5BAF" w14:textId="6E22EE34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50" w:author="Gen-Chang Hsu" w:date="2024-08-19T13:33:00Z" w16du:dateUtc="2024-08-19T17:33:00Z">
                <w:pPr>
                  <w:ind w:left="-572" w:firstLine="572"/>
                </w:pPr>
              </w:pPrChange>
            </w:pPr>
            <w:ins w:id="51" w:author="Gen-Chang Hsu" w:date="2024-08-19T13:14:00Z" w16du:dateUtc="2024-08-19T17:14:00Z">
              <w:r>
                <w:rPr>
                  <w:rFonts w:cs="Times New Roman"/>
                  <w:szCs w:val="24"/>
                </w:rPr>
                <w:t>24</w:t>
              </w:r>
            </w:ins>
          </w:p>
        </w:tc>
      </w:tr>
      <w:tr w:rsidR="000D21F1" w:rsidRPr="005C029F" w14:paraId="5264C44F" w14:textId="394BEDBD" w:rsidTr="000D21F1">
        <w:trPr>
          <w:trHeight w:hRule="exact" w:val="368"/>
          <w:trPrChange w:id="52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3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4CF9C8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4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BB506C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AD2571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Thomisidae</w:t>
            </w:r>
          </w:p>
        </w:tc>
        <w:tc>
          <w:tcPr>
            <w:tcW w:w="1980" w:type="dxa"/>
            <w:tcPrChange w:id="56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0EC4919" w14:textId="2060A75B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57" w:author="Gen-Chang Hsu" w:date="2024-08-19T13:33:00Z" w16du:dateUtc="2024-08-19T17:33:00Z">
                <w:pPr>
                  <w:ind w:left="-572" w:firstLine="572"/>
                </w:pPr>
              </w:pPrChange>
            </w:pPr>
            <w:ins w:id="58" w:author="Gen-Chang Hsu" w:date="2024-08-19T13:14:00Z" w16du:dateUtc="2024-08-19T17:14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2D3BCE80" w14:textId="73BD0AF6" w:rsidTr="000D21F1">
        <w:trPr>
          <w:trHeight w:hRule="exact" w:val="368"/>
          <w:trPrChange w:id="59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0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ECBDD31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1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DF1A07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9A655F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bCs/>
                <w:szCs w:val="24"/>
              </w:rPr>
              <w:t>Carabidae</w:t>
            </w:r>
          </w:p>
        </w:tc>
        <w:tc>
          <w:tcPr>
            <w:tcW w:w="1980" w:type="dxa"/>
            <w:tcPrChange w:id="63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65A7920" w14:textId="5A268447" w:rsidR="000D21F1" w:rsidRPr="005C029F" w:rsidRDefault="000D21F1">
            <w:pPr>
              <w:ind w:left="-572" w:firstLine="572"/>
              <w:jc w:val="center"/>
              <w:rPr>
                <w:rFonts w:cs="Times New Roman"/>
                <w:bCs/>
                <w:szCs w:val="24"/>
              </w:rPr>
              <w:pPrChange w:id="64" w:author="Gen-Chang Hsu" w:date="2024-08-19T13:33:00Z" w16du:dateUtc="2024-08-19T17:33:00Z">
                <w:pPr>
                  <w:ind w:left="-572" w:firstLine="572"/>
                </w:pPr>
              </w:pPrChange>
            </w:pPr>
            <w:ins w:id="65" w:author="Gen-Chang Hsu" w:date="2024-08-19T13:14:00Z" w16du:dateUtc="2024-08-19T17:14:00Z">
              <w:r>
                <w:rPr>
                  <w:rFonts w:cs="Times New Roman"/>
                  <w:bCs/>
                  <w:szCs w:val="24"/>
                </w:rPr>
                <w:t>0</w:t>
              </w:r>
            </w:ins>
          </w:p>
        </w:tc>
      </w:tr>
      <w:tr w:rsidR="000D21F1" w:rsidRPr="005C029F" w14:paraId="55D127A1" w14:textId="47E5A0E8" w:rsidTr="000D21F1">
        <w:trPr>
          <w:trHeight w:hRule="exact" w:val="368"/>
          <w:trPrChange w:id="66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7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6DD712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8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2E0ADD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9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0793AC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  <w:tc>
          <w:tcPr>
            <w:tcW w:w="1980" w:type="dxa"/>
            <w:tcPrChange w:id="70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F5ACDC8" w14:textId="76C8C73A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71" w:author="Gen-Chang Hsu" w:date="2024-08-19T13:33:00Z" w16du:dateUtc="2024-08-19T17:33:00Z">
                <w:pPr>
                  <w:ind w:left="-572" w:firstLine="572"/>
                </w:pPr>
              </w:pPrChange>
            </w:pPr>
            <w:ins w:id="72" w:author="Gen-Chang Hsu" w:date="2024-08-19T13:14:00Z" w16du:dateUtc="2024-08-19T17:14:00Z">
              <w:r>
                <w:rPr>
                  <w:rFonts w:cs="Times New Roman"/>
                  <w:szCs w:val="24"/>
                </w:rPr>
                <w:t>22</w:t>
              </w:r>
            </w:ins>
          </w:p>
        </w:tc>
      </w:tr>
      <w:tr w:rsidR="000D21F1" w:rsidRPr="005C029F" w14:paraId="261FBE01" w14:textId="699541E7" w:rsidTr="000D21F1">
        <w:trPr>
          <w:trHeight w:hRule="exact" w:val="368"/>
          <w:trPrChange w:id="73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74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3EA39E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75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BBD559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76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98A9FC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r w:rsidRPr="005C029F">
              <w:rPr>
                <w:rFonts w:cs="Times New Roman"/>
                <w:i/>
                <w:szCs w:val="24"/>
              </w:rPr>
              <w:t>Nephotettix</w:t>
            </w:r>
          </w:p>
        </w:tc>
        <w:tc>
          <w:tcPr>
            <w:tcW w:w="1980" w:type="dxa"/>
            <w:tcPrChange w:id="77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E0E295D" w14:textId="0909ED6F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78" w:author="Gen-Chang Hsu" w:date="2024-08-19T13:33:00Z" w16du:dateUtc="2024-08-19T17:33:00Z">
                <w:pPr>
                  <w:ind w:left="-572" w:firstLine="572"/>
                </w:pPr>
              </w:pPrChange>
            </w:pPr>
            <w:ins w:id="79" w:author="Gen-Chang Hsu" w:date="2024-08-19T13:19:00Z" w16du:dateUtc="2024-08-19T17:19:00Z">
              <w:r>
                <w:rPr>
                  <w:rFonts w:cs="Times New Roman"/>
                  <w:szCs w:val="24"/>
                </w:rPr>
                <w:t>29</w:t>
              </w:r>
            </w:ins>
          </w:p>
        </w:tc>
      </w:tr>
      <w:tr w:rsidR="000D21F1" w:rsidRPr="005C029F" w14:paraId="3D80EB26" w14:textId="2055A496" w:rsidTr="000D21F1">
        <w:trPr>
          <w:trHeight w:hRule="exact" w:val="368"/>
          <w:trPrChange w:id="80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81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AC8EEC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82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97C130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83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7F357E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Delphacidae/</w:t>
            </w:r>
            <w:r w:rsidRPr="005C029F">
              <w:rPr>
                <w:rFonts w:cs="Times New Roman"/>
                <w:i/>
                <w:szCs w:val="24"/>
              </w:rPr>
              <w:t>Nilaparvata</w:t>
            </w:r>
          </w:p>
        </w:tc>
        <w:tc>
          <w:tcPr>
            <w:tcW w:w="1980" w:type="dxa"/>
            <w:tcPrChange w:id="84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097D321" w14:textId="32C030D3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85" w:author="Gen-Chang Hsu" w:date="2024-08-19T13:33:00Z" w16du:dateUtc="2024-08-19T17:33:00Z">
                <w:pPr>
                  <w:ind w:left="-572" w:firstLine="572"/>
                </w:pPr>
              </w:pPrChange>
            </w:pPr>
            <w:ins w:id="86" w:author="Gen-Chang Hsu" w:date="2024-08-19T13:19:00Z" w16du:dateUtc="2024-08-19T17:19:00Z">
              <w:r>
                <w:rPr>
                  <w:rFonts w:cs="Times New Roman"/>
                  <w:szCs w:val="24"/>
                </w:rPr>
                <w:t>32</w:t>
              </w:r>
            </w:ins>
          </w:p>
        </w:tc>
      </w:tr>
      <w:tr w:rsidR="000D21F1" w:rsidRPr="005C029F" w14:paraId="0D2D4EBF" w14:textId="2B8B5B27" w:rsidTr="000D21F1">
        <w:trPr>
          <w:trHeight w:hRule="exact" w:val="368"/>
          <w:trPrChange w:id="87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88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5C9F8A8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89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055156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0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23F2F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r w:rsidRPr="005C029F">
              <w:rPr>
                <w:rFonts w:cs="Times New Roman"/>
                <w:i/>
                <w:szCs w:val="24"/>
              </w:rPr>
              <w:t>Pachybrachius</w:t>
            </w:r>
          </w:p>
        </w:tc>
        <w:tc>
          <w:tcPr>
            <w:tcW w:w="1980" w:type="dxa"/>
            <w:tcPrChange w:id="91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C34A98F" w14:textId="1EC620C6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92" w:author="Gen-Chang Hsu" w:date="2024-08-19T13:33:00Z" w16du:dateUtc="2024-08-19T17:33:00Z">
                <w:pPr>
                  <w:ind w:left="-572" w:firstLine="572"/>
                </w:pPr>
              </w:pPrChange>
            </w:pPr>
            <w:ins w:id="93" w:author="Gen-Chang Hsu" w:date="2024-08-19T13:19:00Z" w16du:dateUtc="2024-08-19T17:19:00Z">
              <w:r>
                <w:rPr>
                  <w:rFonts w:cs="Times New Roman"/>
                  <w:szCs w:val="24"/>
                </w:rPr>
                <w:t>10</w:t>
              </w:r>
            </w:ins>
          </w:p>
        </w:tc>
      </w:tr>
      <w:tr w:rsidR="000D21F1" w:rsidRPr="005C029F" w14:paraId="0018CF7F" w14:textId="2B5983E1" w:rsidTr="000D21F1">
        <w:trPr>
          <w:trHeight w:hRule="exact" w:val="368"/>
          <w:trPrChange w:id="94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5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E32A2C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96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79C226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7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E1CA4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r w:rsidRPr="005C029F">
              <w:rPr>
                <w:rFonts w:cs="Times New Roman"/>
                <w:i/>
                <w:szCs w:val="24"/>
              </w:rPr>
              <w:t>Scotinophara</w:t>
            </w:r>
          </w:p>
        </w:tc>
        <w:tc>
          <w:tcPr>
            <w:tcW w:w="1980" w:type="dxa"/>
            <w:tcPrChange w:id="98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42519AB" w14:textId="5DC8AB54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99" w:author="Gen-Chang Hsu" w:date="2024-08-19T13:33:00Z" w16du:dateUtc="2024-08-19T17:33:00Z">
                <w:pPr>
                  <w:ind w:left="-572" w:firstLine="572"/>
                </w:pPr>
              </w:pPrChange>
            </w:pPr>
            <w:ins w:id="100" w:author="Gen-Chang Hsu" w:date="2024-08-19T13:19:00Z" w16du:dateUtc="2024-08-19T17:19:00Z">
              <w:r>
                <w:rPr>
                  <w:rFonts w:cs="Times New Roman"/>
                  <w:szCs w:val="24"/>
                </w:rPr>
                <w:t>37</w:t>
              </w:r>
            </w:ins>
          </w:p>
        </w:tc>
      </w:tr>
      <w:tr w:rsidR="000D21F1" w:rsidRPr="005C029F" w14:paraId="0BC9AC3B" w14:textId="3E56812C" w:rsidTr="000D21F1">
        <w:trPr>
          <w:trHeight w:hRule="exact" w:val="368"/>
          <w:trPrChange w:id="101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02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2DCF13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03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11F6A3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04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3956F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Hesperiidae</w:t>
            </w:r>
          </w:p>
        </w:tc>
        <w:tc>
          <w:tcPr>
            <w:tcW w:w="1980" w:type="dxa"/>
            <w:tcPrChange w:id="105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7A65CD6" w14:textId="075DB076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06" w:author="Gen-Chang Hsu" w:date="2024-08-19T13:33:00Z" w16du:dateUtc="2024-08-19T17:33:00Z">
                <w:pPr>
                  <w:ind w:left="-572" w:firstLine="572"/>
                </w:pPr>
              </w:pPrChange>
            </w:pPr>
            <w:ins w:id="107" w:author="Gen-Chang Hsu" w:date="2024-08-19T13:19:00Z" w16du:dateUtc="2024-08-19T17:19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3D4DEFA0" w14:textId="64444E23" w:rsidTr="000D21F1">
        <w:trPr>
          <w:trHeight w:hRule="exact" w:val="368"/>
          <w:trPrChange w:id="108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09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2E10D6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10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ECB8F22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1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3EC66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Pyralidae</w:t>
            </w:r>
          </w:p>
        </w:tc>
        <w:tc>
          <w:tcPr>
            <w:tcW w:w="1980" w:type="dxa"/>
            <w:tcPrChange w:id="112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B769119" w14:textId="41E8A571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13" w:author="Gen-Chang Hsu" w:date="2024-08-19T13:33:00Z" w16du:dateUtc="2024-08-19T17:33:00Z">
                <w:pPr>
                  <w:ind w:left="-572" w:firstLine="572"/>
                </w:pPr>
              </w:pPrChange>
            </w:pPr>
            <w:ins w:id="114" w:author="Gen-Chang Hsu" w:date="2024-08-19T13:19:00Z" w16du:dateUtc="2024-08-19T17:19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5C77B154" w14:textId="7EA933A3" w:rsidTr="000D21F1">
        <w:trPr>
          <w:trHeight w:hRule="exact" w:val="368"/>
          <w:trPrChange w:id="115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6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1EEAC4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17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C54513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8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9BCD657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</w:rPr>
              <w:t>Nymphalidae</w:t>
            </w:r>
          </w:p>
        </w:tc>
        <w:tc>
          <w:tcPr>
            <w:tcW w:w="1980" w:type="dxa"/>
            <w:tcPrChange w:id="119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C2EDFF6" w14:textId="3CBD80C8" w:rsidR="000D21F1" w:rsidRPr="005C029F" w:rsidRDefault="000D21F1">
            <w:pPr>
              <w:ind w:left="-572" w:firstLine="572"/>
              <w:jc w:val="center"/>
              <w:rPr>
                <w:rFonts w:cs="Times New Roman"/>
              </w:rPr>
              <w:pPrChange w:id="120" w:author="Gen-Chang Hsu" w:date="2024-08-19T13:33:00Z" w16du:dateUtc="2024-08-19T17:33:00Z">
                <w:pPr>
                  <w:ind w:left="-572" w:firstLine="572"/>
                </w:pPr>
              </w:pPrChange>
            </w:pPr>
            <w:ins w:id="121" w:author="Gen-Chang Hsu" w:date="2024-08-19T13:20:00Z" w16du:dateUtc="2024-08-19T17:20:00Z">
              <w:r>
                <w:rPr>
                  <w:rFonts w:cs="Times New Roman"/>
                </w:rPr>
                <w:t>0</w:t>
              </w:r>
            </w:ins>
          </w:p>
        </w:tc>
      </w:tr>
      <w:tr w:rsidR="000D21F1" w:rsidRPr="005C029F" w14:paraId="57B864F0" w14:textId="6D52C1FF" w:rsidTr="000D21F1">
        <w:trPr>
          <w:trHeight w:hRule="exact" w:val="368"/>
          <w:trPrChange w:id="122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23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6DAC8B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24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2540A1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25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1347D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Pyrgomorphidae/</w:t>
            </w:r>
            <w:r w:rsidRPr="005C029F">
              <w:rPr>
                <w:rFonts w:cs="Times New Roman"/>
                <w:i/>
                <w:szCs w:val="24"/>
              </w:rPr>
              <w:t>Atractomorpha</w:t>
            </w:r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1980" w:type="dxa"/>
            <w:tcPrChange w:id="126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AE9477A" w14:textId="1C9EA770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27" w:author="Gen-Chang Hsu" w:date="2024-08-19T13:33:00Z" w16du:dateUtc="2024-08-19T17:33:00Z">
                <w:pPr>
                  <w:ind w:left="-572" w:firstLine="572"/>
                </w:pPr>
              </w:pPrChange>
            </w:pPr>
            <w:ins w:id="128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7CEBFCFE" w14:textId="0267E645" w:rsidTr="000D21F1">
        <w:trPr>
          <w:trHeight w:hRule="exact" w:val="368"/>
          <w:trPrChange w:id="129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0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80536D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131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B16706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2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6E43C5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  <w:tc>
          <w:tcPr>
            <w:tcW w:w="1980" w:type="dxa"/>
            <w:tcPrChange w:id="133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66F99B76" w14:textId="529FA9DB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34" w:author="Gen-Chang Hsu" w:date="2024-08-19T13:33:00Z" w16du:dateUtc="2024-08-19T17:33:00Z">
                <w:pPr>
                  <w:ind w:left="-572" w:firstLine="572"/>
                </w:pPr>
              </w:pPrChange>
            </w:pPr>
            <w:ins w:id="135" w:author="Gen-Chang Hsu" w:date="2024-08-19T13:26:00Z" w16du:dateUtc="2024-08-19T17:26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0D21F1" w:rsidRPr="005C029F" w14:paraId="02228D93" w14:textId="10CDF921" w:rsidTr="000D21F1">
        <w:trPr>
          <w:trHeight w:hRule="exact" w:val="368"/>
          <w:trPrChange w:id="136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7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455943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38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224944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9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059DA9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  <w:tc>
          <w:tcPr>
            <w:tcW w:w="1980" w:type="dxa"/>
            <w:tcPrChange w:id="140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8DB29C0" w14:textId="2659262F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41" w:author="Gen-Chang Hsu" w:date="2024-08-19T13:33:00Z" w16du:dateUtc="2024-08-19T17:33:00Z">
                <w:pPr>
                  <w:ind w:left="-572" w:firstLine="572"/>
                </w:pPr>
              </w:pPrChange>
            </w:pPr>
            <w:ins w:id="142" w:author="Gen-Chang Hsu" w:date="2024-08-19T13:26:00Z" w16du:dateUtc="2024-08-19T17:26:00Z">
              <w:r>
                <w:rPr>
                  <w:rFonts w:cs="Times New Roman"/>
                  <w:szCs w:val="24"/>
                </w:rPr>
                <w:t>8</w:t>
              </w:r>
            </w:ins>
          </w:p>
        </w:tc>
      </w:tr>
      <w:tr w:rsidR="000D21F1" w:rsidRPr="005C029F" w14:paraId="250A6665" w14:textId="1ADD7E86" w:rsidTr="000D21F1">
        <w:trPr>
          <w:trHeight w:hRule="exact" w:val="368"/>
          <w:trPrChange w:id="143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44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9DE9E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1980" w:type="dxa"/>
            <w:shd w:val="clear" w:color="auto" w:fill="auto"/>
            <w:vAlign w:val="center"/>
            <w:tcPrChange w:id="145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F23819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46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030391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  <w:tc>
          <w:tcPr>
            <w:tcW w:w="1980" w:type="dxa"/>
            <w:tcPrChange w:id="147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E4B9101" w14:textId="3C5DF4C5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48" w:author="Gen-Chang Hsu" w:date="2024-08-19T13:33:00Z" w16du:dateUtc="2024-08-19T17:33:00Z">
                <w:pPr>
                  <w:ind w:left="-572" w:firstLine="572"/>
                </w:pPr>
              </w:pPrChange>
            </w:pPr>
            <w:ins w:id="149" w:author="Gen-Chang Hsu" w:date="2024-08-19T13:27:00Z" w16du:dateUtc="2024-08-19T17:27:00Z">
              <w:r>
                <w:rPr>
                  <w:rFonts w:cs="Times New Roman"/>
                  <w:szCs w:val="24"/>
                </w:rPr>
                <w:t>5</w:t>
              </w:r>
            </w:ins>
          </w:p>
        </w:tc>
      </w:tr>
      <w:tr w:rsidR="000D21F1" w:rsidRPr="005C029F" w14:paraId="3D014E53" w14:textId="7406A149" w:rsidTr="000D21F1">
        <w:trPr>
          <w:trHeight w:hRule="exact" w:val="368"/>
          <w:trPrChange w:id="150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51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B06F807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52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565D505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53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EAA0EA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Chloropidae</w:t>
            </w:r>
          </w:p>
        </w:tc>
        <w:tc>
          <w:tcPr>
            <w:tcW w:w="1980" w:type="dxa"/>
            <w:tcPrChange w:id="154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D666A20" w14:textId="7BEA0B4D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55" w:author="Gen-Chang Hsu" w:date="2024-08-19T13:33:00Z" w16du:dateUtc="2024-08-19T17:33:00Z">
                <w:pPr>
                  <w:ind w:left="-572" w:firstLine="572"/>
                </w:pPr>
              </w:pPrChange>
            </w:pPr>
            <w:ins w:id="156" w:author="Gen-Chang Hsu" w:date="2024-08-19T13:27:00Z" w16du:dateUtc="2024-08-19T17:27:00Z">
              <w:r>
                <w:rPr>
                  <w:rFonts w:cs="Times New Roman"/>
                  <w:szCs w:val="24"/>
                </w:rPr>
                <w:t>8</w:t>
              </w:r>
            </w:ins>
          </w:p>
        </w:tc>
      </w:tr>
      <w:tr w:rsidR="000D21F1" w:rsidRPr="005C029F" w14:paraId="6AE8B929" w14:textId="1D022A2A" w:rsidTr="000D21F1">
        <w:trPr>
          <w:trHeight w:hRule="exact" w:val="368"/>
          <w:trPrChange w:id="157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58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626935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59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0EEDAC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0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64CC9D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Ephydridae</w:t>
            </w:r>
          </w:p>
        </w:tc>
        <w:tc>
          <w:tcPr>
            <w:tcW w:w="1980" w:type="dxa"/>
            <w:tcPrChange w:id="161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77184D3E" w14:textId="4F1A280C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62" w:author="Gen-Chang Hsu" w:date="2024-08-19T13:33:00Z" w16du:dateUtc="2024-08-19T17:33:00Z">
                <w:pPr>
                  <w:ind w:left="-572" w:firstLine="572"/>
                </w:pPr>
              </w:pPrChange>
            </w:pPr>
            <w:ins w:id="163" w:author="Gen-Chang Hsu" w:date="2024-08-19T13:27:00Z" w16du:dateUtc="2024-08-19T17:27:00Z">
              <w:r>
                <w:rPr>
                  <w:rFonts w:cs="Times New Roman"/>
                  <w:szCs w:val="24"/>
                </w:rPr>
                <w:t>6</w:t>
              </w:r>
            </w:ins>
          </w:p>
        </w:tc>
      </w:tr>
      <w:tr w:rsidR="000D21F1" w:rsidRPr="005C029F" w14:paraId="4CD113E8" w14:textId="7A58485E" w:rsidTr="000D21F1">
        <w:trPr>
          <w:trHeight w:hRule="exact" w:val="368"/>
          <w:trPrChange w:id="164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5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D145B98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66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10AC03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7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47DE542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Muscidae</w:t>
            </w:r>
          </w:p>
        </w:tc>
        <w:tc>
          <w:tcPr>
            <w:tcW w:w="1980" w:type="dxa"/>
            <w:tcPrChange w:id="168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7DD404D" w14:textId="1093D2D3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69" w:author="Gen-Chang Hsu" w:date="2024-08-19T13:33:00Z" w16du:dateUtc="2024-08-19T17:33:00Z">
                <w:pPr>
                  <w:ind w:left="-572" w:firstLine="572"/>
                </w:pPr>
              </w:pPrChange>
            </w:pPr>
            <w:ins w:id="170" w:author="Gen-Chang Hsu" w:date="2024-08-19T13:27:00Z" w16du:dateUtc="2024-08-19T17:27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0D21F1" w:rsidRPr="005C029F" w14:paraId="129DCDFC" w14:textId="6DF89114" w:rsidTr="000D21F1">
        <w:trPr>
          <w:trHeight w:hRule="exact" w:val="368"/>
          <w:trPrChange w:id="171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72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BF5799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73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3461BD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74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3A7420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Sphaeroceridae</w:t>
            </w:r>
          </w:p>
        </w:tc>
        <w:tc>
          <w:tcPr>
            <w:tcW w:w="1980" w:type="dxa"/>
            <w:tcPrChange w:id="175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73E29490" w14:textId="1309E99A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76" w:author="Gen-Chang Hsu" w:date="2024-08-19T13:33:00Z" w16du:dateUtc="2024-08-19T17:33:00Z">
                <w:pPr>
                  <w:ind w:left="-572" w:firstLine="572"/>
                </w:pPr>
              </w:pPrChange>
            </w:pPr>
            <w:ins w:id="177" w:author="Gen-Chang Hsu" w:date="2024-08-19T13:27:00Z" w16du:dateUtc="2024-08-19T17:27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783AA3CA" w14:textId="566A5285" w:rsidTr="000D21F1">
        <w:trPr>
          <w:trHeight w:hRule="exact" w:val="368"/>
          <w:trPrChange w:id="178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79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AF3E72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80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9F8B71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81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595A07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  <w:tc>
          <w:tcPr>
            <w:tcW w:w="1980" w:type="dxa"/>
            <w:tcPrChange w:id="182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7EC9C0C" w14:textId="7C871577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83" w:author="Gen-Chang Hsu" w:date="2024-08-19T13:33:00Z" w16du:dateUtc="2024-08-19T17:33:00Z">
                <w:pPr>
                  <w:ind w:left="-572" w:firstLine="572"/>
                </w:pPr>
              </w:pPrChange>
            </w:pPr>
            <w:ins w:id="184" w:author="Gen-Chang Hsu" w:date="2024-08-19T13:27:00Z" w16du:dateUtc="2024-08-19T17:27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  <w:tr w:rsidR="000D21F1" w:rsidRPr="005C029F" w14:paraId="15144CBC" w14:textId="5B2B4921" w:rsidTr="000D21F1">
        <w:trPr>
          <w:trHeight w:hRule="exact" w:val="368"/>
          <w:trPrChange w:id="185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86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CAA680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87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066BBA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tcPrChange w:id="188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703AA68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Tephritidae</w:t>
            </w:r>
          </w:p>
        </w:tc>
        <w:tc>
          <w:tcPr>
            <w:tcW w:w="1980" w:type="dxa"/>
            <w:tcPrChange w:id="189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6A16FD9" w14:textId="1747826B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90" w:author="Gen-Chang Hsu" w:date="2024-08-19T13:33:00Z" w16du:dateUtc="2024-08-19T17:33:00Z">
                <w:pPr>
                  <w:ind w:left="-572" w:firstLine="572"/>
                </w:pPr>
              </w:pPrChange>
            </w:pPr>
            <w:ins w:id="191" w:author="Gen-Chang Hsu" w:date="2024-08-19T13:27:00Z" w16du:dateUtc="2024-08-19T17:27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6E129DD7" w14:textId="1A4CB126" w:rsidTr="000D21F1">
        <w:trPr>
          <w:trHeight w:hRule="exact" w:val="368"/>
          <w:trPrChange w:id="192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93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6D0962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94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B1CFF1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95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27282D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Tetrigidae</w:t>
            </w:r>
          </w:p>
        </w:tc>
        <w:tc>
          <w:tcPr>
            <w:tcW w:w="1980" w:type="dxa"/>
            <w:tcPrChange w:id="196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0B34C611" w14:textId="711A3A58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97" w:author="Gen-Chang Hsu" w:date="2024-08-19T13:33:00Z" w16du:dateUtc="2024-08-19T17:33:00Z">
                <w:pPr>
                  <w:ind w:left="-572" w:firstLine="572"/>
                </w:pPr>
              </w:pPrChange>
            </w:pPr>
            <w:ins w:id="198" w:author="Gen-Chang Hsu" w:date="2024-08-19T13:27:00Z" w16du:dateUtc="2024-08-19T17:27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</w:tbl>
    <w:p w14:paraId="5B3E273B" w14:textId="77777777" w:rsidR="005B0566" w:rsidRPr="005C029F" w:rsidRDefault="005B0566">
      <w:pPr>
        <w:spacing w:line="480" w:lineRule="auto"/>
        <w:rPr>
          <w:rFonts w:cs="Times New Roman"/>
          <w:bCs/>
        </w:rPr>
      </w:pPr>
    </w:p>
    <w:p w14:paraId="7A73F273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t>(b) Year 2018</w:t>
      </w:r>
    </w:p>
    <w:tbl>
      <w:tblPr>
        <w:tblW w:w="936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199" w:author="Gen-Chang Hsu" w:date="2024-08-19T14:06:00Z" w16du:dateUtc="2024-08-19T18:06:00Z">
          <w:tblPr>
            <w:tblW w:w="9630" w:type="dxa"/>
            <w:tblInd w:w="80" w:type="dxa"/>
            <w:tblBorders>
              <w:top w:val="single" w:sz="4" w:space="0" w:color="auto"/>
              <w:bottom w:val="single" w:sz="4" w:space="0" w:color="auto"/>
            </w:tblBorders>
            <w:tblLayout w:type="fixed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2250"/>
        <w:gridCol w:w="1980"/>
        <w:gridCol w:w="3150"/>
        <w:gridCol w:w="1980"/>
        <w:tblGridChange w:id="200">
          <w:tblGrid>
            <w:gridCol w:w="2070"/>
            <w:gridCol w:w="180"/>
            <w:gridCol w:w="1260"/>
            <w:gridCol w:w="720"/>
            <w:gridCol w:w="2250"/>
            <w:gridCol w:w="900"/>
            <w:gridCol w:w="900"/>
            <w:gridCol w:w="1080"/>
          </w:tblGrid>
        </w:tblGridChange>
      </w:tblGrid>
      <w:tr w:rsidR="00195FEF" w:rsidRPr="005C029F" w14:paraId="78D126D9" w14:textId="7922A848" w:rsidTr="00195FEF">
        <w:trPr>
          <w:trHeight w:hRule="exact" w:val="413"/>
          <w:trPrChange w:id="201" w:author="Gen-Chang Hsu" w:date="2024-08-19T14:06:00Z" w16du:dateUtc="2024-08-19T18:06:00Z">
            <w:trPr>
              <w:gridAfter w:val="0"/>
              <w:trHeight w:hRule="exact" w:val="413"/>
            </w:trPr>
          </w:trPrChange>
        </w:trPr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02" w:author="Gen-Chang Hsu" w:date="2024-08-19T14:06:00Z" w16du:dateUtc="2024-08-19T18:06:00Z">
              <w:tcPr>
                <w:tcW w:w="2070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D2914D2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203" w:author="Gen-Chang Hsu" w:date="2024-08-19T14:06:00Z" w16du:dateUtc="2024-08-19T18:06:00Z">
              <w:tcPr>
                <w:tcW w:w="144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C109D9F" w14:textId="77777777" w:rsidR="00195FEF" w:rsidRPr="005C029F" w:rsidRDefault="00195FEF" w:rsidP="00FC2B82">
            <w:pPr>
              <w:ind w:firstLine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1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04" w:author="Gen-Chang Hsu" w:date="2024-08-19T14:06:00Z" w16du:dateUtc="2024-08-19T18:06:00Z">
              <w:tcPr>
                <w:tcW w:w="297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47BB4B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tcPrChange w:id="205" w:author="Gen-Chang Hsu" w:date="2024-08-19T14:06:00Z" w16du:dateUtc="2024-08-19T18:06:00Z">
              <w:tcPr>
                <w:tcW w:w="180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052CA2D8" w14:textId="6B7D9E9D" w:rsidR="00195FEF" w:rsidRPr="005C029F" w:rsidRDefault="00195FEF" w:rsidP="00FC2B82">
            <w:pPr>
              <w:rPr>
                <w:rFonts w:cs="Times New Roman"/>
                <w:szCs w:val="24"/>
              </w:rPr>
            </w:pPr>
            <w:ins w:id="206" w:author="Gen-Chang Hsu" w:date="2024-08-19T13:15:00Z" w16du:dateUtc="2024-08-19T17:15:00Z">
              <w:r w:rsidRPr="00F44757">
                <w:rPr>
                  <w:rFonts w:cs="Times New Roman"/>
                  <w:i/>
                  <w:iCs/>
                  <w:szCs w:val="24"/>
                </w:rPr>
                <w:t>n</w:t>
              </w:r>
              <w:r>
                <w:rPr>
                  <w:rFonts w:cs="Times New Roman"/>
                  <w:szCs w:val="24"/>
                </w:rPr>
                <w:t xml:space="preserve"> isotope capsules</w:t>
              </w:r>
            </w:ins>
          </w:p>
        </w:tc>
      </w:tr>
      <w:tr w:rsidR="00195FEF" w:rsidRPr="005C029F" w14:paraId="62AC90EA" w14:textId="1C6FF503" w:rsidTr="00195FEF">
        <w:trPr>
          <w:trHeight w:hRule="exact" w:val="336"/>
          <w:trPrChange w:id="207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08" w:author="Gen-Chang Hsu" w:date="2024-08-19T14:06:00Z" w16du:dateUtc="2024-08-19T18:06:00Z">
              <w:tcPr>
                <w:tcW w:w="2070" w:type="dxa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ACC4686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209" w:author="Gen-Chang Hsu" w:date="2024-08-19T14:06:00Z" w16du:dateUtc="2024-08-19T18:06:00Z">
              <w:tcPr>
                <w:tcW w:w="144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9BA478A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0" w:author="Gen-Chang Hsu" w:date="2024-08-19T14:06:00Z" w16du:dateUtc="2024-08-19T18:06:00Z">
              <w:tcPr>
                <w:tcW w:w="297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A575033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tcPrChange w:id="211" w:author="Gen-Chang Hsu" w:date="2024-08-19T14:06:00Z" w16du:dateUtc="2024-08-19T18:06:00Z">
              <w:tcPr>
                <w:tcW w:w="1800" w:type="dxa"/>
                <w:gridSpan w:val="2"/>
                <w:tcBorders>
                  <w:top w:val="single" w:sz="4" w:space="0" w:color="auto"/>
                </w:tcBorders>
              </w:tcPr>
            </w:tcPrChange>
          </w:tcPr>
          <w:p w14:paraId="2DBC84A7" w14:textId="7E1DE874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12" w:author="Gen-Chang Hsu" w:date="2024-08-19T13:33:00Z" w16du:dateUtc="2024-08-19T17:33:00Z">
                <w:pPr/>
              </w:pPrChange>
            </w:pPr>
            <w:ins w:id="213" w:author="Gen-Chang Hsu" w:date="2024-08-19T13:15:00Z" w16du:dateUtc="2024-08-19T17:15:00Z">
              <w:r>
                <w:rPr>
                  <w:rFonts w:cs="Times New Roman"/>
                  <w:szCs w:val="24"/>
                </w:rPr>
                <w:t>2</w:t>
              </w:r>
            </w:ins>
            <w:ins w:id="214" w:author="Gen-Chang Hsu" w:date="2024-08-19T13:16:00Z" w16du:dateUtc="2024-08-19T17:16:00Z">
              <w:r>
                <w:rPr>
                  <w:rFonts w:cs="Times New Roman"/>
                  <w:szCs w:val="24"/>
                </w:rPr>
                <w:t>5</w:t>
              </w:r>
            </w:ins>
          </w:p>
        </w:tc>
      </w:tr>
      <w:tr w:rsidR="00195FEF" w:rsidRPr="005C029F" w14:paraId="4898F5FC" w14:textId="3439CFDD" w:rsidTr="00195FEF">
        <w:trPr>
          <w:trHeight w:hRule="exact" w:val="336"/>
          <w:trPrChange w:id="215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6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140396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17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7E7CAF5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8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2621A55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Clubionidae</w:t>
            </w:r>
          </w:p>
        </w:tc>
        <w:tc>
          <w:tcPr>
            <w:tcW w:w="1980" w:type="dxa"/>
            <w:tcPrChange w:id="219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B10BBB9" w14:textId="66C924A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20" w:author="Gen-Chang Hsu" w:date="2024-08-19T13:33:00Z" w16du:dateUtc="2024-08-19T17:33:00Z">
                <w:pPr/>
              </w:pPrChange>
            </w:pPr>
            <w:ins w:id="221" w:author="Gen-Chang Hsu" w:date="2024-08-19T13:15:00Z" w16du:dateUtc="2024-08-19T17:15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1B422AB" w14:textId="7BFE8590" w:rsidTr="00195FEF">
        <w:trPr>
          <w:trHeight w:hRule="exact" w:val="336"/>
          <w:trPrChange w:id="222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23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F21ACD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24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9F0D4AD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25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71BD48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Oxyopidae</w:t>
            </w:r>
          </w:p>
        </w:tc>
        <w:tc>
          <w:tcPr>
            <w:tcW w:w="1980" w:type="dxa"/>
            <w:tcPrChange w:id="226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1892B4FA" w14:textId="4D8F3D0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27" w:author="Gen-Chang Hsu" w:date="2024-08-19T13:33:00Z" w16du:dateUtc="2024-08-19T17:33:00Z">
                <w:pPr/>
              </w:pPrChange>
            </w:pPr>
            <w:ins w:id="228" w:author="Gen-Chang Hsu" w:date="2024-08-19T13:15:00Z" w16du:dateUtc="2024-08-19T17:15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AE416B0" w14:textId="4F359317" w:rsidTr="00195FEF">
        <w:trPr>
          <w:trHeight w:hRule="exact" w:val="336"/>
          <w:trPrChange w:id="229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30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6A2D0BC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31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F2EBB9A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32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EDFCDBA" w14:textId="7AA57A60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>
              <w:rPr>
                <w:rFonts w:cs="Times New Roman"/>
                <w:szCs w:val="24"/>
              </w:rPr>
              <w:t>/</w:t>
            </w:r>
            <w:r w:rsidRPr="00D731F3">
              <w:rPr>
                <w:rFonts w:cs="Times New Roman"/>
                <w:i/>
                <w:szCs w:val="28"/>
              </w:rPr>
              <w:t>Tetragnatha</w:t>
            </w:r>
          </w:p>
        </w:tc>
        <w:tc>
          <w:tcPr>
            <w:tcW w:w="1980" w:type="dxa"/>
            <w:tcPrChange w:id="233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493DDB8C" w14:textId="454918D6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34" w:author="Gen-Chang Hsu" w:date="2024-08-19T13:33:00Z" w16du:dateUtc="2024-08-19T17:33:00Z">
                <w:pPr/>
              </w:pPrChange>
            </w:pPr>
            <w:ins w:id="235" w:author="Gen-Chang Hsu" w:date="2024-08-19T13:16:00Z" w16du:dateUtc="2024-08-19T17:16:00Z">
              <w:r>
                <w:rPr>
                  <w:rFonts w:cs="Times New Roman"/>
                  <w:szCs w:val="24"/>
                </w:rPr>
                <w:t>39</w:t>
              </w:r>
            </w:ins>
          </w:p>
        </w:tc>
      </w:tr>
      <w:tr w:rsidR="00195FEF" w:rsidRPr="005C029F" w14:paraId="4A126EE4" w14:textId="651C700F" w:rsidTr="00195FEF">
        <w:trPr>
          <w:trHeight w:hRule="exact" w:val="336"/>
          <w:trPrChange w:id="236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37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4727A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38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3C99AC5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39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84354A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Thomisidae</w:t>
            </w:r>
          </w:p>
        </w:tc>
        <w:tc>
          <w:tcPr>
            <w:tcW w:w="1980" w:type="dxa"/>
            <w:tcPrChange w:id="240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3A93B61" w14:textId="0AC282B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41" w:author="Gen-Chang Hsu" w:date="2024-08-19T13:33:00Z" w16du:dateUtc="2024-08-19T17:33:00Z">
                <w:pPr/>
              </w:pPrChange>
            </w:pPr>
            <w:ins w:id="242" w:author="Gen-Chang Hsu" w:date="2024-08-19T13:15:00Z" w16du:dateUtc="2024-08-19T17:15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0CA03F78" w14:textId="2E57B78E" w:rsidTr="00195FEF">
        <w:trPr>
          <w:trHeight w:hRule="exact" w:val="336"/>
          <w:trPrChange w:id="243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44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03508E7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45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DA36B38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46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155335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  <w:tc>
          <w:tcPr>
            <w:tcW w:w="1980" w:type="dxa"/>
            <w:tcPrChange w:id="247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326ED549" w14:textId="358CC47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48" w:author="Gen-Chang Hsu" w:date="2024-08-19T13:33:00Z" w16du:dateUtc="2024-08-19T17:33:00Z">
                <w:pPr/>
              </w:pPrChange>
            </w:pPr>
            <w:ins w:id="249" w:author="Gen-Chang Hsu" w:date="2024-08-19T13:16:00Z" w16du:dateUtc="2024-08-19T17:16:00Z">
              <w:r>
                <w:rPr>
                  <w:rFonts w:cs="Times New Roman"/>
                  <w:bCs/>
                  <w:szCs w:val="24"/>
                </w:rPr>
                <w:t>39</w:t>
              </w:r>
            </w:ins>
          </w:p>
        </w:tc>
      </w:tr>
      <w:tr w:rsidR="00195FEF" w:rsidRPr="005C029F" w14:paraId="65C5D9D2" w14:textId="60F90E49" w:rsidTr="00195FEF">
        <w:trPr>
          <w:trHeight w:hRule="exact" w:val="336"/>
          <w:trPrChange w:id="250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51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AF996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252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D9D418A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53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4E8104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Alydidae/</w:t>
            </w:r>
            <w:r w:rsidRPr="005C029F">
              <w:rPr>
                <w:rFonts w:cs="Times New Roman"/>
                <w:i/>
                <w:szCs w:val="24"/>
              </w:rPr>
              <w:t>Leptocorisa</w:t>
            </w:r>
          </w:p>
        </w:tc>
        <w:tc>
          <w:tcPr>
            <w:tcW w:w="1980" w:type="dxa"/>
            <w:tcPrChange w:id="254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1660687" w14:textId="494D3AF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55" w:author="Gen-Chang Hsu" w:date="2024-08-19T13:33:00Z" w16du:dateUtc="2024-08-19T17:33:00Z">
                <w:pPr/>
              </w:pPrChange>
            </w:pPr>
            <w:ins w:id="256" w:author="Gen-Chang Hsu" w:date="2024-08-19T13:20:00Z" w16du:dateUtc="2024-08-19T17:20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  <w:tr w:rsidR="00195FEF" w:rsidRPr="005C029F" w14:paraId="3F6AE96C" w14:textId="721565B9" w:rsidTr="00195FEF">
        <w:trPr>
          <w:trHeight w:hRule="exact" w:val="336"/>
          <w:trPrChange w:id="257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58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2423F8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59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28D047F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0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6F27B2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r w:rsidRPr="005C029F">
              <w:rPr>
                <w:rFonts w:cs="Times New Roman"/>
                <w:i/>
                <w:szCs w:val="24"/>
              </w:rPr>
              <w:t>Nephotettix</w:t>
            </w:r>
          </w:p>
        </w:tc>
        <w:tc>
          <w:tcPr>
            <w:tcW w:w="1980" w:type="dxa"/>
            <w:tcPrChange w:id="261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396B418E" w14:textId="4B0BBCC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62" w:author="Gen-Chang Hsu" w:date="2024-08-19T13:33:00Z" w16du:dateUtc="2024-08-19T17:33:00Z">
                <w:pPr/>
              </w:pPrChange>
            </w:pPr>
            <w:ins w:id="263" w:author="Gen-Chang Hsu" w:date="2024-08-19T13:20:00Z" w16du:dateUtc="2024-08-19T17:20:00Z">
              <w:r>
                <w:rPr>
                  <w:rFonts w:cs="Times New Roman"/>
                  <w:szCs w:val="24"/>
                </w:rPr>
                <w:t>79</w:t>
              </w:r>
            </w:ins>
          </w:p>
        </w:tc>
      </w:tr>
      <w:tr w:rsidR="00195FEF" w:rsidRPr="005C029F" w14:paraId="19879E6B" w14:textId="62BEA82B" w:rsidTr="00195FEF">
        <w:trPr>
          <w:trHeight w:hRule="exact" w:val="336"/>
          <w:trPrChange w:id="264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5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389A9CE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66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34407F2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7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3F1AD05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Delphacidae/</w:t>
            </w:r>
            <w:r w:rsidRPr="005C029F">
              <w:rPr>
                <w:rFonts w:cs="Times New Roman"/>
                <w:i/>
                <w:szCs w:val="24"/>
              </w:rPr>
              <w:t>Nilaparvata</w:t>
            </w:r>
          </w:p>
        </w:tc>
        <w:tc>
          <w:tcPr>
            <w:tcW w:w="1980" w:type="dxa"/>
            <w:tcPrChange w:id="268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4D0AFED" w14:textId="732348B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69" w:author="Gen-Chang Hsu" w:date="2024-08-19T13:33:00Z" w16du:dateUtc="2024-08-19T17:33:00Z">
                <w:pPr/>
              </w:pPrChange>
            </w:pPr>
            <w:ins w:id="270" w:author="Gen-Chang Hsu" w:date="2024-08-19T13:20:00Z" w16du:dateUtc="2024-08-19T17:20:00Z">
              <w:r>
                <w:rPr>
                  <w:rFonts w:cs="Times New Roman"/>
                  <w:szCs w:val="24"/>
                </w:rPr>
                <w:t>78</w:t>
              </w:r>
            </w:ins>
          </w:p>
        </w:tc>
      </w:tr>
      <w:tr w:rsidR="00195FEF" w:rsidRPr="005C029F" w14:paraId="0242388F" w14:textId="04FA0F83" w:rsidTr="00195FEF">
        <w:trPr>
          <w:trHeight w:hRule="exact" w:val="336"/>
          <w:trPrChange w:id="271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72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D51D41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73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4D00ACC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74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C3B193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r w:rsidRPr="005C029F">
              <w:rPr>
                <w:rFonts w:cs="Times New Roman"/>
                <w:i/>
                <w:szCs w:val="24"/>
              </w:rPr>
              <w:t>Pachybrachius</w:t>
            </w:r>
          </w:p>
        </w:tc>
        <w:tc>
          <w:tcPr>
            <w:tcW w:w="1980" w:type="dxa"/>
            <w:tcPrChange w:id="275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83F8C92" w14:textId="2DCE8310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76" w:author="Gen-Chang Hsu" w:date="2024-08-19T13:33:00Z" w16du:dateUtc="2024-08-19T17:33:00Z">
                <w:pPr/>
              </w:pPrChange>
            </w:pPr>
            <w:ins w:id="277" w:author="Gen-Chang Hsu" w:date="2024-08-19T13:20:00Z" w16du:dateUtc="2024-08-19T17:20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195FEF" w:rsidRPr="005C029F" w14:paraId="51FC95B7" w14:textId="3900ACE8" w:rsidTr="00195FEF">
        <w:trPr>
          <w:trHeight w:hRule="exact" w:val="336"/>
          <w:trPrChange w:id="278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79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1806BA3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80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6AE3411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81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410579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r w:rsidRPr="005C029F">
              <w:rPr>
                <w:rFonts w:cs="Times New Roman"/>
                <w:i/>
                <w:szCs w:val="24"/>
              </w:rPr>
              <w:t>Scotinophara</w:t>
            </w:r>
          </w:p>
        </w:tc>
        <w:tc>
          <w:tcPr>
            <w:tcW w:w="1980" w:type="dxa"/>
            <w:tcPrChange w:id="282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26E9C43" w14:textId="2D302C7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83" w:author="Gen-Chang Hsu" w:date="2024-08-19T13:33:00Z" w16du:dateUtc="2024-08-19T17:33:00Z">
                <w:pPr/>
              </w:pPrChange>
            </w:pPr>
            <w:ins w:id="284" w:author="Gen-Chang Hsu" w:date="2024-08-19T13:20:00Z" w16du:dateUtc="2024-08-19T17:20:00Z">
              <w:r>
                <w:rPr>
                  <w:rFonts w:cs="Times New Roman"/>
                  <w:szCs w:val="24"/>
                </w:rPr>
                <w:t>33</w:t>
              </w:r>
            </w:ins>
          </w:p>
        </w:tc>
      </w:tr>
      <w:tr w:rsidR="00195FEF" w:rsidRPr="005C029F" w14:paraId="69D0B8C5" w14:textId="086D7B81" w:rsidTr="00195FEF">
        <w:trPr>
          <w:trHeight w:hRule="exact" w:val="336"/>
          <w:trPrChange w:id="285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86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2087C3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87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A928260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88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1A09DC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Hesperiidae</w:t>
            </w:r>
          </w:p>
        </w:tc>
        <w:tc>
          <w:tcPr>
            <w:tcW w:w="1980" w:type="dxa"/>
            <w:tcPrChange w:id="289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BB48D2A" w14:textId="41AA75D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90" w:author="Gen-Chang Hsu" w:date="2024-08-19T13:33:00Z" w16du:dateUtc="2024-08-19T17:33:00Z">
                <w:pPr/>
              </w:pPrChange>
            </w:pPr>
            <w:ins w:id="291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15986AAE" w14:textId="0898849D" w:rsidTr="00195FEF">
        <w:trPr>
          <w:trHeight w:hRule="exact" w:val="336"/>
          <w:trPrChange w:id="292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93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74D5E9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94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E32BED1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95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BCF2A5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Pyralidae</w:t>
            </w:r>
          </w:p>
        </w:tc>
        <w:tc>
          <w:tcPr>
            <w:tcW w:w="1980" w:type="dxa"/>
            <w:tcPrChange w:id="296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DF95F2D" w14:textId="63BC24C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97" w:author="Gen-Chang Hsu" w:date="2024-08-19T13:33:00Z" w16du:dateUtc="2024-08-19T17:33:00Z">
                <w:pPr/>
              </w:pPrChange>
            </w:pPr>
            <w:ins w:id="298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7C6517B7" w14:textId="52C50C33" w:rsidTr="00195FEF">
        <w:trPr>
          <w:trHeight w:hRule="exact" w:val="336"/>
          <w:trPrChange w:id="299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00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3416098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01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E23505B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02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BCE822F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Pyrgomorphidae/</w:t>
            </w:r>
            <w:r w:rsidRPr="005C029F">
              <w:rPr>
                <w:rFonts w:cs="Times New Roman"/>
                <w:i/>
                <w:szCs w:val="24"/>
              </w:rPr>
              <w:t>Atractomorpha</w:t>
            </w:r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1980" w:type="dxa"/>
            <w:tcPrChange w:id="303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9769B6D" w14:textId="5933F6EF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04" w:author="Gen-Chang Hsu" w:date="2024-08-19T13:33:00Z" w16du:dateUtc="2024-08-19T17:33:00Z">
                <w:pPr/>
              </w:pPrChange>
            </w:pPr>
            <w:ins w:id="305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00CEC240" w14:textId="06359B10" w:rsidTr="00195FEF">
        <w:trPr>
          <w:trHeight w:hRule="exact" w:val="336"/>
          <w:trPrChange w:id="306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07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D4BD518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308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13ADF3E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09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935271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  <w:tc>
          <w:tcPr>
            <w:tcW w:w="1980" w:type="dxa"/>
            <w:tcPrChange w:id="310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46CF850B" w14:textId="10E908B8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11" w:author="Gen-Chang Hsu" w:date="2024-08-19T13:33:00Z" w16du:dateUtc="2024-08-19T17:33:00Z">
                <w:pPr/>
              </w:pPrChange>
            </w:pPr>
            <w:ins w:id="312" w:author="Gen-Chang Hsu" w:date="2024-08-19T13:26:00Z" w16du:dateUtc="2024-08-19T17:26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195FEF" w:rsidRPr="005C029F" w14:paraId="76AD346E" w14:textId="222FE13F" w:rsidTr="00195FEF">
        <w:trPr>
          <w:trHeight w:hRule="exact" w:val="336"/>
          <w:trPrChange w:id="313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14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6FEB4D8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15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46C80A9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16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190AF9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  <w:tc>
          <w:tcPr>
            <w:tcW w:w="1980" w:type="dxa"/>
            <w:tcPrChange w:id="317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4E7418F4" w14:textId="07339453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18" w:author="Gen-Chang Hsu" w:date="2024-08-19T13:33:00Z" w16du:dateUtc="2024-08-19T17:33:00Z">
                <w:pPr/>
              </w:pPrChange>
            </w:pPr>
            <w:ins w:id="319" w:author="Gen-Chang Hsu" w:date="2024-08-19T13:26:00Z" w16du:dateUtc="2024-08-19T17:26:00Z">
              <w:r>
                <w:rPr>
                  <w:rFonts w:cs="Times New Roman"/>
                  <w:szCs w:val="24"/>
                </w:rPr>
                <w:t>13</w:t>
              </w:r>
            </w:ins>
          </w:p>
        </w:tc>
      </w:tr>
      <w:tr w:rsidR="00195FEF" w:rsidRPr="005C029F" w14:paraId="347B568D" w14:textId="56EE1C2F" w:rsidTr="00195FEF">
        <w:trPr>
          <w:trHeight w:hRule="exact" w:val="336"/>
          <w:trPrChange w:id="320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21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DC1547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1980" w:type="dxa"/>
            <w:shd w:val="clear" w:color="auto" w:fill="auto"/>
            <w:vAlign w:val="center"/>
            <w:tcPrChange w:id="322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CD2912E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23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51868DB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  <w:tc>
          <w:tcPr>
            <w:tcW w:w="1980" w:type="dxa"/>
            <w:tcPrChange w:id="324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57ECAFA2" w14:textId="4442ED43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25" w:author="Gen-Chang Hsu" w:date="2024-08-19T13:33:00Z" w16du:dateUtc="2024-08-19T17:33:00Z">
                <w:pPr/>
              </w:pPrChange>
            </w:pPr>
            <w:ins w:id="326" w:author="Gen-Chang Hsu" w:date="2024-08-19T13:28:00Z" w16du:dateUtc="2024-08-19T17:28:00Z">
              <w:r>
                <w:rPr>
                  <w:rFonts w:cs="Times New Roman"/>
                  <w:szCs w:val="24"/>
                </w:rPr>
                <w:t>13</w:t>
              </w:r>
            </w:ins>
          </w:p>
        </w:tc>
      </w:tr>
      <w:tr w:rsidR="00195FEF" w:rsidRPr="005C029F" w14:paraId="5C67A9FB" w14:textId="2E1AAEF9" w:rsidTr="00195FEF">
        <w:trPr>
          <w:trHeight w:hRule="exact" w:val="336"/>
          <w:trPrChange w:id="327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28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B4338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29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E29360D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0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E0B8E87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Chloropidae</w:t>
            </w:r>
          </w:p>
        </w:tc>
        <w:tc>
          <w:tcPr>
            <w:tcW w:w="1980" w:type="dxa"/>
            <w:tcPrChange w:id="331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23040BD" w14:textId="06671D7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32" w:author="Gen-Chang Hsu" w:date="2024-08-19T13:33:00Z" w16du:dateUtc="2024-08-19T17:33:00Z">
                <w:pPr/>
              </w:pPrChange>
            </w:pPr>
            <w:ins w:id="333" w:author="Gen-Chang Hsu" w:date="2024-08-19T13:28:00Z" w16du:dateUtc="2024-08-19T17:28:00Z">
              <w:r>
                <w:rPr>
                  <w:rFonts w:cs="Times New Roman"/>
                  <w:szCs w:val="24"/>
                </w:rPr>
                <w:t>4</w:t>
              </w:r>
            </w:ins>
          </w:p>
        </w:tc>
      </w:tr>
      <w:tr w:rsidR="00195FEF" w:rsidRPr="005C029F" w14:paraId="746DA6C6" w14:textId="30304949" w:rsidTr="00195FEF">
        <w:trPr>
          <w:trHeight w:hRule="exact" w:val="336"/>
          <w:trPrChange w:id="334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5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FF0F35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36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9B39BA2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7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665F9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Ephydridae</w:t>
            </w:r>
          </w:p>
        </w:tc>
        <w:tc>
          <w:tcPr>
            <w:tcW w:w="1980" w:type="dxa"/>
            <w:tcPrChange w:id="338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A2DD4C3" w14:textId="4B25843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39" w:author="Gen-Chang Hsu" w:date="2024-08-19T13:33:00Z" w16du:dateUtc="2024-08-19T17:33:00Z">
                <w:pPr/>
              </w:pPrChange>
            </w:pPr>
            <w:ins w:id="340" w:author="Gen-Chang Hsu" w:date="2024-08-19T13:28:00Z" w16du:dateUtc="2024-08-19T17:28:00Z">
              <w:r>
                <w:rPr>
                  <w:rFonts w:cs="Times New Roman"/>
                  <w:szCs w:val="24"/>
                </w:rPr>
                <w:t>7</w:t>
              </w:r>
            </w:ins>
          </w:p>
        </w:tc>
      </w:tr>
      <w:tr w:rsidR="00195FEF" w:rsidRPr="005C029F" w14:paraId="171F6712" w14:textId="77777777" w:rsidTr="00195FEF">
        <w:trPr>
          <w:trHeight w:hRule="exact" w:val="336"/>
          <w:ins w:id="341" w:author="Gen-Chang Hsu" w:date="2024-08-19T13:35:00Z"/>
          <w:trPrChange w:id="342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43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82FC6B8" w14:textId="77777777" w:rsidR="00195FEF" w:rsidRPr="005C029F" w:rsidRDefault="00195FEF" w:rsidP="00FC2B82">
            <w:pPr>
              <w:rPr>
                <w:ins w:id="344" w:author="Gen-Chang Hsu" w:date="2024-08-19T13:35:00Z" w16du:dateUtc="2024-08-19T17:35:00Z"/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45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BE74CD1" w14:textId="11925CDD" w:rsidR="00195FEF" w:rsidRPr="005C029F" w:rsidRDefault="00195FEF" w:rsidP="00FC2B82">
            <w:pPr>
              <w:ind w:left="141"/>
              <w:rPr>
                <w:ins w:id="346" w:author="Gen-Chang Hsu" w:date="2024-08-19T13:35:00Z" w16du:dateUtc="2024-08-19T17:35:00Z"/>
                <w:rFonts w:cs="Times New Roman"/>
                <w:szCs w:val="24"/>
              </w:rPr>
            </w:pPr>
            <w:ins w:id="347" w:author="Gen-Chang Hsu" w:date="2024-08-19T13:35:00Z" w16du:dateUtc="2024-08-19T17:35:00Z">
              <w:r>
                <w:rPr>
                  <w:rFonts w:cs="Times New Roman"/>
                  <w:szCs w:val="24"/>
                </w:rPr>
                <w:t>Diptera</w:t>
              </w:r>
            </w:ins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48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16BE887" w14:textId="77777777" w:rsidR="00195FEF" w:rsidRPr="00CC7875" w:rsidRDefault="00195FEF" w:rsidP="00CC7875">
            <w:pPr>
              <w:rPr>
                <w:ins w:id="349" w:author="Gen-Chang Hsu" w:date="2024-08-19T13:36:00Z"/>
                <w:rFonts w:cs="Times New Roman"/>
                <w:szCs w:val="24"/>
              </w:rPr>
            </w:pPr>
            <w:ins w:id="350" w:author="Gen-Chang Hsu" w:date="2024-08-19T13:36:00Z">
              <w:r w:rsidRPr="00CC7875">
                <w:rPr>
                  <w:rFonts w:cs="Times New Roman"/>
                  <w:szCs w:val="24"/>
                </w:rPr>
                <w:t>Empididae</w:t>
              </w:r>
            </w:ins>
          </w:p>
          <w:p w14:paraId="737AF52B" w14:textId="77777777" w:rsidR="00195FEF" w:rsidRPr="005C029F" w:rsidRDefault="00195FEF" w:rsidP="00FC2B82">
            <w:pPr>
              <w:rPr>
                <w:ins w:id="351" w:author="Gen-Chang Hsu" w:date="2024-08-19T13:35:00Z" w16du:dateUtc="2024-08-19T17:35:00Z"/>
                <w:rFonts w:cs="Times New Roman"/>
                <w:szCs w:val="24"/>
              </w:rPr>
            </w:pPr>
          </w:p>
        </w:tc>
        <w:tc>
          <w:tcPr>
            <w:tcW w:w="1980" w:type="dxa"/>
            <w:tcPrChange w:id="352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10A4A375" w14:textId="134EB9E9" w:rsidR="00195FEF" w:rsidRDefault="00195FEF" w:rsidP="00C939ED">
            <w:pPr>
              <w:jc w:val="center"/>
              <w:rPr>
                <w:ins w:id="353" w:author="Gen-Chang Hsu" w:date="2024-08-19T13:35:00Z" w16du:dateUtc="2024-08-19T17:35:00Z"/>
                <w:rFonts w:cs="Times New Roman"/>
                <w:szCs w:val="24"/>
              </w:rPr>
            </w:pPr>
            <w:ins w:id="354" w:author="Gen-Chang Hsu" w:date="2024-08-19T13:35:00Z" w16du:dateUtc="2024-08-19T17:35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195FEF" w:rsidRPr="005C029F" w14:paraId="022FFAC5" w14:textId="7B481ACC" w:rsidTr="00195FEF">
        <w:trPr>
          <w:trHeight w:hRule="exact" w:val="336"/>
          <w:trPrChange w:id="355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56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A3FD5B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57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73B569E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58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A76949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Muscidae</w:t>
            </w:r>
          </w:p>
        </w:tc>
        <w:tc>
          <w:tcPr>
            <w:tcW w:w="1980" w:type="dxa"/>
            <w:tcPrChange w:id="359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5D1F918D" w14:textId="3BAEFBD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60" w:author="Gen-Chang Hsu" w:date="2024-08-19T13:33:00Z" w16du:dateUtc="2024-08-19T17:33:00Z">
                <w:pPr/>
              </w:pPrChange>
            </w:pPr>
            <w:ins w:id="361" w:author="Gen-Chang Hsu" w:date="2024-08-19T13:29:00Z" w16du:dateUtc="2024-08-19T17:29:00Z">
              <w:r>
                <w:rPr>
                  <w:rFonts w:cs="Times New Roman"/>
                  <w:szCs w:val="24"/>
                </w:rPr>
                <w:t>26</w:t>
              </w:r>
            </w:ins>
          </w:p>
        </w:tc>
      </w:tr>
      <w:tr w:rsidR="00195FEF" w:rsidRPr="005C029F" w14:paraId="4AD1D87B" w14:textId="1F1FB806" w:rsidTr="00195FEF">
        <w:trPr>
          <w:trHeight w:hRule="exact" w:val="336"/>
          <w:trPrChange w:id="362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63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5B3FFBB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64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5666A32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65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504F90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Sciomyzidae</w:t>
            </w:r>
          </w:p>
        </w:tc>
        <w:tc>
          <w:tcPr>
            <w:tcW w:w="1980" w:type="dxa"/>
            <w:tcPrChange w:id="366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19496C26" w14:textId="00A7F31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67" w:author="Gen-Chang Hsu" w:date="2024-08-19T13:33:00Z" w16du:dateUtc="2024-08-19T17:33:00Z">
                <w:pPr/>
              </w:pPrChange>
            </w:pPr>
            <w:ins w:id="368" w:author="Gen-Chang Hsu" w:date="2024-08-19T13:29:00Z" w16du:dateUtc="2024-08-19T17:29:00Z">
              <w:r>
                <w:rPr>
                  <w:rFonts w:cs="Times New Roman"/>
                  <w:szCs w:val="24"/>
                </w:rPr>
                <w:t>31</w:t>
              </w:r>
            </w:ins>
          </w:p>
        </w:tc>
      </w:tr>
      <w:tr w:rsidR="00195FEF" w:rsidRPr="005C029F" w14:paraId="6A7D5DE2" w14:textId="30C6BF1A" w:rsidTr="00195FEF">
        <w:trPr>
          <w:trHeight w:hRule="exact" w:val="336"/>
          <w:trPrChange w:id="369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70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F6AD23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71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00F07D4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72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BAC426F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  <w:tc>
          <w:tcPr>
            <w:tcW w:w="1980" w:type="dxa"/>
            <w:tcPrChange w:id="373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50BF6E3" w14:textId="55C14B7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74" w:author="Gen-Chang Hsu" w:date="2024-08-19T13:33:00Z" w16du:dateUtc="2024-08-19T17:33:00Z">
                <w:pPr/>
              </w:pPrChange>
            </w:pPr>
            <w:ins w:id="375" w:author="Gen-Chang Hsu" w:date="2024-08-19T13:29:00Z" w16du:dateUtc="2024-08-19T17:29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195FEF" w:rsidRPr="005C029F" w14:paraId="71FC196E" w14:textId="670B52B5" w:rsidTr="00195FEF">
        <w:trPr>
          <w:trHeight w:hRule="exact" w:val="336"/>
          <w:trPrChange w:id="376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77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687A4D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78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CCB5146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79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EF9D8B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Tetrigidae</w:t>
            </w:r>
          </w:p>
        </w:tc>
        <w:tc>
          <w:tcPr>
            <w:tcW w:w="1980" w:type="dxa"/>
            <w:tcPrChange w:id="380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59A1E92A" w14:textId="277FA29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81" w:author="Gen-Chang Hsu" w:date="2024-08-19T13:33:00Z" w16du:dateUtc="2024-08-19T17:33:00Z">
                <w:pPr/>
              </w:pPrChange>
            </w:pPr>
            <w:ins w:id="382" w:author="Gen-Chang Hsu" w:date="2024-08-19T13:29:00Z" w16du:dateUtc="2024-08-19T17:29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</w:tbl>
    <w:p w14:paraId="6F688433" w14:textId="77777777" w:rsidR="005B0566" w:rsidRPr="005C029F" w:rsidRDefault="005B0566">
      <w:pPr>
        <w:spacing w:line="480" w:lineRule="auto"/>
        <w:rPr>
          <w:rFonts w:cs="Times New Roman"/>
          <w:bCs/>
          <w:color w:val="FF0000"/>
        </w:rPr>
      </w:pPr>
    </w:p>
    <w:p w14:paraId="17A48075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lastRenderedPageBreak/>
        <w:t>(c) Year 2019</w:t>
      </w:r>
    </w:p>
    <w:tbl>
      <w:tblPr>
        <w:tblW w:w="936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383" w:author="Gen-Chang Hsu" w:date="2024-08-19T14:07:00Z" w16du:dateUtc="2024-08-19T18:07:00Z">
          <w:tblPr>
            <w:tblW w:w="9630" w:type="dxa"/>
            <w:tblInd w:w="80" w:type="dxa"/>
            <w:tblBorders>
              <w:top w:val="single" w:sz="4" w:space="0" w:color="auto"/>
              <w:bottom w:val="single" w:sz="4" w:space="0" w:color="auto"/>
            </w:tblBorders>
            <w:tblLayout w:type="fixed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2250"/>
        <w:gridCol w:w="1980"/>
        <w:gridCol w:w="3150"/>
        <w:gridCol w:w="1980"/>
        <w:tblGridChange w:id="384">
          <w:tblGrid>
            <w:gridCol w:w="2070"/>
            <w:gridCol w:w="180"/>
            <w:gridCol w:w="1260"/>
            <w:gridCol w:w="720"/>
            <w:gridCol w:w="2250"/>
            <w:gridCol w:w="900"/>
            <w:gridCol w:w="900"/>
            <w:gridCol w:w="1080"/>
          </w:tblGrid>
        </w:tblGridChange>
      </w:tblGrid>
      <w:tr w:rsidR="00195FEF" w:rsidRPr="005C029F" w14:paraId="43C3F917" w14:textId="67AE8F39" w:rsidTr="00195FEF">
        <w:trPr>
          <w:trHeight w:hRule="exact" w:val="454"/>
          <w:trPrChange w:id="385" w:author="Gen-Chang Hsu" w:date="2024-08-19T14:07:00Z" w16du:dateUtc="2024-08-19T18:07:00Z">
            <w:trPr>
              <w:gridAfter w:val="0"/>
              <w:trHeight w:hRule="exact" w:val="454"/>
            </w:trPr>
          </w:trPrChange>
        </w:trPr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86" w:author="Gen-Chang Hsu" w:date="2024-08-19T14:07:00Z" w16du:dateUtc="2024-08-19T18:07:00Z">
              <w:tcPr>
                <w:tcW w:w="2070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CE0B99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387" w:author="Gen-Chang Hsu" w:date="2024-08-19T14:07:00Z" w16du:dateUtc="2024-08-19T18:07:00Z">
              <w:tcPr>
                <w:tcW w:w="144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43C61FE" w14:textId="77777777" w:rsidR="00195FEF" w:rsidRPr="005C029F" w:rsidRDefault="00195FEF" w:rsidP="00ED49CB">
            <w:pPr>
              <w:ind w:firstLine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1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88" w:author="Gen-Chang Hsu" w:date="2024-08-19T14:07:00Z" w16du:dateUtc="2024-08-19T18:07:00Z">
              <w:tcPr>
                <w:tcW w:w="297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B88377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tcPrChange w:id="389" w:author="Gen-Chang Hsu" w:date="2024-08-19T14:07:00Z" w16du:dateUtc="2024-08-19T18:07:00Z">
              <w:tcPr>
                <w:tcW w:w="180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2EB96F4D" w14:textId="3B8E7756" w:rsidR="00195FEF" w:rsidRPr="005C029F" w:rsidRDefault="00195FEF" w:rsidP="00ED49CB">
            <w:pPr>
              <w:rPr>
                <w:rFonts w:cs="Times New Roman"/>
                <w:szCs w:val="24"/>
              </w:rPr>
            </w:pPr>
            <w:ins w:id="390" w:author="Gen-Chang Hsu" w:date="2024-08-19T13:18:00Z" w16du:dateUtc="2024-08-19T17:18:00Z">
              <w:r w:rsidRPr="00F44757">
                <w:rPr>
                  <w:rFonts w:cs="Times New Roman"/>
                  <w:i/>
                  <w:iCs/>
                  <w:szCs w:val="24"/>
                </w:rPr>
                <w:t>n</w:t>
              </w:r>
              <w:r>
                <w:rPr>
                  <w:rFonts w:cs="Times New Roman"/>
                  <w:szCs w:val="24"/>
                </w:rPr>
                <w:t xml:space="preserve"> isotope capsules</w:t>
              </w:r>
            </w:ins>
          </w:p>
        </w:tc>
      </w:tr>
      <w:tr w:rsidR="00195FEF" w:rsidRPr="005C029F" w14:paraId="678D47D3" w14:textId="1AEF9E8A" w:rsidTr="00195FEF">
        <w:trPr>
          <w:trHeight w:hRule="exact" w:val="369"/>
          <w:trPrChange w:id="39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92" w:author="Gen-Chang Hsu" w:date="2024-08-19T14:07:00Z" w16du:dateUtc="2024-08-19T18:07:00Z">
              <w:tcPr>
                <w:tcW w:w="2070" w:type="dxa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037B7A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393" w:author="Gen-Chang Hsu" w:date="2024-08-19T14:07:00Z" w16du:dateUtc="2024-08-19T18:07:00Z">
              <w:tcPr>
                <w:tcW w:w="144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48E5D44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94" w:author="Gen-Chang Hsu" w:date="2024-08-19T14:07:00Z" w16du:dateUtc="2024-08-19T18:07:00Z">
              <w:tcPr>
                <w:tcW w:w="297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49C9F0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tcPrChange w:id="395" w:author="Gen-Chang Hsu" w:date="2024-08-19T14:07:00Z" w16du:dateUtc="2024-08-19T18:07:00Z">
              <w:tcPr>
                <w:tcW w:w="1800" w:type="dxa"/>
                <w:gridSpan w:val="2"/>
                <w:tcBorders>
                  <w:top w:val="single" w:sz="4" w:space="0" w:color="auto"/>
                </w:tcBorders>
              </w:tcPr>
            </w:tcPrChange>
          </w:tcPr>
          <w:p w14:paraId="75A1C522" w14:textId="26F8382B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96" w:author="Gen-Chang Hsu" w:date="2024-08-19T13:33:00Z" w16du:dateUtc="2024-08-19T17:33:00Z">
                <w:pPr/>
              </w:pPrChange>
            </w:pPr>
            <w:ins w:id="397" w:author="Gen-Chang Hsu" w:date="2024-08-19T13:18:00Z" w16du:dateUtc="2024-08-19T17:18:00Z">
              <w:r>
                <w:rPr>
                  <w:rFonts w:cs="Times New Roman"/>
                  <w:szCs w:val="24"/>
                </w:rPr>
                <w:t>68</w:t>
              </w:r>
            </w:ins>
          </w:p>
        </w:tc>
      </w:tr>
      <w:tr w:rsidR="00195FEF" w:rsidRPr="005C029F" w14:paraId="015AAB47" w14:textId="5A14A19C" w:rsidTr="00195FEF">
        <w:trPr>
          <w:trHeight w:hRule="exact" w:val="369"/>
          <w:trPrChange w:id="39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9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2094EA8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0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A1B572D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0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5EC328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Clubionidae</w:t>
            </w:r>
          </w:p>
        </w:tc>
        <w:tc>
          <w:tcPr>
            <w:tcW w:w="1980" w:type="dxa"/>
            <w:tcPrChange w:id="40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488CC0A" w14:textId="35E3159F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03" w:author="Gen-Chang Hsu" w:date="2024-08-19T13:33:00Z" w16du:dateUtc="2024-08-19T17:33:00Z">
                <w:pPr/>
              </w:pPrChange>
            </w:pPr>
            <w:ins w:id="404" w:author="Gen-Chang Hsu" w:date="2024-08-19T13:18:00Z" w16du:dateUtc="2024-08-19T17:18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72ABCABF" w14:textId="6F088AD3" w:rsidTr="00195FEF">
        <w:trPr>
          <w:trHeight w:hRule="exact" w:val="369"/>
          <w:trPrChange w:id="405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06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E6974A0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07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EABC995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08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F614BF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Oxyopidae</w:t>
            </w:r>
          </w:p>
        </w:tc>
        <w:tc>
          <w:tcPr>
            <w:tcW w:w="1980" w:type="dxa"/>
            <w:tcPrChange w:id="409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5C2AFC6" w14:textId="2B480E1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10" w:author="Gen-Chang Hsu" w:date="2024-08-19T13:33:00Z" w16du:dateUtc="2024-08-19T17:33:00Z">
                <w:pPr/>
              </w:pPrChange>
            </w:pPr>
            <w:ins w:id="411" w:author="Gen-Chang Hsu" w:date="2024-08-19T13:18:00Z" w16du:dateUtc="2024-08-19T17:18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00C84BC" w14:textId="08DE00CC" w:rsidTr="00195FEF">
        <w:trPr>
          <w:trHeight w:hRule="exact" w:val="369"/>
          <w:trPrChange w:id="412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3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38DEBEF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14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6A1150E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5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CB17CC5" w14:textId="770C5931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>
              <w:rPr>
                <w:rFonts w:cs="Times New Roman"/>
                <w:szCs w:val="24"/>
              </w:rPr>
              <w:t>/</w:t>
            </w:r>
            <w:r w:rsidRPr="00D731F3">
              <w:rPr>
                <w:rFonts w:cs="Times New Roman"/>
                <w:i/>
                <w:szCs w:val="28"/>
              </w:rPr>
              <w:t>Tetragnatha</w:t>
            </w:r>
          </w:p>
        </w:tc>
        <w:tc>
          <w:tcPr>
            <w:tcW w:w="1980" w:type="dxa"/>
            <w:tcPrChange w:id="416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47D1389F" w14:textId="5FBD453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17" w:author="Gen-Chang Hsu" w:date="2024-08-19T13:33:00Z" w16du:dateUtc="2024-08-19T17:33:00Z">
                <w:pPr/>
              </w:pPrChange>
            </w:pPr>
            <w:ins w:id="418" w:author="Gen-Chang Hsu" w:date="2024-08-19T13:18:00Z" w16du:dateUtc="2024-08-19T17:18:00Z">
              <w:r>
                <w:rPr>
                  <w:rFonts w:cs="Times New Roman"/>
                  <w:szCs w:val="24"/>
                </w:rPr>
                <w:t>63</w:t>
              </w:r>
            </w:ins>
          </w:p>
        </w:tc>
      </w:tr>
      <w:tr w:rsidR="00195FEF" w:rsidRPr="005C029F" w14:paraId="6B0B3179" w14:textId="4076138A" w:rsidTr="00195FEF">
        <w:trPr>
          <w:trHeight w:hRule="exact" w:val="369"/>
          <w:trPrChange w:id="419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0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B4CDAB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21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E707892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2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BCE792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Thomisidae</w:t>
            </w:r>
          </w:p>
        </w:tc>
        <w:tc>
          <w:tcPr>
            <w:tcW w:w="1980" w:type="dxa"/>
            <w:tcPrChange w:id="423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CD85E91" w14:textId="314A529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24" w:author="Gen-Chang Hsu" w:date="2024-08-19T13:33:00Z" w16du:dateUtc="2024-08-19T17:33:00Z">
                <w:pPr/>
              </w:pPrChange>
            </w:pPr>
            <w:ins w:id="425" w:author="Gen-Chang Hsu" w:date="2024-08-19T13:18:00Z" w16du:dateUtc="2024-08-19T17:18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91DE17B" w14:textId="63B09473" w:rsidTr="00195FEF">
        <w:trPr>
          <w:trHeight w:hRule="exact" w:val="369"/>
          <w:trPrChange w:id="426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7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775DA7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28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F4B6D55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9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BAE4F1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  <w:tc>
          <w:tcPr>
            <w:tcW w:w="1980" w:type="dxa"/>
            <w:tcPrChange w:id="430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83BED54" w14:textId="1DBFB5B0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31" w:author="Gen-Chang Hsu" w:date="2024-08-19T13:33:00Z" w16du:dateUtc="2024-08-19T17:33:00Z">
                <w:pPr/>
              </w:pPrChange>
            </w:pPr>
            <w:ins w:id="432" w:author="Gen-Chang Hsu" w:date="2024-08-19T13:18:00Z" w16du:dateUtc="2024-08-19T17:18:00Z">
              <w:r>
                <w:rPr>
                  <w:rFonts w:cs="Times New Roman"/>
                  <w:szCs w:val="24"/>
                </w:rPr>
                <w:t>39</w:t>
              </w:r>
            </w:ins>
          </w:p>
        </w:tc>
      </w:tr>
      <w:tr w:rsidR="00195FEF" w:rsidRPr="005C029F" w14:paraId="3C5D52C2" w14:textId="7E0C520E" w:rsidTr="00195FEF">
        <w:trPr>
          <w:trHeight w:hRule="exact" w:val="369"/>
          <w:trPrChange w:id="43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34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5FEC4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1980" w:type="dxa"/>
            <w:shd w:val="clear" w:color="auto" w:fill="auto"/>
            <w:tcPrChange w:id="435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</w:tcPr>
            </w:tcPrChange>
          </w:tcPr>
          <w:p w14:paraId="4CF802EF" w14:textId="77777777" w:rsidR="00195FEF" w:rsidRPr="005C029F" w:rsidRDefault="00195FEF" w:rsidP="00ED49CB">
            <w:pPr>
              <w:rPr>
                <w:rFonts w:cs="Times New Roman"/>
              </w:rPr>
            </w:pPr>
            <w:r w:rsidRPr="005C029F">
              <w:rPr>
                <w:rFonts w:cs="Times New Roman"/>
              </w:rPr>
              <w:t xml:space="preserve">  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tcPrChange w:id="436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61956C01" w14:textId="77777777" w:rsidR="00195FEF" w:rsidRPr="005C029F" w:rsidRDefault="00195FEF" w:rsidP="00ED49CB">
            <w:pPr>
              <w:rPr>
                <w:rFonts w:cs="Times New Roman"/>
              </w:rPr>
            </w:pPr>
            <w:r w:rsidRPr="005C029F">
              <w:rPr>
                <w:rFonts w:cs="Times New Roman"/>
              </w:rPr>
              <w:t>Agromyzidae</w:t>
            </w:r>
          </w:p>
        </w:tc>
        <w:tc>
          <w:tcPr>
            <w:tcW w:w="1980" w:type="dxa"/>
            <w:tcPrChange w:id="437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9B4D92C" w14:textId="065B59C5" w:rsidR="00195FEF" w:rsidRPr="005C029F" w:rsidRDefault="00195FEF">
            <w:pPr>
              <w:jc w:val="center"/>
              <w:rPr>
                <w:rFonts w:cs="Times New Roman"/>
              </w:rPr>
              <w:pPrChange w:id="438" w:author="Gen-Chang Hsu" w:date="2024-08-19T13:33:00Z" w16du:dateUtc="2024-08-19T17:33:00Z">
                <w:pPr/>
              </w:pPrChange>
            </w:pPr>
            <w:ins w:id="439" w:author="Gen-Chang Hsu" w:date="2024-08-19T13:21:00Z" w16du:dateUtc="2024-08-19T17:21:00Z">
              <w:r>
                <w:rPr>
                  <w:rFonts w:cs="Times New Roman"/>
                </w:rPr>
                <w:t>0</w:t>
              </w:r>
            </w:ins>
          </w:p>
        </w:tc>
      </w:tr>
      <w:tr w:rsidR="00195FEF" w:rsidRPr="005C029F" w14:paraId="37489B38" w14:textId="69FC5103" w:rsidTr="00195FEF">
        <w:trPr>
          <w:trHeight w:hRule="exact" w:val="369"/>
          <w:trPrChange w:id="44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4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33CA1A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4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811B6CB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4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A9E55A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Alydidae/</w:t>
            </w:r>
            <w:r w:rsidRPr="005C029F">
              <w:rPr>
                <w:rFonts w:cs="Times New Roman"/>
                <w:i/>
                <w:szCs w:val="24"/>
              </w:rPr>
              <w:t>Leptocorisa</w:t>
            </w:r>
          </w:p>
        </w:tc>
        <w:tc>
          <w:tcPr>
            <w:tcW w:w="1980" w:type="dxa"/>
            <w:tcPrChange w:id="44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FBCCCBD" w14:textId="28D17CA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45" w:author="Gen-Chang Hsu" w:date="2024-08-19T13:33:00Z" w16du:dateUtc="2024-08-19T17:33:00Z">
                <w:pPr/>
              </w:pPrChange>
            </w:pPr>
            <w:ins w:id="446" w:author="Gen-Chang Hsu" w:date="2024-08-19T13:21:00Z" w16du:dateUtc="2024-08-19T17:21:00Z">
              <w:r>
                <w:rPr>
                  <w:rFonts w:cs="Times New Roman"/>
                  <w:szCs w:val="24"/>
                </w:rPr>
                <w:t>17</w:t>
              </w:r>
            </w:ins>
          </w:p>
        </w:tc>
      </w:tr>
      <w:tr w:rsidR="00195FEF" w:rsidRPr="005C029F" w14:paraId="6ECD7203" w14:textId="590730AC" w:rsidTr="00195FEF">
        <w:trPr>
          <w:trHeight w:hRule="exact" w:val="369"/>
          <w:trPrChange w:id="44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4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7778BF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4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04217D1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2987BA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r w:rsidRPr="005C029F">
              <w:rPr>
                <w:rFonts w:cs="Times New Roman"/>
                <w:i/>
                <w:szCs w:val="24"/>
              </w:rPr>
              <w:t>Nephotettix</w:t>
            </w:r>
          </w:p>
        </w:tc>
        <w:tc>
          <w:tcPr>
            <w:tcW w:w="1980" w:type="dxa"/>
            <w:tcPrChange w:id="45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3E3114D" w14:textId="5129BE2A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52" w:author="Gen-Chang Hsu" w:date="2024-08-19T13:33:00Z" w16du:dateUtc="2024-08-19T17:33:00Z">
                <w:pPr/>
              </w:pPrChange>
            </w:pPr>
            <w:ins w:id="453" w:author="Gen-Chang Hsu" w:date="2024-08-19T13:21:00Z" w16du:dateUtc="2024-08-19T17:21:00Z">
              <w:r>
                <w:rPr>
                  <w:rFonts w:cs="Times New Roman"/>
                  <w:szCs w:val="24"/>
                </w:rPr>
                <w:t>105</w:t>
              </w:r>
            </w:ins>
          </w:p>
        </w:tc>
      </w:tr>
      <w:tr w:rsidR="00195FEF" w:rsidRPr="005C029F" w14:paraId="77E86431" w14:textId="391B7025" w:rsidTr="00195FEF">
        <w:trPr>
          <w:trHeight w:hRule="exact" w:val="369"/>
          <w:trPrChange w:id="45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A9BD8F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5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7DE9F7F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2998DF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Coreidae</w:t>
            </w:r>
          </w:p>
        </w:tc>
        <w:tc>
          <w:tcPr>
            <w:tcW w:w="1980" w:type="dxa"/>
            <w:tcPrChange w:id="45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CAA059E" w14:textId="40E5496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59" w:author="Gen-Chang Hsu" w:date="2024-08-19T13:33:00Z" w16du:dateUtc="2024-08-19T17:33:00Z">
                <w:pPr/>
              </w:pPrChange>
            </w:pPr>
            <w:ins w:id="460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097DFF4" w14:textId="51A677DB" w:rsidTr="00195FEF">
        <w:trPr>
          <w:trHeight w:hRule="exact" w:val="369"/>
          <w:trPrChange w:id="46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6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958AAB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6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99A9662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6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A880E4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Delphacidae/</w:t>
            </w:r>
            <w:r w:rsidRPr="005C029F">
              <w:rPr>
                <w:rFonts w:cs="Times New Roman"/>
                <w:i/>
                <w:szCs w:val="24"/>
              </w:rPr>
              <w:t>Nilaparvata</w:t>
            </w:r>
          </w:p>
        </w:tc>
        <w:tc>
          <w:tcPr>
            <w:tcW w:w="1980" w:type="dxa"/>
            <w:tcPrChange w:id="46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A50F754" w14:textId="3575D1C6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66" w:author="Gen-Chang Hsu" w:date="2024-08-19T13:33:00Z" w16du:dateUtc="2024-08-19T17:33:00Z">
                <w:pPr/>
              </w:pPrChange>
            </w:pPr>
            <w:ins w:id="467" w:author="Gen-Chang Hsu" w:date="2024-08-19T13:21:00Z" w16du:dateUtc="2024-08-19T17:21:00Z">
              <w:r>
                <w:rPr>
                  <w:rFonts w:cs="Times New Roman"/>
                  <w:szCs w:val="24"/>
                </w:rPr>
                <w:t>82</w:t>
              </w:r>
            </w:ins>
          </w:p>
        </w:tc>
      </w:tr>
      <w:tr w:rsidR="00195FEF" w:rsidRPr="005C029F" w14:paraId="3EE99D1B" w14:textId="0F2D4B81" w:rsidTr="00195FEF">
        <w:trPr>
          <w:trHeight w:hRule="exact" w:val="369"/>
          <w:trPrChange w:id="46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6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D7775A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7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AE92B43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7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E2D6788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r w:rsidRPr="005C029F">
              <w:rPr>
                <w:rFonts w:cs="Times New Roman"/>
                <w:i/>
                <w:szCs w:val="24"/>
              </w:rPr>
              <w:t>Pachybrachius</w:t>
            </w:r>
          </w:p>
        </w:tc>
        <w:tc>
          <w:tcPr>
            <w:tcW w:w="1980" w:type="dxa"/>
            <w:tcPrChange w:id="47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7B63C40" w14:textId="7659798A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73" w:author="Gen-Chang Hsu" w:date="2024-08-19T13:33:00Z" w16du:dateUtc="2024-08-19T17:33:00Z">
                <w:pPr/>
              </w:pPrChange>
            </w:pPr>
            <w:ins w:id="474" w:author="Gen-Chang Hsu" w:date="2024-08-19T13:21:00Z" w16du:dateUtc="2024-08-19T17:21:00Z">
              <w:r>
                <w:rPr>
                  <w:rFonts w:cs="Times New Roman"/>
                  <w:szCs w:val="24"/>
                </w:rPr>
                <w:t>11</w:t>
              </w:r>
            </w:ins>
          </w:p>
        </w:tc>
      </w:tr>
      <w:tr w:rsidR="00195FEF" w:rsidRPr="005C029F" w14:paraId="25B1BE44" w14:textId="0532396C" w:rsidTr="00195FEF">
        <w:trPr>
          <w:trHeight w:hRule="exact" w:val="369"/>
          <w:trPrChange w:id="475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76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33CE057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77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17720AD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78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2D7A1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Miridae</w:t>
            </w:r>
          </w:p>
        </w:tc>
        <w:tc>
          <w:tcPr>
            <w:tcW w:w="1980" w:type="dxa"/>
            <w:tcPrChange w:id="479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2D1935D" w14:textId="3286D498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80" w:author="Gen-Chang Hsu" w:date="2024-08-19T13:33:00Z" w16du:dateUtc="2024-08-19T17:33:00Z">
                <w:pPr/>
              </w:pPrChange>
            </w:pPr>
            <w:ins w:id="481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F95A1F5" w14:textId="6D0F3A4A" w:rsidTr="00195FEF">
        <w:trPr>
          <w:trHeight w:hRule="exact" w:val="369"/>
          <w:trPrChange w:id="482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3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EDCFE7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84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F1BCC5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5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87AF1A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r w:rsidRPr="005C029F">
              <w:rPr>
                <w:rFonts w:cs="Times New Roman"/>
                <w:i/>
                <w:szCs w:val="24"/>
              </w:rPr>
              <w:t>Scotinophara</w:t>
            </w:r>
          </w:p>
        </w:tc>
        <w:tc>
          <w:tcPr>
            <w:tcW w:w="1980" w:type="dxa"/>
            <w:tcPrChange w:id="486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C3C0B1C" w14:textId="66429F90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87" w:author="Gen-Chang Hsu" w:date="2024-08-19T13:33:00Z" w16du:dateUtc="2024-08-19T17:33:00Z">
                <w:pPr/>
              </w:pPrChange>
            </w:pPr>
            <w:ins w:id="488" w:author="Gen-Chang Hsu" w:date="2024-08-19T13:21:00Z" w16du:dateUtc="2024-08-19T17:21:00Z">
              <w:r>
                <w:rPr>
                  <w:rFonts w:cs="Times New Roman"/>
                  <w:szCs w:val="24"/>
                </w:rPr>
                <w:t>34</w:t>
              </w:r>
            </w:ins>
          </w:p>
        </w:tc>
      </w:tr>
      <w:tr w:rsidR="00195FEF" w:rsidRPr="005C029F" w14:paraId="696EEA20" w14:textId="26833679" w:rsidTr="00195FEF">
        <w:trPr>
          <w:trHeight w:hRule="exact" w:val="369"/>
          <w:trPrChange w:id="489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90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730B5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91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A880D68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92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0773D1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Ricaniidae</w:t>
            </w:r>
          </w:p>
        </w:tc>
        <w:tc>
          <w:tcPr>
            <w:tcW w:w="1980" w:type="dxa"/>
            <w:tcPrChange w:id="493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2CD78D5" w14:textId="6A0F8E6D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94" w:author="Gen-Chang Hsu" w:date="2024-08-19T13:33:00Z" w16du:dateUtc="2024-08-19T17:33:00Z">
                <w:pPr/>
              </w:pPrChange>
            </w:pPr>
            <w:ins w:id="495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DA0ADA9" w14:textId="6FA131AF" w:rsidTr="00195FEF">
        <w:trPr>
          <w:trHeight w:hRule="exact" w:val="369"/>
          <w:trPrChange w:id="496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97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F18C0D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98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3ABC60F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99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FDA1D3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Hesperiidae</w:t>
            </w:r>
          </w:p>
        </w:tc>
        <w:tc>
          <w:tcPr>
            <w:tcW w:w="1980" w:type="dxa"/>
            <w:tcPrChange w:id="500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5FBEA28" w14:textId="629727C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01" w:author="Gen-Chang Hsu" w:date="2024-08-19T13:33:00Z" w16du:dateUtc="2024-08-19T17:33:00Z">
                <w:pPr/>
              </w:pPrChange>
            </w:pPr>
            <w:ins w:id="502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4785A57" w14:textId="7C52C370" w:rsidTr="00195FEF">
        <w:trPr>
          <w:trHeight w:hRule="exact" w:val="369"/>
          <w:trPrChange w:id="50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4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8331A0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05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B79DB6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6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CE2D0F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Nymphalidae</w:t>
            </w:r>
          </w:p>
        </w:tc>
        <w:tc>
          <w:tcPr>
            <w:tcW w:w="1980" w:type="dxa"/>
            <w:tcPrChange w:id="507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E20A7C3" w14:textId="49818B9B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08" w:author="Gen-Chang Hsu" w:date="2024-08-19T13:33:00Z" w16du:dateUtc="2024-08-19T17:33:00Z">
                <w:pPr/>
              </w:pPrChange>
            </w:pPr>
            <w:ins w:id="509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F8FD6CB" w14:textId="15D091EC" w:rsidTr="00195FEF">
        <w:trPr>
          <w:trHeight w:hRule="exact" w:val="369"/>
          <w:trPrChange w:id="51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1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82EB30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1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2977501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1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770704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Pyralidae</w:t>
            </w:r>
          </w:p>
        </w:tc>
        <w:tc>
          <w:tcPr>
            <w:tcW w:w="1980" w:type="dxa"/>
            <w:tcPrChange w:id="51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D7AD968" w14:textId="27A98CDF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15" w:author="Gen-Chang Hsu" w:date="2024-08-19T13:33:00Z" w16du:dateUtc="2024-08-19T17:33:00Z">
                <w:pPr/>
              </w:pPrChange>
            </w:pPr>
            <w:ins w:id="516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A76B14B" w14:textId="6CF36057" w:rsidTr="00195FEF">
        <w:trPr>
          <w:trHeight w:hRule="exact" w:val="369"/>
          <w:trPrChange w:id="51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1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C2FE76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1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4CD93CB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AB94C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Pyrgomorphidae/</w:t>
            </w:r>
            <w:r w:rsidRPr="005C029F">
              <w:rPr>
                <w:rFonts w:cs="Times New Roman"/>
                <w:i/>
                <w:szCs w:val="24"/>
              </w:rPr>
              <w:t>Atractomorpha</w:t>
            </w:r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1980" w:type="dxa"/>
            <w:tcPrChange w:id="52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4FC3E9A8" w14:textId="6E366BB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22" w:author="Gen-Chang Hsu" w:date="2024-08-19T13:33:00Z" w16du:dateUtc="2024-08-19T17:33:00Z">
                <w:pPr/>
              </w:pPrChange>
            </w:pPr>
            <w:ins w:id="523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CF5C7A0" w14:textId="29E7BC35" w:rsidTr="00195FEF">
        <w:trPr>
          <w:trHeight w:hRule="exact" w:val="369"/>
          <w:trPrChange w:id="52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67C436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52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8332A0E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E107D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  <w:tc>
          <w:tcPr>
            <w:tcW w:w="1980" w:type="dxa"/>
            <w:tcPrChange w:id="52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A2BFF7E" w14:textId="7FD65868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29" w:author="Gen-Chang Hsu" w:date="2024-08-19T13:33:00Z" w16du:dateUtc="2024-08-19T17:33:00Z">
                <w:pPr/>
              </w:pPrChange>
            </w:pPr>
            <w:ins w:id="530" w:author="Gen-Chang Hsu" w:date="2024-08-19T13:26:00Z" w16du:dateUtc="2024-08-19T17:26:00Z">
              <w:r>
                <w:rPr>
                  <w:rFonts w:cs="Times New Roman"/>
                  <w:szCs w:val="24"/>
                </w:rPr>
                <w:t>5</w:t>
              </w:r>
            </w:ins>
          </w:p>
        </w:tc>
      </w:tr>
      <w:tr w:rsidR="00195FEF" w:rsidRPr="005C029F" w14:paraId="1F5A6A7B" w14:textId="44F54E21" w:rsidTr="00195FEF">
        <w:trPr>
          <w:trHeight w:hRule="exact" w:val="369"/>
          <w:trPrChange w:id="53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3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BF811C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3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6CED22A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3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7616B33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  <w:tc>
          <w:tcPr>
            <w:tcW w:w="1980" w:type="dxa"/>
            <w:tcPrChange w:id="53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1C31B29" w14:textId="5EC7750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36" w:author="Gen-Chang Hsu" w:date="2024-08-19T13:33:00Z" w16du:dateUtc="2024-08-19T17:33:00Z">
                <w:pPr/>
              </w:pPrChange>
            </w:pPr>
            <w:ins w:id="537" w:author="Gen-Chang Hsu" w:date="2024-08-19T13:26:00Z" w16du:dateUtc="2024-08-19T17:26:00Z">
              <w:r>
                <w:rPr>
                  <w:rFonts w:cs="Times New Roman"/>
                  <w:szCs w:val="24"/>
                </w:rPr>
                <w:t>13</w:t>
              </w:r>
            </w:ins>
          </w:p>
        </w:tc>
      </w:tr>
      <w:tr w:rsidR="00195FEF" w:rsidRPr="005C029F" w14:paraId="475E9404" w14:textId="04F5BF34" w:rsidTr="00195FEF">
        <w:trPr>
          <w:trHeight w:hRule="exact" w:val="369"/>
          <w:trPrChange w:id="53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3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B3BA30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1980" w:type="dxa"/>
            <w:shd w:val="clear" w:color="auto" w:fill="auto"/>
            <w:vAlign w:val="center"/>
            <w:tcPrChange w:id="54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BFAA48C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4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98751EC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Calliphoridae</w:t>
            </w:r>
          </w:p>
        </w:tc>
        <w:tc>
          <w:tcPr>
            <w:tcW w:w="1980" w:type="dxa"/>
            <w:tcPrChange w:id="54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2B4D00E" w14:textId="7358087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43" w:author="Gen-Chang Hsu" w:date="2024-08-19T13:33:00Z" w16du:dateUtc="2024-08-19T17:33:00Z">
                <w:pPr/>
              </w:pPrChange>
            </w:pPr>
            <w:ins w:id="544" w:author="Gen-Chang Hsu" w:date="2024-08-19T13:29:00Z" w16du:dateUtc="2024-08-19T17:29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3D5E329" w14:textId="4D9EA2B2" w:rsidTr="00195FEF">
        <w:trPr>
          <w:trHeight w:hRule="exact" w:val="369"/>
          <w:trPrChange w:id="545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46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26129A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47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487E175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48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E10DA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  <w:tc>
          <w:tcPr>
            <w:tcW w:w="1980" w:type="dxa"/>
            <w:tcPrChange w:id="549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9D458EF" w14:textId="1EB7621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50" w:author="Gen-Chang Hsu" w:date="2024-08-19T13:33:00Z" w16du:dateUtc="2024-08-19T17:33:00Z">
                <w:pPr/>
              </w:pPrChange>
            </w:pPr>
            <w:ins w:id="551" w:author="Gen-Chang Hsu" w:date="2024-08-19T13:29:00Z" w16du:dateUtc="2024-08-19T17:29:00Z">
              <w:r>
                <w:rPr>
                  <w:rFonts w:cs="Times New Roman"/>
                  <w:szCs w:val="24"/>
                </w:rPr>
                <w:t>29</w:t>
              </w:r>
            </w:ins>
          </w:p>
        </w:tc>
      </w:tr>
      <w:tr w:rsidR="00195FEF" w:rsidRPr="005C029F" w14:paraId="2754EBA1" w14:textId="4264B399" w:rsidTr="00195FEF">
        <w:trPr>
          <w:trHeight w:hRule="exact" w:val="369"/>
          <w:trPrChange w:id="552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3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F7882C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54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D3DA877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5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174C27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Chloropidae</w:t>
            </w:r>
          </w:p>
        </w:tc>
        <w:tc>
          <w:tcPr>
            <w:tcW w:w="1980" w:type="dxa"/>
            <w:tcPrChange w:id="556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2C4AC834" w14:textId="4461F70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57" w:author="Gen-Chang Hsu" w:date="2024-08-19T13:33:00Z" w16du:dateUtc="2024-08-19T17:33:00Z">
                <w:pPr/>
              </w:pPrChange>
            </w:pPr>
            <w:ins w:id="558" w:author="Gen-Chang Hsu" w:date="2024-08-19T13:29:00Z" w16du:dateUtc="2024-08-19T17:29:00Z">
              <w:r>
                <w:rPr>
                  <w:rFonts w:cs="Times New Roman"/>
                  <w:szCs w:val="24"/>
                </w:rPr>
                <w:t>27</w:t>
              </w:r>
            </w:ins>
          </w:p>
        </w:tc>
      </w:tr>
      <w:tr w:rsidR="00195FEF" w:rsidRPr="005C029F" w14:paraId="23C149C3" w14:textId="4BEF41A4" w:rsidTr="00195FEF">
        <w:trPr>
          <w:trHeight w:hRule="exact" w:val="369"/>
          <w:trPrChange w:id="559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0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FE0535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61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BE9C788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2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2989CB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Ephydridae</w:t>
            </w:r>
          </w:p>
        </w:tc>
        <w:tc>
          <w:tcPr>
            <w:tcW w:w="1980" w:type="dxa"/>
            <w:tcPrChange w:id="563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4B606BF" w14:textId="068B257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64" w:author="Gen-Chang Hsu" w:date="2024-08-19T13:33:00Z" w16du:dateUtc="2024-08-19T17:33:00Z">
                <w:pPr/>
              </w:pPrChange>
            </w:pPr>
            <w:ins w:id="565" w:author="Gen-Chang Hsu" w:date="2024-08-19T13:29:00Z" w16du:dateUtc="2024-08-19T17:29:00Z">
              <w:r>
                <w:rPr>
                  <w:rFonts w:cs="Times New Roman"/>
                  <w:szCs w:val="24"/>
                </w:rPr>
                <w:t>28</w:t>
              </w:r>
            </w:ins>
          </w:p>
        </w:tc>
      </w:tr>
      <w:tr w:rsidR="00195FEF" w:rsidRPr="005C029F" w14:paraId="4CCEE956" w14:textId="462DA2E1" w:rsidTr="00195FEF">
        <w:trPr>
          <w:trHeight w:hRule="exact" w:val="369"/>
          <w:trPrChange w:id="566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7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9378E8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68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3640FA8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9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0B9A3D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Lauxaniidae</w:t>
            </w:r>
          </w:p>
        </w:tc>
        <w:tc>
          <w:tcPr>
            <w:tcW w:w="1980" w:type="dxa"/>
            <w:tcPrChange w:id="570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FCE753E" w14:textId="3D89F53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71" w:author="Gen-Chang Hsu" w:date="2024-08-19T13:33:00Z" w16du:dateUtc="2024-08-19T17:33:00Z">
                <w:pPr/>
              </w:pPrChange>
            </w:pPr>
            <w:ins w:id="572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7976BF6D" w14:textId="0E74ADC2" w:rsidTr="00195FEF">
        <w:trPr>
          <w:trHeight w:hRule="exact" w:val="369"/>
          <w:trPrChange w:id="57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74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8DA629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75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D05B06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76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E4CF59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Muscidae</w:t>
            </w:r>
          </w:p>
        </w:tc>
        <w:tc>
          <w:tcPr>
            <w:tcW w:w="1980" w:type="dxa"/>
            <w:tcPrChange w:id="577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2D3AA3F9" w14:textId="01D4B73D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78" w:author="Gen-Chang Hsu" w:date="2024-08-19T13:33:00Z" w16du:dateUtc="2024-08-19T17:33:00Z">
                <w:pPr/>
              </w:pPrChange>
            </w:pPr>
            <w:ins w:id="579" w:author="Gen-Chang Hsu" w:date="2024-08-19T13:30:00Z" w16du:dateUtc="2024-08-19T17:30:00Z">
              <w:r>
                <w:rPr>
                  <w:rFonts w:cs="Times New Roman"/>
                  <w:szCs w:val="24"/>
                </w:rPr>
                <w:t>19</w:t>
              </w:r>
            </w:ins>
          </w:p>
        </w:tc>
      </w:tr>
      <w:tr w:rsidR="00195FEF" w:rsidRPr="005C029F" w14:paraId="3999425F" w14:textId="3DB15FA6" w:rsidTr="00195FEF">
        <w:trPr>
          <w:trHeight w:hRule="exact" w:val="369"/>
          <w:trPrChange w:id="58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8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9AB86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8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9A202F1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8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757AD1F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Phoridae</w:t>
            </w:r>
          </w:p>
        </w:tc>
        <w:tc>
          <w:tcPr>
            <w:tcW w:w="1980" w:type="dxa"/>
            <w:tcPrChange w:id="58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8AF3520" w14:textId="1411FB4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85" w:author="Gen-Chang Hsu" w:date="2024-08-19T13:33:00Z" w16du:dateUtc="2024-08-19T17:33:00Z">
                <w:pPr/>
              </w:pPrChange>
            </w:pPr>
            <w:ins w:id="586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5703B8EA" w14:textId="5495F3F3" w:rsidTr="00195FEF">
        <w:trPr>
          <w:trHeight w:hRule="exact" w:val="369"/>
          <w:trPrChange w:id="58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8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794149F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8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6E7F700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FB694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Platystomatidae</w:t>
            </w:r>
          </w:p>
        </w:tc>
        <w:tc>
          <w:tcPr>
            <w:tcW w:w="1980" w:type="dxa"/>
            <w:tcPrChange w:id="59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7BC9DA0" w14:textId="694DBA0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92" w:author="Gen-Chang Hsu" w:date="2024-08-19T13:33:00Z" w16du:dateUtc="2024-08-19T17:33:00Z">
                <w:pPr/>
              </w:pPrChange>
            </w:pPr>
            <w:ins w:id="593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79ECB8E" w14:textId="39F7CFA1" w:rsidTr="00195FEF">
        <w:trPr>
          <w:trHeight w:hRule="exact" w:val="369"/>
          <w:trPrChange w:id="59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4D9D23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9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36215FD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4F289D7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Sarcophagidae</w:t>
            </w:r>
          </w:p>
        </w:tc>
        <w:tc>
          <w:tcPr>
            <w:tcW w:w="1980" w:type="dxa"/>
            <w:tcPrChange w:id="59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2E5186B" w14:textId="5C77724D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99" w:author="Gen-Chang Hsu" w:date="2024-08-19T13:33:00Z" w16du:dateUtc="2024-08-19T17:33:00Z">
                <w:pPr/>
              </w:pPrChange>
            </w:pPr>
            <w:ins w:id="600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093D482F" w14:textId="59E6C545" w:rsidTr="00195FEF">
        <w:trPr>
          <w:trHeight w:hRule="exact" w:val="369"/>
          <w:trPrChange w:id="60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0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1F3E73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0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4FB1B80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0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05ADF8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Sciomyzidae</w:t>
            </w:r>
          </w:p>
        </w:tc>
        <w:tc>
          <w:tcPr>
            <w:tcW w:w="1980" w:type="dxa"/>
            <w:tcPrChange w:id="60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52AC069" w14:textId="6933E5D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06" w:author="Gen-Chang Hsu" w:date="2024-08-19T13:33:00Z" w16du:dateUtc="2024-08-19T17:33:00Z">
                <w:pPr/>
              </w:pPrChange>
            </w:pPr>
            <w:ins w:id="607" w:author="Gen-Chang Hsu" w:date="2024-08-19T13:30:00Z" w16du:dateUtc="2024-08-19T17:30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195FEF" w:rsidRPr="005C029F" w14:paraId="7F45B159" w14:textId="5424358A" w:rsidTr="00195FEF">
        <w:trPr>
          <w:trHeight w:hRule="exact" w:val="369"/>
          <w:trPrChange w:id="60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0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F06F14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1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8628E67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1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7FDD0F3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Sphaeroceridae</w:t>
            </w:r>
          </w:p>
        </w:tc>
        <w:tc>
          <w:tcPr>
            <w:tcW w:w="1980" w:type="dxa"/>
            <w:tcPrChange w:id="61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C26CE38" w14:textId="40871E2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13" w:author="Gen-Chang Hsu" w:date="2024-08-19T13:33:00Z" w16du:dateUtc="2024-08-19T17:33:00Z">
                <w:pPr/>
              </w:pPrChange>
            </w:pPr>
            <w:ins w:id="614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5C7505C2" w14:textId="47C20113" w:rsidTr="00195FEF">
        <w:trPr>
          <w:trHeight w:hRule="exact" w:val="369"/>
          <w:trPrChange w:id="615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16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FB1909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17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A04514F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18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2B031D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  <w:tc>
          <w:tcPr>
            <w:tcW w:w="1980" w:type="dxa"/>
            <w:tcPrChange w:id="619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8B021B9" w14:textId="5258DB15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20" w:author="Gen-Chang Hsu" w:date="2024-08-19T13:33:00Z" w16du:dateUtc="2024-08-19T17:33:00Z">
                <w:pPr/>
              </w:pPrChange>
            </w:pPr>
            <w:ins w:id="621" w:author="Gen-Chang Hsu" w:date="2024-08-19T13:30:00Z" w16du:dateUtc="2024-08-19T17:30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195FEF" w:rsidRPr="005C029F" w14:paraId="12257969" w14:textId="180A9EA9" w:rsidTr="00195FEF">
        <w:trPr>
          <w:trHeight w:hRule="exact" w:val="369"/>
          <w:trPrChange w:id="622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3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06AB89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24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938863E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5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882EF5C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Tephritidae</w:t>
            </w:r>
          </w:p>
        </w:tc>
        <w:tc>
          <w:tcPr>
            <w:tcW w:w="1980" w:type="dxa"/>
            <w:tcPrChange w:id="626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A7574F6" w14:textId="10E95A3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27" w:author="Gen-Chang Hsu" w:date="2024-08-19T13:33:00Z" w16du:dateUtc="2024-08-19T17:33:00Z">
                <w:pPr/>
              </w:pPrChange>
            </w:pPr>
            <w:ins w:id="628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4BC225E5" w14:textId="3714EAB8" w:rsidTr="00195FEF">
        <w:trPr>
          <w:trHeight w:hRule="exact" w:val="369"/>
          <w:trPrChange w:id="629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30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2AF749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31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0183DE3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32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D0B0B6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Tetrigidae</w:t>
            </w:r>
          </w:p>
        </w:tc>
        <w:tc>
          <w:tcPr>
            <w:tcW w:w="1980" w:type="dxa"/>
            <w:tcPrChange w:id="633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87D5728" w14:textId="6AC31A24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34" w:author="Gen-Chang Hsu" w:date="2024-08-19T13:33:00Z" w16du:dateUtc="2024-08-19T17:33:00Z">
                <w:pPr/>
              </w:pPrChange>
            </w:pPr>
            <w:ins w:id="635" w:author="Gen-Chang Hsu" w:date="2024-08-19T13:30:00Z" w16du:dateUtc="2024-08-19T17:30:00Z">
              <w:r>
                <w:rPr>
                  <w:rFonts w:cs="Times New Roman"/>
                  <w:szCs w:val="24"/>
                </w:rPr>
                <w:t>15</w:t>
              </w:r>
            </w:ins>
          </w:p>
        </w:tc>
      </w:tr>
      <w:tr w:rsidR="00195FEF" w:rsidRPr="005C029F" w14:paraId="2CEE3FF1" w14:textId="3B8569DB" w:rsidTr="00195FEF">
        <w:trPr>
          <w:trHeight w:hRule="exact" w:val="369"/>
          <w:trPrChange w:id="636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37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2349F1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38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7C88B4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39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393ECC0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Tridactylidae</w:t>
            </w:r>
          </w:p>
        </w:tc>
        <w:tc>
          <w:tcPr>
            <w:tcW w:w="1980" w:type="dxa"/>
            <w:tcPrChange w:id="640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83AC59D" w14:textId="1D18949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41" w:author="Gen-Chang Hsu" w:date="2024-08-19T13:33:00Z" w16du:dateUtc="2024-08-19T17:33:00Z">
                <w:pPr/>
              </w:pPrChange>
            </w:pPr>
            <w:ins w:id="642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</w:tbl>
    <w:p w14:paraId="4B17D140" w14:textId="77777777" w:rsidR="005B0566" w:rsidRPr="005C029F" w:rsidRDefault="00DD4E15">
      <w:pPr>
        <w:rPr>
          <w:rFonts w:cs="Times New Roman"/>
          <w:b/>
          <w:color w:val="FF0000"/>
          <w:szCs w:val="24"/>
        </w:rPr>
      </w:pPr>
      <w:r w:rsidRPr="005C029F">
        <w:rPr>
          <w:rFonts w:cs="Times New Roman"/>
          <w:b/>
          <w:color w:val="FF0000"/>
          <w:szCs w:val="24"/>
        </w:rPr>
        <w:br w:type="page"/>
      </w:r>
    </w:p>
    <w:p w14:paraId="6BC34FC6" w14:textId="020DAFFF" w:rsidR="005B0566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lastRenderedPageBreak/>
        <w:t xml:space="preserve">Table S2. </w:t>
      </w:r>
      <w:r w:rsidRPr="005C029F">
        <w:rPr>
          <w:rFonts w:cs="Times New Roman"/>
          <w:szCs w:val="24"/>
        </w:rPr>
        <w:t xml:space="preserve">The proportions (mean ± SE) of prey sources (rice herbivores, tourist herbivores, </w:t>
      </w:r>
      <w:r w:rsidR="00292019">
        <w:rPr>
          <w:rFonts w:cs="Times New Roman"/>
          <w:szCs w:val="24"/>
        </w:rPr>
        <w:t xml:space="preserve">and </w:t>
      </w:r>
      <w:r w:rsidRPr="005C029F">
        <w:rPr>
          <w:rFonts w:cs="Times New Roman"/>
          <w:szCs w:val="24"/>
        </w:rPr>
        <w:t xml:space="preserve">detritivores) consumed in predators’ diet in organic and conventional rice farms over crop stages in each study year. </w:t>
      </w:r>
      <w:ins w:id="643" w:author="Gen-Chang Hsu" w:date="2024-08-18T16:02:00Z" w16du:dateUtc="2024-08-18T20:02:00Z">
        <w:r w:rsidR="008D1AD2">
          <w:rPr>
            <w:rFonts w:cs="Times New Roman"/>
            <w:szCs w:val="24"/>
          </w:rPr>
          <w:t xml:space="preserve">Separate stable isotope mixing models were fitted to the isotope data on both predator groups (“Both”), on spiders only (“Spiders”), and on ladybeetles only (“Ladybeetles”). </w:t>
        </w:r>
      </w:ins>
      <w:r w:rsidR="00292019">
        <w:rPr>
          <w:rFonts w:cs="Times New Roman"/>
          <w:szCs w:val="24"/>
        </w:rPr>
        <w:t>The mean proportions were computed from the Bayesian posterior medians of diet estimates in replicate farms</w:t>
      </w:r>
      <w:del w:id="644" w:author="Gen-Chang Hsu" w:date="2024-08-18T20:54:00Z" w16du:dateUtc="2024-08-19T00:54:00Z">
        <w:r w:rsidR="00292019" w:rsidDel="00D73ABA">
          <w:rPr>
            <w:rFonts w:cs="Times New Roman"/>
            <w:szCs w:val="24"/>
          </w:rPr>
          <w:delText xml:space="preserve">; </w:delText>
        </w:r>
        <w:r w:rsidRPr="005C029F" w:rsidDel="00D73ABA">
          <w:rPr>
            <w:rFonts w:cs="Times New Roman"/>
            <w:i/>
            <w:szCs w:val="24"/>
          </w:rPr>
          <w:delText xml:space="preserve">n </w:delText>
        </w:r>
        <w:r w:rsidRPr="005C029F" w:rsidDel="00D73ABA">
          <w:rPr>
            <w:rFonts w:cs="Times New Roman"/>
            <w:szCs w:val="24"/>
          </w:rPr>
          <w:delText>represents the number of replicat</w:delText>
        </w:r>
        <w:r w:rsidR="00630295" w:rsidRPr="005C029F" w:rsidDel="00D73ABA">
          <w:rPr>
            <w:rFonts w:cs="Times New Roman"/>
            <w:szCs w:val="24"/>
          </w:rPr>
          <w:delText>e farms</w:delText>
        </w:r>
      </w:del>
      <w:r w:rsidR="00292019">
        <w:rPr>
          <w:rFonts w:cs="Times New Roman" w:hint="eastAsia"/>
          <w:szCs w:val="24"/>
        </w:rPr>
        <w:t>.</w:t>
      </w:r>
      <w:r w:rsidR="00292019">
        <w:rPr>
          <w:rFonts w:cs="Times New Roman"/>
          <w:szCs w:val="24"/>
        </w:rPr>
        <w:t xml:space="preserve"> </w:t>
      </w:r>
      <w:r w:rsidRPr="005C029F">
        <w:rPr>
          <w:rFonts w:cs="Times New Roman"/>
          <w:szCs w:val="24"/>
        </w:rPr>
        <w:t>Note that the differences in</w:t>
      </w:r>
      <w:ins w:id="645" w:author="Gen-Chang Hsu" w:date="2024-08-18T20:55:00Z" w16du:dateUtc="2024-08-19T00:55:00Z">
        <w:r w:rsidR="00D73ABA">
          <w:rPr>
            <w:rFonts w:cs="Times New Roman"/>
            <w:szCs w:val="24"/>
          </w:rPr>
          <w:t xml:space="preserve"> the number of replicate farms</w:t>
        </w:r>
      </w:ins>
      <w:del w:id="646" w:author="Gen-Chang Hsu" w:date="2024-08-18T20:55:00Z" w16du:dateUtc="2024-08-19T00:55:00Z">
        <w:r w:rsidRPr="00D73ABA" w:rsidDel="00D73ABA">
          <w:rPr>
            <w:rFonts w:cs="Times New Roman"/>
            <w:iCs/>
            <w:szCs w:val="24"/>
          </w:rPr>
          <w:delText xml:space="preserve"> </w:delText>
        </w:r>
        <w:r w:rsidRPr="00D73ABA" w:rsidDel="00D73ABA">
          <w:rPr>
            <w:rFonts w:cs="Times New Roman"/>
            <w:iCs/>
            <w:szCs w:val="24"/>
            <w:rPrChange w:id="647" w:author="Gen-Chang Hsu" w:date="2024-08-18T20:55:00Z" w16du:dateUtc="2024-08-19T00:55:00Z">
              <w:rPr>
                <w:rFonts w:cs="Times New Roman"/>
                <w:i/>
                <w:szCs w:val="24"/>
              </w:rPr>
            </w:rPrChange>
          </w:rPr>
          <w:delText>n</w:delText>
        </w:r>
      </w:del>
      <w:r w:rsidRPr="00D73ABA">
        <w:rPr>
          <w:rFonts w:cs="Times New Roman"/>
          <w:iCs/>
          <w:szCs w:val="24"/>
          <w:rPrChange w:id="648" w:author="Gen-Chang Hsu" w:date="2024-08-18T20:55:00Z" w16du:dateUtc="2024-08-19T00:55:00Z">
            <w:rPr>
              <w:rFonts w:cs="Times New Roman"/>
              <w:i/>
              <w:szCs w:val="24"/>
            </w:rPr>
          </w:rPrChange>
        </w:rPr>
        <w:t xml:space="preserve"> </w:t>
      </w:r>
      <w:ins w:id="649" w:author="Gen-Chang Hsu" w:date="2024-08-18T20:56:00Z" w16du:dateUtc="2024-08-19T00:56:00Z">
        <w:r w:rsidR="00D73ABA">
          <w:rPr>
            <w:rFonts w:cs="Times New Roman"/>
            <w:iCs/>
            <w:szCs w:val="24"/>
          </w:rPr>
          <w:t xml:space="preserve">among the crop stages </w:t>
        </w:r>
      </w:ins>
      <w:r w:rsidRPr="005C029F">
        <w:rPr>
          <w:rFonts w:cs="Times New Roman"/>
          <w:szCs w:val="24"/>
        </w:rPr>
        <w:t xml:space="preserve">within </w:t>
      </w:r>
      <w:ins w:id="650" w:author="Gen-Chang Hsu" w:date="2024-08-18T20:56:00Z" w16du:dateUtc="2024-08-19T00:56:00Z">
        <w:r w:rsidR="00D73ABA">
          <w:rPr>
            <w:rFonts w:cs="Times New Roman"/>
            <w:szCs w:val="24"/>
          </w:rPr>
          <w:t xml:space="preserve">each </w:t>
        </w:r>
      </w:ins>
      <w:del w:id="651" w:author="Gen-Chang Hsu" w:date="2024-08-18T20:56:00Z" w16du:dateUtc="2024-08-19T00:56:00Z">
        <w:r w:rsidRPr="005C029F" w:rsidDel="00D73ABA">
          <w:rPr>
            <w:rFonts w:cs="Times New Roman"/>
            <w:szCs w:val="24"/>
          </w:rPr>
          <w:delText xml:space="preserve">the same </w:delText>
        </w:r>
      </w:del>
      <w:r w:rsidRPr="005C029F">
        <w:rPr>
          <w:rFonts w:cs="Times New Roman"/>
          <w:szCs w:val="24"/>
        </w:rPr>
        <w:t>study year were due to</w:t>
      </w:r>
      <w:r w:rsidR="00113369">
        <w:rPr>
          <w:rFonts w:cs="Times New Roman"/>
          <w:szCs w:val="24"/>
        </w:rPr>
        <w:t xml:space="preserve"> insufficient </w:t>
      </w:r>
      <w:ins w:id="652" w:author="Gen-Chang Hsu" w:date="2024-08-18T20:57:00Z" w16du:dateUtc="2024-08-19T00:57:00Z">
        <w:r w:rsidR="00D73ABA">
          <w:rPr>
            <w:rFonts w:cs="Times New Roman"/>
            <w:szCs w:val="24"/>
          </w:rPr>
          <w:t xml:space="preserve">prey sources and </w:t>
        </w:r>
      </w:ins>
      <w:r w:rsidRPr="005C029F">
        <w:rPr>
          <w:rFonts w:cs="Times New Roman"/>
          <w:szCs w:val="24"/>
        </w:rPr>
        <w:t>predator</w:t>
      </w:r>
      <w:r w:rsidR="00113369">
        <w:rPr>
          <w:rFonts w:cs="Times New Roman"/>
          <w:szCs w:val="24"/>
        </w:rPr>
        <w:t xml:space="preserve"> </w:t>
      </w:r>
      <w:ins w:id="653" w:author="Gen-Chang Hsu" w:date="2024-08-18T20:57:00Z" w16du:dateUtc="2024-08-19T00:57:00Z">
        <w:r w:rsidR="00D73ABA">
          <w:rPr>
            <w:rFonts w:cs="Times New Roman"/>
            <w:szCs w:val="24"/>
          </w:rPr>
          <w:t xml:space="preserve">isotope </w:t>
        </w:r>
      </w:ins>
      <w:r w:rsidRPr="005C029F">
        <w:rPr>
          <w:rFonts w:cs="Times New Roman"/>
          <w:szCs w:val="24"/>
        </w:rPr>
        <w:t>s</w:t>
      </w:r>
      <w:r w:rsidR="00113369">
        <w:rPr>
          <w:rFonts w:cs="Times New Roman"/>
          <w:szCs w:val="24"/>
        </w:rPr>
        <w:t>amples</w:t>
      </w:r>
      <w:r w:rsidRPr="005C029F">
        <w:rPr>
          <w:rFonts w:cs="Times New Roman"/>
          <w:szCs w:val="24"/>
        </w:rPr>
        <w:t xml:space="preserve"> </w:t>
      </w:r>
      <w:r w:rsidR="00F36DB3" w:rsidRPr="005C029F">
        <w:rPr>
          <w:rFonts w:cs="Times New Roman"/>
          <w:szCs w:val="24"/>
        </w:rPr>
        <w:t>in some</w:t>
      </w:r>
      <w:del w:id="654" w:author="Gen-Chang Hsu" w:date="2024-08-18T20:57:00Z" w16du:dateUtc="2024-08-19T00:57:00Z">
        <w:r w:rsidR="00F36DB3" w:rsidRPr="005C029F" w:rsidDel="00D73ABA">
          <w:rPr>
            <w:rFonts w:cs="Times New Roman"/>
            <w:szCs w:val="24"/>
          </w:rPr>
          <w:delText xml:space="preserve"> replicate</w:delText>
        </w:r>
      </w:del>
      <w:r w:rsidR="00F36DB3" w:rsidRPr="005C029F">
        <w:rPr>
          <w:rFonts w:cs="Times New Roman"/>
          <w:szCs w:val="24"/>
        </w:rPr>
        <w:t xml:space="preserve"> farms</w:t>
      </w:r>
      <w:ins w:id="655" w:author="Gen-Chang Hsu" w:date="2024-08-18T16:03:00Z" w16du:dateUtc="2024-08-18T20:03:00Z">
        <w:r w:rsidR="008D1AD2">
          <w:rPr>
            <w:rFonts w:cs="Times New Roman"/>
            <w:szCs w:val="24"/>
          </w:rPr>
          <w:t xml:space="preserve"> for model estimation</w:t>
        </w:r>
      </w:ins>
      <w:r w:rsidR="00AB0D57">
        <w:rPr>
          <w:rFonts w:cs="Times New Roman"/>
          <w:szCs w:val="24"/>
        </w:rPr>
        <w:t>.</w:t>
      </w:r>
    </w:p>
    <w:tbl>
      <w:tblPr>
        <w:tblStyle w:val="2"/>
        <w:tblW w:w="11393" w:type="dxa"/>
        <w:jc w:val="center"/>
        <w:tblLayout w:type="fixed"/>
        <w:tblLook w:val="04A0" w:firstRow="1" w:lastRow="0" w:firstColumn="1" w:lastColumn="0" w:noHBand="0" w:noVBand="1"/>
        <w:tblPrChange w:id="656" w:author="Gen-Chang Hsu" w:date="2024-08-19T13:39:00Z" w16du:dateUtc="2024-08-19T17:39:00Z">
          <w:tblPr>
            <w:tblStyle w:val="2"/>
            <w:tblW w:w="11393" w:type="dxa"/>
            <w:jc w:val="center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1119"/>
        <w:gridCol w:w="1428"/>
        <w:gridCol w:w="1260"/>
        <w:gridCol w:w="1350"/>
        <w:gridCol w:w="1620"/>
        <w:gridCol w:w="1800"/>
        <w:gridCol w:w="1710"/>
        <w:gridCol w:w="1106"/>
        <w:tblGridChange w:id="657">
          <w:tblGrid>
            <w:gridCol w:w="1119"/>
            <w:gridCol w:w="1428"/>
            <w:gridCol w:w="90"/>
            <w:gridCol w:w="722"/>
            <w:gridCol w:w="448"/>
            <w:gridCol w:w="672"/>
            <w:gridCol w:w="678"/>
            <w:gridCol w:w="1620"/>
            <w:gridCol w:w="1710"/>
            <w:gridCol w:w="90"/>
            <w:gridCol w:w="1710"/>
            <w:gridCol w:w="1106"/>
          </w:tblGrid>
        </w:tblGridChange>
      </w:tblGrid>
      <w:tr w:rsidR="00C05081" w14:paraId="5B7DEE99" w14:textId="77777777" w:rsidTr="00C050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1"/>
          <w:jc w:val="center"/>
          <w:trPrChange w:id="658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59" w:author="Gen-Chang Hsu" w:date="2024-08-19T13:39:00Z" w16du:dateUtc="2024-08-19T17:39:00Z">
              <w:tcPr>
                <w:tcW w:w="1119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1D872D5" w14:textId="77777777" w:rsidR="007D73F5" w:rsidRDefault="007D73F5" w:rsidP="007D73F5">
            <w:pPr>
              <w:spacing w:after="0" w:line="240" w:lineRule="auto"/>
              <w:jc w:val="left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Year</w:t>
            </w:r>
          </w:p>
        </w:tc>
        <w:tc>
          <w:tcPr>
            <w:tcW w:w="1428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0" w:author="Gen-Chang Hsu" w:date="2024-08-19T13:39:00Z" w16du:dateUtc="2024-08-19T17:39:00Z">
              <w:tcPr>
                <w:tcW w:w="1518" w:type="dxa"/>
                <w:gridSpan w:val="2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27BA2E78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Farm type</w:t>
            </w:r>
          </w:p>
        </w:tc>
        <w:tc>
          <w:tcPr>
            <w:tcW w:w="126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1" w:author="Gen-Chang Hsu" w:date="2024-08-19T13:39:00Z" w16du:dateUtc="2024-08-19T17:39:00Z">
              <w:tcPr>
                <w:tcW w:w="722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2C958A4F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Crop stage</w:t>
            </w:r>
          </w:p>
        </w:tc>
        <w:tc>
          <w:tcPr>
            <w:tcW w:w="135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2" w:author="Gen-Chang Hsu" w:date="2024-08-19T13:39:00Z" w16du:dateUtc="2024-08-19T17:39:00Z">
              <w:tcPr>
                <w:tcW w:w="1120" w:type="dxa"/>
                <w:gridSpan w:val="2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7FE7D4EF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Predator</w:t>
            </w:r>
          </w:p>
        </w:tc>
        <w:tc>
          <w:tcPr>
            <w:tcW w:w="5130" w:type="dxa"/>
            <w:gridSpan w:val="3"/>
            <w:shd w:val="clear" w:color="auto" w:fill="auto"/>
            <w:noWrap/>
            <w:vAlign w:val="center"/>
            <w:tcPrChange w:id="663" w:author="Gen-Chang Hsu" w:date="2024-08-19T13:39:00Z" w16du:dateUtc="2024-08-19T17:39:00Z">
              <w:tcPr>
                <w:tcW w:w="5808" w:type="dxa"/>
                <w:gridSpan w:val="5"/>
                <w:shd w:val="clear" w:color="auto" w:fill="auto"/>
                <w:noWrap/>
                <w:vAlign w:val="center"/>
              </w:tcPr>
            </w:tcPrChange>
          </w:tcPr>
          <w:p w14:paraId="7BE0C5AA" w14:textId="77777777" w:rsidR="007D73F5" w:rsidRDefault="007D73F5" w:rsidP="007D73F5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Prey source</w:t>
            </w:r>
          </w:p>
        </w:tc>
        <w:tc>
          <w:tcPr>
            <w:tcW w:w="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4" w:author="Gen-Chang Hsu" w:date="2024-08-19T13:39:00Z" w16du:dateUtc="2024-08-19T17:39:00Z">
              <w:tcPr>
                <w:tcW w:w="1106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790BF9E0" w14:textId="230C7E4B" w:rsidR="007D73F5" w:rsidRDefault="00D73ABA" w:rsidP="007D73F5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bCs w:val="0"/>
                <w:i/>
                <w:color w:val="auto"/>
                <w:sz w:val="22"/>
              </w:rPr>
            </w:pPr>
            <w:del w:id="665" w:author="Gen-Chang Hsu" w:date="2024-08-18T20:54:00Z" w16du:dateUtc="2024-08-19T00:54:00Z">
              <w:r w:rsidDel="00D73ABA">
                <w:rPr>
                  <w:rFonts w:cs="Times New Roman"/>
                  <w:b w:val="0"/>
                  <w:i/>
                  <w:color w:val="auto"/>
                  <w:sz w:val="22"/>
                </w:rPr>
                <w:delText>N</w:delText>
              </w:r>
            </w:del>
            <w:ins w:id="666" w:author="Gen-Chang Hsu" w:date="2024-08-18T20:54:00Z" w16du:dateUtc="2024-08-19T00:54:00Z">
              <w:r>
                <w:rPr>
                  <w:rFonts w:cs="Times New Roman"/>
                  <w:b w:val="0"/>
                  <w:i/>
                  <w:color w:val="auto"/>
                  <w:sz w:val="22"/>
                </w:rPr>
                <w:t xml:space="preserve">n </w:t>
              </w:r>
              <w:r w:rsidRPr="00C05081">
                <w:rPr>
                  <w:rFonts w:cs="Times New Roman"/>
                  <w:iCs/>
                  <w:sz w:val="22"/>
                  <w:rPrChange w:id="667" w:author="Gen-Chang Hsu" w:date="2024-08-19T13:38:00Z" w16du:dateUtc="2024-08-19T17:38:00Z">
                    <w:rPr>
                      <w:rFonts w:cs="Times New Roman"/>
                      <w:i/>
                      <w:sz w:val="22"/>
                    </w:rPr>
                  </w:rPrChange>
                </w:rPr>
                <w:t>farms</w:t>
              </w:r>
            </w:ins>
          </w:p>
        </w:tc>
      </w:tr>
      <w:tr w:rsidR="002C34AE" w14:paraId="1F88B89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vMerge/>
            <w:tcBorders>
              <w:top w:val="nil"/>
              <w:left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093756E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2B0D7DF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FA5257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D9C53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620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141F154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Rice herbivore</w:t>
            </w:r>
          </w:p>
        </w:tc>
        <w:tc>
          <w:tcPr>
            <w:tcW w:w="1800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49D3FE2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Tourist herbivore</w:t>
            </w:r>
          </w:p>
        </w:tc>
        <w:tc>
          <w:tcPr>
            <w:tcW w:w="1710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64CAFC4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Detritivore</w:t>
            </w:r>
          </w:p>
        </w:tc>
        <w:tc>
          <w:tcPr>
            <w:tcW w:w="0" w:type="dxa"/>
            <w:vMerge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5A3E351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</w:tr>
      <w:tr w:rsidR="00C05081" w14:paraId="62B5B1D4" w14:textId="77777777" w:rsidTr="00C05081">
        <w:trPr>
          <w:trHeight w:val="401"/>
          <w:jc w:val="center"/>
          <w:trPrChange w:id="668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69" w:author="Gen-Chang Hsu" w:date="2024-08-19T13:39:00Z" w16du:dateUtc="2024-08-19T17:39:00Z">
              <w:tcPr>
                <w:tcW w:w="1119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5B1F040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2017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0" w:author="Gen-Chang Hsu" w:date="2024-08-19T13:39:00Z" w16du:dateUtc="2024-08-19T17:39:00Z">
              <w:tcPr>
                <w:tcW w:w="1428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FEB363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1" w:author="Gen-Chang Hsu" w:date="2024-08-19T13:39:00Z" w16du:dateUtc="2024-08-19T17:39:00Z">
              <w:tcPr>
                <w:tcW w:w="1260" w:type="dxa"/>
                <w:gridSpan w:val="3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0D8BF7D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2" w:author="Gen-Chang Hsu" w:date="2024-08-19T13:39:00Z" w16du:dateUtc="2024-08-19T17:39:00Z">
              <w:tcPr>
                <w:tcW w:w="1350" w:type="dxa"/>
                <w:gridSpan w:val="2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DAF79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3" w:author="Gen-Chang Hsu" w:date="2024-08-19T13:39:00Z" w16du:dateUtc="2024-08-19T17:39:00Z">
              <w:tcPr>
                <w:tcW w:w="1620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5FC2C26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0.26 ± 0.08</w:t>
            </w:r>
          </w:p>
        </w:tc>
        <w:tc>
          <w:tcPr>
            <w:tcW w:w="180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4" w:author="Gen-Chang Hsu" w:date="2024-08-19T13:39:00Z" w16du:dateUtc="2024-08-19T17:39:00Z">
              <w:tcPr>
                <w:tcW w:w="1710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DA9DB57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71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5" w:author="Gen-Chang Hsu" w:date="2024-08-19T13:39:00Z" w16du:dateUtc="2024-08-19T17:39:00Z">
              <w:tcPr>
                <w:tcW w:w="1800" w:type="dxa"/>
                <w:gridSpan w:val="2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0850693B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0.13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6" w:author="Gen-Chang Hsu" w:date="2024-08-19T13:39:00Z" w16du:dateUtc="2024-08-19T17:39:00Z">
              <w:tcPr>
                <w:tcW w:w="1106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0FE1C0F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43B89DFA" w14:textId="77777777" w:rsidTr="00C05081">
        <w:trPr>
          <w:trHeight w:val="401"/>
          <w:jc w:val="center"/>
          <w:trPrChange w:id="677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78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F73FEE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79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006216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0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63B7B0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1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2EC826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2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52A937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0.21 ± 0.13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683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C3284FD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0.33 ± 0.17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684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924BEDD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0.44 ± 0.19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5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1BB26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2B5C917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C91696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1851EE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AFF949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9F4CE7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FA22C29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4B84F4E4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46B39A0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329F30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C05081" w14:paraId="2F464FCC" w14:textId="77777777" w:rsidTr="00C05081">
        <w:trPr>
          <w:trHeight w:val="401"/>
          <w:jc w:val="center"/>
          <w:trPrChange w:id="686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87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945078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8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83F821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9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76E8C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0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0AB33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1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08ABF2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0.86 ± 0.03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692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D49B3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693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852F7C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0.02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4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F857A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5E26D383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770013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EEB0C4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7A43825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AED4A4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4C4788F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0.70 ± 0.15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F5F54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0.24 ± 0.16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72B90B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0.03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D5B99C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44403F0D" w14:textId="77777777" w:rsidTr="00C05081">
        <w:trPr>
          <w:trHeight w:val="401"/>
          <w:jc w:val="center"/>
          <w:trPrChange w:id="695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96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28D243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7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BB3A48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8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5BBB89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9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DA65C9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0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23BDD5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01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DA7E29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02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CACC8B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0.07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3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B9C3F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C05081" w14:paraId="5D2A162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FBF9C3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4D95A5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416BFD2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66DB551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075C861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038FCF7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F16857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5E0ABE0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613219CF" w14:textId="77777777" w:rsidTr="00C05081">
        <w:trPr>
          <w:trHeight w:val="401"/>
          <w:jc w:val="center"/>
          <w:trPrChange w:id="704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05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2A07B55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6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1A8495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7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0116F4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8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7E7FD1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9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9E561E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0.79 ± 0.12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10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FEAA3A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11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942BD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2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A635EA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5619C33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5A14F37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0CBF65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BB63B9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9194E3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ADBB5C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0.97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9D98CE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9FF4C3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21AB83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8A33EBD" w14:textId="77777777" w:rsidTr="00C05081">
        <w:trPr>
          <w:trHeight w:val="401"/>
          <w:jc w:val="center"/>
          <w:trPrChange w:id="713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14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563C9E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5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045DC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6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3350A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7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4DB03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8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10FDF5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0.22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19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8F7BE2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20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345FAA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0.60 ± 0.05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1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EAE1D3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2992FD56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9AAB33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4AB68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4EE3564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271DA2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4C9F2E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0.24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277D29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0.20 ± 0.07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9D60F4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0.55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4158B6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543811F8" w14:textId="77777777" w:rsidTr="00C05081">
        <w:trPr>
          <w:trHeight w:val="401"/>
          <w:jc w:val="center"/>
          <w:trPrChange w:id="722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23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70DA82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4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F9C1A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5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8809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6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ED9A7B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7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02E72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28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D6B73D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29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E47549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0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18631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C05081" w14:paraId="5979F7E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0616423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EF814A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E3BF84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4DB0471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EA4C10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0.85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118F25A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 ± 0.03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BA4635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2C83DB1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60311204" w14:textId="77777777" w:rsidTr="00C05081">
        <w:trPr>
          <w:trHeight w:val="401"/>
          <w:jc w:val="center"/>
          <w:trPrChange w:id="731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32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28F36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3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90E61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4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7C5161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5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EED42B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6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F24BED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0.86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37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FBA3AE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 ± 0.03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38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673D43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9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4A02ED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15507B1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558D1A9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141E5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7808870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A3045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28E1374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31297C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B567AB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FAEF0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3D7CB85F" w14:textId="77777777" w:rsidTr="00C05081">
        <w:trPr>
          <w:trHeight w:val="401"/>
          <w:jc w:val="center"/>
          <w:trPrChange w:id="740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41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B8FF275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2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C55540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3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086B05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4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A2710C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5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7BB9E1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46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3AC1B7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47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CA57E1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8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3E4041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6318752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74B9F73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D4CF51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C63F2A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11602B4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16961B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0.92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2D68D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BF701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DF835B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508FD84" w14:textId="77777777" w:rsidTr="00C05081">
        <w:trPr>
          <w:trHeight w:val="401"/>
          <w:jc w:val="center"/>
          <w:trPrChange w:id="749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50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21268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1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3D0362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2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5B95A1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3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2C216D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4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AF34B4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55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29C22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56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D755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7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EFBBE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118CBDE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4F26DF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2018</w:t>
            </w: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370B13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54B25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4EE4EB8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F2B665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0.21 ± 0.04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F02E7F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0.20 ± 0.07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D898A9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0.07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09725A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B935E6B" w14:textId="77777777" w:rsidTr="00C05081">
        <w:trPr>
          <w:trHeight w:val="401"/>
          <w:jc w:val="center"/>
          <w:trPrChange w:id="758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59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5F1EC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0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2C0DB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1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17B88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2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0F7EC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3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A7F0F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0.17 ± 0.03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64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794BD7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0.26 ± 0.08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65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034724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0.08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6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71068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44A4384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F9A05F1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2E2A49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7BD073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6F7FFA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31784B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0.90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84AE1D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BC6665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2551202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3FAB236C" w14:textId="77777777" w:rsidTr="00C05081">
        <w:trPr>
          <w:trHeight w:val="401"/>
          <w:jc w:val="center"/>
          <w:trPrChange w:id="767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68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00CFB4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9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D10312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0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3A69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1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F4064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2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4A0DC9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0.79 ± 0.04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73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A3BFC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0.14 ± 0.04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74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A60092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5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4C85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5884846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237AB37D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354480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FFAE52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73631E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5256D3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0.74 ± 0.07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7DBD26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0.07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0723001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4C79AA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1DFEF52E" w14:textId="77777777" w:rsidTr="00C05081">
        <w:trPr>
          <w:trHeight w:val="401"/>
          <w:jc w:val="center"/>
          <w:trPrChange w:id="776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77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ED95DA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8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3EACCE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9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C274F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0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C0CBA3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1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F5064B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0.89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82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A357D3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83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1105D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4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51ABE2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1393D08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5910B2F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0AE6B9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E638DF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C497F5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2AA7F5C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0.95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088C381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0650CD0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4D67D5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28D1D2B1" w14:textId="77777777" w:rsidTr="00C05081">
        <w:trPr>
          <w:trHeight w:val="401"/>
          <w:jc w:val="center"/>
          <w:trPrChange w:id="785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86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8B43F1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7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E4F99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8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C491F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9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C42C54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0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898369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0.87 ± 0.04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91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2736FC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92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193600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3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DD8FF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4</w:t>
            </w:r>
          </w:p>
        </w:tc>
      </w:tr>
      <w:tr w:rsidR="00C05081" w14:paraId="1E723F9D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48CA8C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3343B1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5CB451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52270AB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ED36D5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50159DE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857B32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781ED1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4E72B858" w14:textId="77777777" w:rsidTr="00C05081">
        <w:trPr>
          <w:trHeight w:val="401"/>
          <w:jc w:val="center"/>
          <w:trPrChange w:id="794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95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FFF27D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6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AA8AA6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7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39E84A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8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353632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9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0F349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0.47 ± 0.08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00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F608C6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0.12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01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F6065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0.35 ± 0.05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2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A5EB5D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17887812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2216ED8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64A1FFB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5DB32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35273C4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D402F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0.48 ± 0.11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261CB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0.03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CB75D8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0.31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18CF46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ACAB622" w14:textId="77777777" w:rsidTr="00C05081">
        <w:trPr>
          <w:trHeight w:val="401"/>
          <w:jc w:val="center"/>
          <w:trPrChange w:id="803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04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97318E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5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F8FAE3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6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1AACF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7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869B8A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8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DC9D8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09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C932D5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10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54017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1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6E2184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4</w:t>
            </w:r>
          </w:p>
        </w:tc>
      </w:tr>
      <w:tr w:rsidR="00C05081" w14:paraId="45A3881B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0DBA1BB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37C6A58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ACA238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17C113C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520CC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6532DF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01704D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E20A69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0FA97317" w14:textId="77777777" w:rsidTr="00C05081">
        <w:trPr>
          <w:trHeight w:val="401"/>
          <w:jc w:val="center"/>
          <w:trPrChange w:id="812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13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DA955E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4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450DCC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5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D31922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6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C1E62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7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6A707C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0.88 ± 0.05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18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0E37F6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0.04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19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29B0E7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0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86139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00DA58A8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72B0E72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07A17E5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977C2A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6273DA6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118EC22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2CBAAA4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0245A4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5DA793B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6905F798" w14:textId="77777777" w:rsidTr="00C05081">
        <w:trPr>
          <w:trHeight w:val="401"/>
          <w:jc w:val="center"/>
          <w:trPrChange w:id="821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22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387C699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3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ADAC3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4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96B48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5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98F1E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6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38496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0.97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27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09E55B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28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4C1F7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9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4609A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611CFAA3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24F87BF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6BB9060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4291D1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284D365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52AC30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0.04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4487F2E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0.04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E7F47B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3EEF43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43FF5516" w14:textId="77777777" w:rsidTr="00C05081">
        <w:trPr>
          <w:trHeight w:val="401"/>
          <w:jc w:val="center"/>
          <w:trPrChange w:id="830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31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FC832A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2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E4D138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3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DF3057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4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F25CE3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5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8651D5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36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22D0F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37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4B78F7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8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0691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2704B29A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5700B1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2019</w:t>
            </w: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666C3A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4F6DBE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4040A15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0A7989A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0.23 ± 0.08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3A199D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0.13 ± 0.06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9988BD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0.61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C39F8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001EA499" w14:textId="77777777" w:rsidTr="00C05081">
        <w:trPr>
          <w:trHeight w:val="401"/>
          <w:jc w:val="center"/>
          <w:trPrChange w:id="839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40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A447D8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1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091B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2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715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3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46E938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4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1FA5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0.30 ± 0.10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45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6229CD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0.14 ± 0.05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46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E774D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0.09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7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2793CD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47724677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29D3B6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4FDBE2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573B30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62A818D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5CDCF4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2395316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D95241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4D977BB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74BD496" w14:textId="77777777" w:rsidTr="00C05081">
        <w:trPr>
          <w:trHeight w:val="401"/>
          <w:jc w:val="center"/>
          <w:trPrChange w:id="848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49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6063068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0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67BABD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1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17C61C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2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BC0B14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3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A5D559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0.76 ± 0.12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54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9A9848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0.17 ± 0.12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55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4E26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6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C3564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994E15B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7327491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452D00C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A84B0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F82A3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1D9411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0.78 ± 0.15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16A269F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0.14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FC8106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92B34C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232F2284" w14:textId="77777777" w:rsidTr="00C05081">
        <w:trPr>
          <w:trHeight w:val="401"/>
          <w:jc w:val="center"/>
          <w:trPrChange w:id="857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58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F962DD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9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69330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0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D8381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1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EEB9C7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2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FDDAB0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63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F863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64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4FAB6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5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4806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44351FA6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24BE1A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41C398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9D8C26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2BA767C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045F0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0.80 ± 0.17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262DED9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0.16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4B00992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100BBE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58A70A80" w14:textId="77777777" w:rsidTr="00C05081">
        <w:trPr>
          <w:trHeight w:val="401"/>
          <w:jc w:val="center"/>
          <w:trPrChange w:id="866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67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50C0D0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8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A5CAAB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9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00D50B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0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9DF806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1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E4D17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0.78 ± 0.17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72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E784E5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0.19 ± 0.16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73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6141E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4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629477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25354F9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B4AB6C8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C52C7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EC8300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50E78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D7E07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4704EE0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32BF46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84B20C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60CD6F25" w14:textId="77777777" w:rsidTr="00C05081">
        <w:trPr>
          <w:trHeight w:val="401"/>
          <w:jc w:val="center"/>
          <w:trPrChange w:id="875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76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93AC01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7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DE7748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8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36EB19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9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89FD76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0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7186E2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0.37 ± 0.04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81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479EA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82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99EFCA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0.46 ± 0.06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3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34FA08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7759B8E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442DC91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B8756D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021C0CE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928426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8892C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0.41 ± 0.06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16F11B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0.16 ± 0.05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4D06C6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0.42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7ECED5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09D14CFF" w14:textId="77777777" w:rsidTr="00C05081">
        <w:trPr>
          <w:trHeight w:val="401"/>
          <w:jc w:val="center"/>
          <w:trPrChange w:id="884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85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818879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6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0173C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7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8AD30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8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6CDB03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9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BED38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90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8BDB9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91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E73B7F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2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64B06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2BBACF6A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D838EB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B07695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660D41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2BB4897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480B36C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142781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E0602D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7A7CEF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6D508E47" w14:textId="77777777" w:rsidTr="00C05081">
        <w:trPr>
          <w:trHeight w:val="401"/>
          <w:jc w:val="center"/>
          <w:trPrChange w:id="893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94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B3E38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5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82BCF6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6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3C1D4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7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DEFF0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8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8E2993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0.92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99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1C5B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900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2DBD33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1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641972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5B57C73A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466F353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3358C5A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FA3BFF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807F27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3EEB98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5850E76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2C964E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331DF7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4919459B" w14:textId="77777777" w:rsidTr="00C05081">
        <w:trPr>
          <w:trHeight w:val="401"/>
          <w:jc w:val="center"/>
          <w:trPrChange w:id="902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903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182EFF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4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73D705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5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B0A77C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6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BA177B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7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C7A755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0.96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908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0F40D2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909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DA971C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0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7DB1C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3CCAB0F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99014E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77E308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F19037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1DA5A9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75E5DA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0.95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A3B8A7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93CA78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6F33F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77F52300" w14:textId="77777777" w:rsidTr="00C05081">
        <w:trPr>
          <w:trHeight w:val="401"/>
          <w:jc w:val="center"/>
          <w:trPrChange w:id="911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912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F36F29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3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3FC4EA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4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62904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5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D458F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6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0B0DBF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917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BF33A8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918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D18C51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9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A4E468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</w:tbl>
    <w:p w14:paraId="5953E120" w14:textId="5D11177E" w:rsidR="007D73F5" w:rsidRDefault="007D73F5" w:rsidP="008C4661">
      <w:pPr>
        <w:jc w:val="left"/>
        <w:rPr>
          <w:rFonts w:cs="Times New Roman"/>
          <w:b/>
          <w:szCs w:val="24"/>
        </w:rPr>
      </w:pPr>
    </w:p>
    <w:p w14:paraId="643D2BC3" w14:textId="77777777" w:rsidR="003A2387" w:rsidRDefault="003A2387">
      <w:pPr>
        <w:spacing w:after="0" w:line="240" w:lineRule="auto"/>
        <w:jc w:val="left"/>
        <w:rPr>
          <w:ins w:id="920" w:author="Gen-Chang Hsu" w:date="2024-08-18T20:58:00Z" w16du:dateUtc="2024-08-19T00:58:00Z"/>
          <w:rFonts w:cs="Times New Roman"/>
          <w:b/>
          <w:szCs w:val="24"/>
        </w:rPr>
      </w:pPr>
      <w:ins w:id="921" w:author="Gen-Chang Hsu" w:date="2024-08-18T20:58:00Z" w16du:dateUtc="2024-08-19T00:58:00Z">
        <w:r>
          <w:rPr>
            <w:rFonts w:cs="Times New Roman"/>
            <w:b/>
            <w:szCs w:val="24"/>
          </w:rPr>
          <w:br w:type="page"/>
        </w:r>
      </w:ins>
    </w:p>
    <w:p w14:paraId="0B544C0F" w14:textId="134F4CAC" w:rsidR="005B0566" w:rsidRPr="005C029F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lastRenderedPageBreak/>
        <w:t xml:space="preserve">Table S3. </w:t>
      </w:r>
      <w:r w:rsidRPr="005C029F">
        <w:rPr>
          <w:rFonts w:cs="Times New Roman"/>
          <w:szCs w:val="24"/>
        </w:rPr>
        <w:t>The relative abundance of the major families/genera in rice herbivore guild at the flowering and ripening stage</w:t>
      </w:r>
      <w:r w:rsidR="00AB0D57">
        <w:rPr>
          <w:rFonts w:cs="Times New Roman"/>
          <w:szCs w:val="24"/>
        </w:rPr>
        <w:t>s</w:t>
      </w:r>
      <w:r w:rsidRPr="005C029F">
        <w:rPr>
          <w:rFonts w:cs="Times New Roman"/>
          <w:szCs w:val="24"/>
        </w:rPr>
        <w:t xml:space="preserve"> in the three study years. Samples were po</w:t>
      </w:r>
      <w:r w:rsidR="00630295" w:rsidRPr="005C029F">
        <w:rPr>
          <w:rFonts w:cs="Times New Roman"/>
          <w:szCs w:val="24"/>
        </w:rPr>
        <w:t>oled across replicate farms</w:t>
      </w:r>
      <w:r w:rsidR="00AB0D57">
        <w:rPr>
          <w:rFonts w:cs="Times New Roman"/>
          <w:szCs w:val="24"/>
        </w:rPr>
        <w:t>.</w:t>
      </w:r>
    </w:p>
    <w:p w14:paraId="3BF694EB" w14:textId="77777777" w:rsidR="005B0566" w:rsidRPr="005C029F" w:rsidRDefault="00DD4E15">
      <w:pPr>
        <w:spacing w:after="0"/>
        <w:rPr>
          <w:rFonts w:cs="Times New Roman"/>
          <w:szCs w:val="24"/>
        </w:rPr>
      </w:pPr>
      <w:r w:rsidRPr="005C029F">
        <w:rPr>
          <w:rFonts w:cs="Times New Roman"/>
          <w:szCs w:val="24"/>
        </w:rPr>
        <w:t>(a) Flowering stage</w:t>
      </w:r>
    </w:p>
    <w:tbl>
      <w:tblPr>
        <w:tblW w:w="4502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98"/>
        <w:gridCol w:w="1886"/>
        <w:gridCol w:w="1887"/>
        <w:gridCol w:w="1629"/>
      </w:tblGrid>
      <w:tr w:rsidR="005B0566" w:rsidRPr="005C029F" w14:paraId="51E5A4D2" w14:textId="77777777">
        <w:trPr>
          <w:trHeight w:hRule="exact" w:val="461"/>
        </w:trPr>
        <w:tc>
          <w:tcPr>
            <w:tcW w:w="1821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BBE16C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10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BC3D536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2017</w:t>
            </w:r>
          </w:p>
        </w:tc>
        <w:tc>
          <w:tcPr>
            <w:tcW w:w="1110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2D73E87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2018</w:t>
            </w:r>
          </w:p>
        </w:tc>
        <w:tc>
          <w:tcPr>
            <w:tcW w:w="95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6868693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2019</w:t>
            </w:r>
          </w:p>
        </w:tc>
      </w:tr>
      <w:tr w:rsidR="005B0566" w:rsidRPr="005C029F" w14:paraId="3F88C859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F0E9F2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r w:rsidRPr="005C029F">
              <w:rPr>
                <w:rFonts w:cs="Times New Roman"/>
                <w:i/>
                <w:szCs w:val="24"/>
              </w:rPr>
              <w:t>Nephotettix</w:t>
            </w:r>
          </w:p>
        </w:tc>
        <w:tc>
          <w:tcPr>
            <w:tcW w:w="1877" w:type="dxa"/>
            <w:shd w:val="clear" w:color="auto" w:fill="auto"/>
            <w:vAlign w:val="center"/>
          </w:tcPr>
          <w:p w14:paraId="424BEB11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7.6%</w:t>
            </w:r>
          </w:p>
        </w:tc>
        <w:tc>
          <w:tcPr>
            <w:tcW w:w="1879" w:type="dxa"/>
            <w:shd w:val="clear" w:color="auto" w:fill="auto"/>
            <w:vAlign w:val="center"/>
          </w:tcPr>
          <w:p w14:paraId="7585B248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22.5%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25155C75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69.7%</w:t>
            </w:r>
          </w:p>
        </w:tc>
      </w:tr>
      <w:tr w:rsidR="005B0566" w:rsidRPr="005C029F" w14:paraId="0CAFFDB9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7AE1FC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Delphacidae/</w:t>
            </w:r>
            <w:r w:rsidRPr="005C029F">
              <w:rPr>
                <w:rFonts w:cs="Times New Roman"/>
                <w:i/>
                <w:szCs w:val="24"/>
              </w:rPr>
              <w:t>Nilaparvata</w:t>
            </w:r>
          </w:p>
        </w:tc>
        <w:tc>
          <w:tcPr>
            <w:tcW w:w="1877" w:type="dxa"/>
            <w:shd w:val="clear" w:color="auto" w:fill="auto"/>
            <w:vAlign w:val="center"/>
          </w:tcPr>
          <w:p w14:paraId="6E3C70B6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88.2%</w:t>
            </w:r>
          </w:p>
        </w:tc>
        <w:tc>
          <w:tcPr>
            <w:tcW w:w="1879" w:type="dxa"/>
            <w:shd w:val="clear" w:color="auto" w:fill="auto"/>
            <w:vAlign w:val="center"/>
          </w:tcPr>
          <w:p w14:paraId="1FBCF32D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71.9%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2EC9BEF8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25.4%</w:t>
            </w:r>
          </w:p>
        </w:tc>
      </w:tr>
      <w:tr w:rsidR="005B0566" w:rsidRPr="005C029F" w14:paraId="39F61184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A55C93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r w:rsidRPr="005C029F">
              <w:rPr>
                <w:rFonts w:cs="Times New Roman"/>
                <w:i/>
                <w:szCs w:val="24"/>
              </w:rPr>
              <w:t>Pachybrachius</w:t>
            </w:r>
          </w:p>
        </w:tc>
        <w:tc>
          <w:tcPr>
            <w:tcW w:w="1877" w:type="dxa"/>
            <w:shd w:val="clear" w:color="auto" w:fill="auto"/>
            <w:vAlign w:val="center"/>
          </w:tcPr>
          <w:p w14:paraId="20DD605A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i/>
                <w:iCs/>
                <w:szCs w:val="24"/>
                <w:lang w:eastAsia="zh-CN"/>
              </w:rPr>
              <w:t>NA</w:t>
            </w:r>
          </w:p>
        </w:tc>
        <w:tc>
          <w:tcPr>
            <w:tcW w:w="1879" w:type="dxa"/>
            <w:shd w:val="clear" w:color="auto" w:fill="auto"/>
            <w:vAlign w:val="center"/>
          </w:tcPr>
          <w:p w14:paraId="67C6143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0.8%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350272AC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1.3%</w:t>
            </w:r>
          </w:p>
        </w:tc>
      </w:tr>
      <w:tr w:rsidR="005B0566" w:rsidRPr="005C029F" w14:paraId="737B8EDC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0AD769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r w:rsidRPr="005C029F">
              <w:rPr>
                <w:rFonts w:cs="Times New Roman"/>
                <w:i/>
                <w:szCs w:val="24"/>
              </w:rPr>
              <w:t>Scotinophara</w:t>
            </w:r>
          </w:p>
        </w:tc>
        <w:tc>
          <w:tcPr>
            <w:tcW w:w="1877" w:type="dxa"/>
            <w:tcBorders>
              <w:bottom w:val="nil"/>
            </w:tcBorders>
            <w:shd w:val="clear" w:color="auto" w:fill="auto"/>
            <w:vAlign w:val="center"/>
          </w:tcPr>
          <w:p w14:paraId="2AF6A48C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0.8%</w:t>
            </w:r>
          </w:p>
        </w:tc>
        <w:tc>
          <w:tcPr>
            <w:tcW w:w="1879" w:type="dxa"/>
            <w:tcBorders>
              <w:bottom w:val="nil"/>
            </w:tcBorders>
            <w:shd w:val="clear" w:color="auto" w:fill="auto"/>
            <w:vAlign w:val="center"/>
          </w:tcPr>
          <w:p w14:paraId="53135AB0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2.9%</w:t>
            </w:r>
          </w:p>
        </w:tc>
        <w:tc>
          <w:tcPr>
            <w:tcW w:w="1621" w:type="dxa"/>
            <w:tcBorders>
              <w:bottom w:val="nil"/>
            </w:tcBorders>
            <w:shd w:val="clear" w:color="auto" w:fill="auto"/>
            <w:vAlign w:val="center"/>
          </w:tcPr>
          <w:p w14:paraId="288AE4E3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0.8%</w:t>
            </w:r>
          </w:p>
        </w:tc>
      </w:tr>
      <w:tr w:rsidR="005B0566" w:rsidRPr="005C029F" w14:paraId="5B3000AC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24892D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Others</w:t>
            </w:r>
          </w:p>
        </w:tc>
        <w:tc>
          <w:tcPr>
            <w:tcW w:w="1877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22AF7BE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3.4%</w:t>
            </w:r>
          </w:p>
        </w:tc>
        <w:tc>
          <w:tcPr>
            <w:tcW w:w="1879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41315716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1.9%</w:t>
            </w:r>
          </w:p>
        </w:tc>
        <w:tc>
          <w:tcPr>
            <w:tcW w:w="1621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1CE6BEBC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2.8%</w:t>
            </w:r>
          </w:p>
        </w:tc>
      </w:tr>
      <w:tr w:rsidR="005B0566" w:rsidRPr="005C029F" w14:paraId="6F6CE8B8" w14:textId="77777777">
        <w:trPr>
          <w:trHeight w:hRule="exact" w:val="461"/>
        </w:trPr>
        <w:tc>
          <w:tcPr>
            <w:tcW w:w="182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96A02C" w14:textId="77777777" w:rsidR="005B0566" w:rsidRPr="005C029F" w:rsidRDefault="00DD4E15">
            <w:pPr>
              <w:spacing w:line="240" w:lineRule="auto"/>
              <w:jc w:val="righ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i/>
                <w:szCs w:val="24"/>
              </w:rPr>
              <w:t>Total</w:t>
            </w:r>
          </w:p>
        </w:tc>
        <w:tc>
          <w:tcPr>
            <w:tcW w:w="1109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C8BA215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1110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3D5E142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958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F2F94D1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</w:tr>
    </w:tbl>
    <w:p w14:paraId="4028D008" w14:textId="77777777" w:rsidR="005B0566" w:rsidRPr="005C029F" w:rsidRDefault="005B0566">
      <w:pPr>
        <w:spacing w:line="480" w:lineRule="auto"/>
        <w:rPr>
          <w:rFonts w:cs="Times New Roman"/>
          <w:b/>
          <w:szCs w:val="24"/>
        </w:rPr>
      </w:pPr>
    </w:p>
    <w:p w14:paraId="78C1A00A" w14:textId="77777777" w:rsidR="005B0566" w:rsidRPr="005C029F" w:rsidRDefault="00DD4E15">
      <w:pPr>
        <w:spacing w:after="0"/>
        <w:rPr>
          <w:rFonts w:cs="Times New Roman"/>
          <w:szCs w:val="24"/>
        </w:rPr>
      </w:pPr>
      <w:r w:rsidRPr="005C029F">
        <w:rPr>
          <w:rFonts w:cs="Times New Roman"/>
          <w:szCs w:val="24"/>
        </w:rPr>
        <w:t>(b) Ripening stage</w:t>
      </w:r>
    </w:p>
    <w:tbl>
      <w:tblPr>
        <w:tblW w:w="4541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03"/>
        <w:gridCol w:w="1911"/>
        <w:gridCol w:w="1910"/>
        <w:gridCol w:w="1649"/>
      </w:tblGrid>
      <w:tr w:rsidR="005B0566" w:rsidRPr="005C029F" w14:paraId="58B4761E" w14:textId="77777777">
        <w:trPr>
          <w:trHeight w:hRule="exact" w:val="461"/>
        </w:trPr>
        <w:tc>
          <w:tcPr>
            <w:tcW w:w="180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25975E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11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82CD52E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2017</w:t>
            </w:r>
          </w:p>
        </w:tc>
        <w:tc>
          <w:tcPr>
            <w:tcW w:w="111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AFB0BFF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2018</w:t>
            </w:r>
          </w:p>
        </w:tc>
        <w:tc>
          <w:tcPr>
            <w:tcW w:w="96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C07F7A5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Year 2019</w:t>
            </w:r>
          </w:p>
        </w:tc>
      </w:tr>
      <w:tr w:rsidR="005B0566" w:rsidRPr="005C029F" w14:paraId="33CDD9EA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243C6F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r w:rsidRPr="005C029F">
              <w:rPr>
                <w:rFonts w:cs="Times New Roman"/>
                <w:i/>
                <w:szCs w:val="24"/>
              </w:rPr>
              <w:t>Nephotettix</w:t>
            </w:r>
          </w:p>
        </w:tc>
        <w:tc>
          <w:tcPr>
            <w:tcW w:w="1903" w:type="dxa"/>
            <w:shd w:val="clear" w:color="auto" w:fill="auto"/>
            <w:vAlign w:val="center"/>
          </w:tcPr>
          <w:p w14:paraId="6F2F3880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69.4%</w:t>
            </w:r>
          </w:p>
        </w:tc>
        <w:tc>
          <w:tcPr>
            <w:tcW w:w="1904" w:type="dxa"/>
            <w:shd w:val="clear" w:color="auto" w:fill="auto"/>
            <w:vAlign w:val="center"/>
          </w:tcPr>
          <w:p w14:paraId="01977FF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74.9%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2C14C4C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83.5%</w:t>
            </w:r>
          </w:p>
        </w:tc>
      </w:tr>
      <w:tr w:rsidR="005B0566" w:rsidRPr="005C029F" w14:paraId="34161355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2DC041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Delphacidae/</w:t>
            </w:r>
            <w:r w:rsidRPr="005C029F">
              <w:rPr>
                <w:rFonts w:cs="Times New Roman"/>
                <w:i/>
                <w:szCs w:val="24"/>
              </w:rPr>
              <w:t>Nilaparvata</w:t>
            </w:r>
          </w:p>
        </w:tc>
        <w:tc>
          <w:tcPr>
            <w:tcW w:w="1903" w:type="dxa"/>
            <w:shd w:val="clear" w:color="auto" w:fill="auto"/>
            <w:vAlign w:val="center"/>
          </w:tcPr>
          <w:p w14:paraId="253588CB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28.9%</w:t>
            </w:r>
          </w:p>
        </w:tc>
        <w:tc>
          <w:tcPr>
            <w:tcW w:w="1904" w:type="dxa"/>
            <w:shd w:val="clear" w:color="auto" w:fill="auto"/>
            <w:vAlign w:val="center"/>
          </w:tcPr>
          <w:p w14:paraId="11CDA9B1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13.4%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19F3ABE4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6.2%</w:t>
            </w:r>
          </w:p>
        </w:tc>
      </w:tr>
      <w:tr w:rsidR="005B0566" w:rsidRPr="005C029F" w14:paraId="5A3194B5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F084FC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r w:rsidRPr="005C029F">
              <w:rPr>
                <w:rFonts w:cs="Times New Roman"/>
                <w:i/>
                <w:szCs w:val="24"/>
              </w:rPr>
              <w:t>Pachybrachius</w:t>
            </w:r>
          </w:p>
        </w:tc>
        <w:tc>
          <w:tcPr>
            <w:tcW w:w="1903" w:type="dxa"/>
            <w:shd w:val="clear" w:color="auto" w:fill="auto"/>
            <w:vAlign w:val="center"/>
          </w:tcPr>
          <w:p w14:paraId="1F2AA0F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i/>
                <w:iCs/>
                <w:szCs w:val="24"/>
                <w:lang w:eastAsia="zh-CN"/>
              </w:rPr>
              <w:t>NA</w:t>
            </w:r>
          </w:p>
        </w:tc>
        <w:tc>
          <w:tcPr>
            <w:tcW w:w="1904" w:type="dxa"/>
            <w:shd w:val="clear" w:color="auto" w:fill="auto"/>
            <w:vAlign w:val="center"/>
          </w:tcPr>
          <w:p w14:paraId="416E39BD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0.2%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3CA9D3DD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4.1%</w:t>
            </w:r>
          </w:p>
        </w:tc>
      </w:tr>
      <w:tr w:rsidR="005B0566" w:rsidRPr="005C029F" w14:paraId="466171A2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22D246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r w:rsidRPr="005C029F">
              <w:rPr>
                <w:rFonts w:cs="Times New Roman"/>
                <w:i/>
                <w:szCs w:val="24"/>
              </w:rPr>
              <w:t>Scotinophara</w:t>
            </w:r>
          </w:p>
        </w:tc>
        <w:tc>
          <w:tcPr>
            <w:tcW w:w="1903" w:type="dxa"/>
            <w:tcBorders>
              <w:bottom w:val="nil"/>
            </w:tcBorders>
            <w:shd w:val="clear" w:color="auto" w:fill="auto"/>
            <w:vAlign w:val="center"/>
          </w:tcPr>
          <w:p w14:paraId="41E99E32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1.7%</w:t>
            </w:r>
          </w:p>
        </w:tc>
        <w:tc>
          <w:tcPr>
            <w:tcW w:w="1904" w:type="dxa"/>
            <w:tcBorders>
              <w:bottom w:val="nil"/>
            </w:tcBorders>
            <w:shd w:val="clear" w:color="auto" w:fill="auto"/>
            <w:vAlign w:val="center"/>
          </w:tcPr>
          <w:p w14:paraId="3A66CB0B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10.4%</w:t>
            </w:r>
          </w:p>
        </w:tc>
        <w:tc>
          <w:tcPr>
            <w:tcW w:w="1643" w:type="dxa"/>
            <w:tcBorders>
              <w:bottom w:val="nil"/>
            </w:tcBorders>
            <w:shd w:val="clear" w:color="auto" w:fill="auto"/>
            <w:vAlign w:val="center"/>
          </w:tcPr>
          <w:p w14:paraId="1488278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4.5%</w:t>
            </w:r>
          </w:p>
        </w:tc>
      </w:tr>
      <w:tr w:rsidR="005B0566" w:rsidRPr="005C029F" w14:paraId="07279B30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513CE7" w14:textId="77777777" w:rsidR="005B0566" w:rsidRPr="005C029F" w:rsidRDefault="00DD4E15">
            <w:pPr>
              <w:spacing w:line="240" w:lineRule="auto"/>
              <w:jc w:val="left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Others</w:t>
            </w:r>
          </w:p>
        </w:tc>
        <w:tc>
          <w:tcPr>
            <w:tcW w:w="1903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7E9A36B7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i/>
                <w:iCs/>
                <w:szCs w:val="24"/>
                <w:lang w:eastAsia="zh-CN"/>
              </w:rPr>
              <w:t>NA</w:t>
            </w:r>
          </w:p>
        </w:tc>
        <w:tc>
          <w:tcPr>
            <w:tcW w:w="1904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7D3211A6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1.1%</w:t>
            </w:r>
          </w:p>
        </w:tc>
        <w:tc>
          <w:tcPr>
            <w:tcW w:w="1643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04DC0139" w14:textId="77777777" w:rsidR="005B0566" w:rsidRPr="005C029F" w:rsidRDefault="00DD4E15">
            <w:pPr>
              <w:jc w:val="center"/>
              <w:textAlignment w:val="center"/>
              <w:rPr>
                <w:rFonts w:cs="Times New Roman"/>
                <w:szCs w:val="24"/>
              </w:rPr>
            </w:pPr>
            <w:r w:rsidRPr="005C029F">
              <w:rPr>
                <w:rFonts w:eastAsia="SimSun" w:cs="Times New Roman"/>
                <w:szCs w:val="24"/>
                <w:lang w:eastAsia="zh-CN"/>
              </w:rPr>
              <w:t>1.7%</w:t>
            </w:r>
          </w:p>
        </w:tc>
      </w:tr>
      <w:tr w:rsidR="005B0566" w:rsidRPr="005C029F" w14:paraId="7BEF2383" w14:textId="77777777">
        <w:trPr>
          <w:trHeight w:hRule="exact" w:val="461"/>
        </w:trPr>
        <w:tc>
          <w:tcPr>
            <w:tcW w:w="1808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792BC0" w14:textId="77777777" w:rsidR="005B0566" w:rsidRPr="005C029F" w:rsidRDefault="00DD4E15">
            <w:pPr>
              <w:spacing w:line="240" w:lineRule="auto"/>
              <w:jc w:val="right"/>
              <w:rPr>
                <w:rFonts w:cs="Times New Roman"/>
                <w:i/>
                <w:szCs w:val="24"/>
              </w:rPr>
            </w:pPr>
            <w:r w:rsidRPr="005C029F">
              <w:rPr>
                <w:rFonts w:cs="Times New Roman"/>
                <w:i/>
                <w:szCs w:val="24"/>
              </w:rPr>
              <w:t>Total</w:t>
            </w:r>
          </w:p>
        </w:tc>
        <w:tc>
          <w:tcPr>
            <w:tcW w:w="111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49017C6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111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6ECFB86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  <w:tc>
          <w:tcPr>
            <w:tcW w:w="962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C79E912" w14:textId="77777777" w:rsidR="005B0566" w:rsidRPr="005C029F" w:rsidRDefault="00DD4E15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100%</w:t>
            </w:r>
          </w:p>
        </w:tc>
      </w:tr>
    </w:tbl>
    <w:p w14:paraId="1FE021B6" w14:textId="77777777" w:rsidR="007D5F19" w:rsidRDefault="007D5F19">
      <w:pPr>
        <w:spacing w:after="0" w:line="240" w:lineRule="auto"/>
        <w:jc w:val="left"/>
        <w:rPr>
          <w:rFonts w:cs="Times New Roman"/>
          <w:b/>
          <w:color w:val="FF0000"/>
          <w:szCs w:val="24"/>
        </w:rPr>
      </w:pPr>
    </w:p>
    <w:p w14:paraId="09379164" w14:textId="77777777" w:rsidR="007D5F19" w:rsidRDefault="007D5F19">
      <w:pPr>
        <w:spacing w:after="0" w:line="240" w:lineRule="auto"/>
        <w:jc w:val="left"/>
        <w:rPr>
          <w:rFonts w:cs="Times New Roman"/>
          <w:b/>
          <w:color w:val="FF0000"/>
          <w:szCs w:val="24"/>
        </w:rPr>
      </w:pPr>
      <w:r>
        <w:rPr>
          <w:rFonts w:cs="Times New Roman"/>
          <w:b/>
          <w:color w:val="FF0000"/>
          <w:szCs w:val="24"/>
        </w:rPr>
        <w:br w:type="page"/>
      </w:r>
    </w:p>
    <w:p w14:paraId="30A0ED62" w14:textId="77777777" w:rsidR="002116B6" w:rsidRPr="002116B6" w:rsidRDefault="002116B6" w:rsidP="002116B6">
      <w:pPr>
        <w:spacing w:after="0"/>
        <w:jc w:val="left"/>
        <w:rPr>
          <w:ins w:id="922" w:author="Gen-Chang Hsu" w:date="2024-08-17T22:47:00Z" w16du:dateUtc="2024-08-18T02:47:00Z"/>
          <w:rFonts w:cs="Times New Roman"/>
          <w:color w:val="FF0000"/>
        </w:rPr>
      </w:pPr>
      <w:ins w:id="923" w:author="Gen-Chang Hsu" w:date="2024-08-17T22:47:00Z" w16du:dateUtc="2024-08-18T02:47:00Z">
        <w:r w:rsidRPr="002116B6">
          <w:rPr>
            <w:rFonts w:cs="Times New Roman"/>
            <w:b/>
            <w:color w:val="FF0000"/>
            <w:szCs w:val="24"/>
          </w:rPr>
          <w:lastRenderedPageBreak/>
          <w:t>Table SX</w:t>
        </w:r>
        <w:r w:rsidRPr="002116B6">
          <w:rPr>
            <w:rFonts w:cs="Times New Roman"/>
            <w:bCs/>
            <w:color w:val="FF0000"/>
            <w:szCs w:val="24"/>
          </w:rPr>
          <w:t xml:space="preserve">. The percent forest cover </w:t>
        </w:r>
        <w:r w:rsidRPr="002116B6">
          <w:rPr>
            <w:rFonts w:cs="Times New Roman"/>
            <w:bCs/>
            <w:color w:val="FF0000"/>
          </w:rPr>
          <w:t>within</w:t>
        </w:r>
        <w:r w:rsidRPr="002116B6">
          <w:rPr>
            <w:rFonts w:cs="Times New Roman"/>
            <w:color w:val="FF0000"/>
          </w:rPr>
          <w:t xml:space="preserve"> a 1-km radius circular buffer surrounding the study farms.</w:t>
        </w:r>
      </w:ins>
    </w:p>
    <w:p w14:paraId="28BF8898" w14:textId="77777777" w:rsidR="002116B6" w:rsidRPr="009B2AAC" w:rsidRDefault="002116B6" w:rsidP="002116B6">
      <w:pPr>
        <w:spacing w:after="0"/>
        <w:jc w:val="left"/>
        <w:rPr>
          <w:ins w:id="924" w:author="Gen-Chang Hsu" w:date="2024-08-17T22:47:00Z" w16du:dateUtc="2024-08-18T02:47:00Z"/>
          <w:rFonts w:cs="Times New Roman"/>
          <w:b/>
          <w:szCs w:val="24"/>
        </w:rPr>
      </w:pPr>
    </w:p>
    <w:tbl>
      <w:tblPr>
        <w:tblStyle w:val="TableGrid"/>
        <w:tblW w:w="8307" w:type="dxa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7"/>
        <w:gridCol w:w="3060"/>
        <w:gridCol w:w="3060"/>
      </w:tblGrid>
      <w:tr w:rsidR="002116B6" w:rsidRPr="009B2AAC" w14:paraId="2F0125A6" w14:textId="77777777" w:rsidTr="00837C1A">
        <w:trPr>
          <w:trHeight w:val="500"/>
          <w:jc w:val="center"/>
          <w:ins w:id="925" w:author="Gen-Chang Hsu" w:date="2024-08-17T22:47:00Z"/>
        </w:trPr>
        <w:tc>
          <w:tcPr>
            <w:tcW w:w="21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E7E757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2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2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Farm pair ID</w:t>
              </w:r>
            </w:ins>
          </w:p>
        </w:tc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9A2D052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2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2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Farm type</w:t>
              </w:r>
            </w:ins>
          </w:p>
        </w:tc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1E99DB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3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3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Percent forest cover (%)</w:t>
              </w:r>
            </w:ins>
          </w:p>
        </w:tc>
      </w:tr>
      <w:tr w:rsidR="002116B6" w:rsidRPr="009B2AAC" w14:paraId="12B69551" w14:textId="77777777" w:rsidTr="00837C1A">
        <w:trPr>
          <w:trHeight w:val="512"/>
          <w:jc w:val="center"/>
          <w:ins w:id="932" w:author="Gen-Chang Hsu" w:date="2024-08-17T22:47:00Z"/>
        </w:trPr>
        <w:tc>
          <w:tcPr>
            <w:tcW w:w="2187" w:type="dxa"/>
            <w:tcBorders>
              <w:top w:val="single" w:sz="4" w:space="0" w:color="auto"/>
            </w:tcBorders>
            <w:vAlign w:val="center"/>
          </w:tcPr>
          <w:p w14:paraId="5A0E28E5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3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3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</w:t>
              </w:r>
            </w:ins>
          </w:p>
        </w:tc>
        <w:tc>
          <w:tcPr>
            <w:tcW w:w="3060" w:type="dxa"/>
            <w:tcBorders>
              <w:top w:val="single" w:sz="4" w:space="0" w:color="auto"/>
            </w:tcBorders>
            <w:vAlign w:val="center"/>
          </w:tcPr>
          <w:p w14:paraId="6C43BFFE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3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3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tcBorders>
              <w:top w:val="single" w:sz="4" w:space="0" w:color="auto"/>
            </w:tcBorders>
            <w:vAlign w:val="center"/>
          </w:tcPr>
          <w:p w14:paraId="7E295534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3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3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44.1</w:t>
              </w:r>
            </w:ins>
          </w:p>
        </w:tc>
      </w:tr>
      <w:tr w:rsidR="002116B6" w:rsidRPr="009B2AAC" w14:paraId="5A0111C8" w14:textId="77777777" w:rsidTr="00837C1A">
        <w:trPr>
          <w:trHeight w:val="500"/>
          <w:jc w:val="center"/>
          <w:ins w:id="939" w:author="Gen-Chang Hsu" w:date="2024-08-17T22:47:00Z"/>
        </w:trPr>
        <w:tc>
          <w:tcPr>
            <w:tcW w:w="2187" w:type="dxa"/>
            <w:vAlign w:val="center"/>
          </w:tcPr>
          <w:p w14:paraId="018B0DC9" w14:textId="77777777" w:rsidR="002116B6" w:rsidRPr="009B2AAC" w:rsidRDefault="002116B6" w:rsidP="00837C1A">
            <w:pPr>
              <w:tabs>
                <w:tab w:val="left" w:pos="2090"/>
              </w:tabs>
              <w:spacing w:after="0" w:line="240" w:lineRule="auto"/>
              <w:jc w:val="left"/>
              <w:rPr>
                <w:ins w:id="94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4E9C84D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4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4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65A0845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4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4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47.7</w:t>
              </w:r>
            </w:ins>
          </w:p>
        </w:tc>
      </w:tr>
      <w:tr w:rsidR="002116B6" w:rsidRPr="009B2AAC" w14:paraId="635BA14D" w14:textId="77777777" w:rsidTr="00837C1A">
        <w:trPr>
          <w:trHeight w:val="512"/>
          <w:jc w:val="center"/>
          <w:ins w:id="945" w:author="Gen-Chang Hsu" w:date="2024-08-17T22:47:00Z"/>
        </w:trPr>
        <w:tc>
          <w:tcPr>
            <w:tcW w:w="2187" w:type="dxa"/>
            <w:vAlign w:val="center"/>
          </w:tcPr>
          <w:p w14:paraId="7614173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4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4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2</w:t>
              </w:r>
            </w:ins>
          </w:p>
        </w:tc>
        <w:tc>
          <w:tcPr>
            <w:tcW w:w="3060" w:type="dxa"/>
            <w:vAlign w:val="center"/>
          </w:tcPr>
          <w:p w14:paraId="7BCCB3C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4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4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771B0A00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5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5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58.5</w:t>
              </w:r>
            </w:ins>
          </w:p>
        </w:tc>
      </w:tr>
      <w:tr w:rsidR="002116B6" w:rsidRPr="009B2AAC" w14:paraId="10A8DEEE" w14:textId="77777777" w:rsidTr="00837C1A">
        <w:trPr>
          <w:trHeight w:val="500"/>
          <w:jc w:val="center"/>
          <w:ins w:id="952" w:author="Gen-Chang Hsu" w:date="2024-08-17T22:47:00Z"/>
        </w:trPr>
        <w:tc>
          <w:tcPr>
            <w:tcW w:w="2187" w:type="dxa"/>
            <w:vAlign w:val="center"/>
          </w:tcPr>
          <w:p w14:paraId="4D47F83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5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5D0934E2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5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5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453EAE13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5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5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57.1</w:t>
              </w:r>
            </w:ins>
          </w:p>
        </w:tc>
      </w:tr>
      <w:tr w:rsidR="002116B6" w:rsidRPr="009B2AAC" w14:paraId="12508E7B" w14:textId="77777777" w:rsidTr="00837C1A">
        <w:trPr>
          <w:trHeight w:val="500"/>
          <w:jc w:val="center"/>
          <w:ins w:id="958" w:author="Gen-Chang Hsu" w:date="2024-08-17T22:47:00Z"/>
        </w:trPr>
        <w:tc>
          <w:tcPr>
            <w:tcW w:w="2187" w:type="dxa"/>
            <w:vAlign w:val="center"/>
          </w:tcPr>
          <w:p w14:paraId="397D03A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5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6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</w:t>
              </w:r>
            </w:ins>
          </w:p>
        </w:tc>
        <w:tc>
          <w:tcPr>
            <w:tcW w:w="3060" w:type="dxa"/>
            <w:vAlign w:val="center"/>
          </w:tcPr>
          <w:p w14:paraId="0C016061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6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6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2BDB2CC0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6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6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30.9</w:t>
              </w:r>
            </w:ins>
          </w:p>
        </w:tc>
      </w:tr>
      <w:tr w:rsidR="002116B6" w:rsidRPr="009B2AAC" w14:paraId="6129DC66" w14:textId="77777777" w:rsidTr="00837C1A">
        <w:trPr>
          <w:trHeight w:val="512"/>
          <w:jc w:val="center"/>
          <w:ins w:id="965" w:author="Gen-Chang Hsu" w:date="2024-08-17T22:47:00Z"/>
        </w:trPr>
        <w:tc>
          <w:tcPr>
            <w:tcW w:w="2187" w:type="dxa"/>
            <w:vAlign w:val="center"/>
          </w:tcPr>
          <w:p w14:paraId="3776B829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6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6083CE91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6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6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3B986A1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6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7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27.3</w:t>
              </w:r>
            </w:ins>
          </w:p>
        </w:tc>
      </w:tr>
      <w:tr w:rsidR="002116B6" w:rsidRPr="009B2AAC" w14:paraId="2F01EFD8" w14:textId="77777777" w:rsidTr="00837C1A">
        <w:trPr>
          <w:trHeight w:val="500"/>
          <w:jc w:val="center"/>
          <w:ins w:id="971" w:author="Gen-Chang Hsu" w:date="2024-08-17T22:47:00Z"/>
        </w:trPr>
        <w:tc>
          <w:tcPr>
            <w:tcW w:w="2187" w:type="dxa"/>
            <w:vAlign w:val="center"/>
          </w:tcPr>
          <w:p w14:paraId="1DF9272C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7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7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</w:t>
              </w:r>
            </w:ins>
          </w:p>
        </w:tc>
        <w:tc>
          <w:tcPr>
            <w:tcW w:w="3060" w:type="dxa"/>
            <w:vAlign w:val="center"/>
          </w:tcPr>
          <w:p w14:paraId="7A608EF5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7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7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6559543F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7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7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39.0</w:t>
              </w:r>
            </w:ins>
          </w:p>
        </w:tc>
      </w:tr>
      <w:tr w:rsidR="002116B6" w:rsidRPr="009B2AAC" w14:paraId="50F1A384" w14:textId="77777777" w:rsidTr="00837C1A">
        <w:trPr>
          <w:trHeight w:val="512"/>
          <w:jc w:val="center"/>
          <w:ins w:id="978" w:author="Gen-Chang Hsu" w:date="2024-08-17T22:47:00Z"/>
        </w:trPr>
        <w:tc>
          <w:tcPr>
            <w:tcW w:w="2187" w:type="dxa"/>
            <w:vAlign w:val="center"/>
          </w:tcPr>
          <w:p w14:paraId="785B0E1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7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58380296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8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8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77C80EED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8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8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0.4</w:t>
              </w:r>
            </w:ins>
          </w:p>
        </w:tc>
      </w:tr>
      <w:tr w:rsidR="002116B6" w:rsidRPr="009B2AAC" w14:paraId="48A85D5A" w14:textId="77777777" w:rsidTr="00837C1A">
        <w:trPr>
          <w:trHeight w:val="500"/>
          <w:jc w:val="center"/>
          <w:ins w:id="984" w:author="Gen-Chang Hsu" w:date="2024-08-17T22:47:00Z"/>
        </w:trPr>
        <w:tc>
          <w:tcPr>
            <w:tcW w:w="2187" w:type="dxa"/>
            <w:vAlign w:val="center"/>
          </w:tcPr>
          <w:p w14:paraId="611ADDE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8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8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</w:t>
              </w:r>
            </w:ins>
          </w:p>
        </w:tc>
        <w:tc>
          <w:tcPr>
            <w:tcW w:w="3060" w:type="dxa"/>
            <w:vAlign w:val="center"/>
          </w:tcPr>
          <w:p w14:paraId="5EBF2C9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8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8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671FC3D3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8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9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19.1</w:t>
              </w:r>
            </w:ins>
          </w:p>
        </w:tc>
      </w:tr>
      <w:tr w:rsidR="002116B6" w:rsidRPr="009B2AAC" w14:paraId="72BA4991" w14:textId="77777777" w:rsidTr="00837C1A">
        <w:trPr>
          <w:trHeight w:val="500"/>
          <w:jc w:val="center"/>
          <w:ins w:id="991" w:author="Gen-Chang Hsu" w:date="2024-08-17T22:47:00Z"/>
        </w:trPr>
        <w:tc>
          <w:tcPr>
            <w:tcW w:w="2187" w:type="dxa"/>
            <w:vAlign w:val="center"/>
          </w:tcPr>
          <w:p w14:paraId="7E122E8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9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1A8F829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9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9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0E912EBA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99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9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19.6</w:t>
              </w:r>
            </w:ins>
          </w:p>
        </w:tc>
      </w:tr>
      <w:tr w:rsidR="002116B6" w:rsidRPr="009B2AAC" w14:paraId="21FCF2D7" w14:textId="77777777" w:rsidTr="00837C1A">
        <w:trPr>
          <w:trHeight w:val="512"/>
          <w:jc w:val="center"/>
          <w:ins w:id="997" w:author="Gen-Chang Hsu" w:date="2024-08-17T22:47:00Z"/>
        </w:trPr>
        <w:tc>
          <w:tcPr>
            <w:tcW w:w="2187" w:type="dxa"/>
            <w:vAlign w:val="center"/>
          </w:tcPr>
          <w:p w14:paraId="6FA5422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99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99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6</w:t>
              </w:r>
            </w:ins>
          </w:p>
        </w:tc>
        <w:tc>
          <w:tcPr>
            <w:tcW w:w="3060" w:type="dxa"/>
            <w:vAlign w:val="center"/>
          </w:tcPr>
          <w:p w14:paraId="31E6A89B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0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0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78DF1A32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00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0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13.2</w:t>
              </w:r>
            </w:ins>
          </w:p>
        </w:tc>
      </w:tr>
      <w:tr w:rsidR="002116B6" w:rsidRPr="009B2AAC" w14:paraId="0A0BE05D" w14:textId="77777777" w:rsidTr="00837C1A">
        <w:trPr>
          <w:trHeight w:val="500"/>
          <w:jc w:val="center"/>
          <w:ins w:id="1004" w:author="Gen-Chang Hsu" w:date="2024-08-17T22:47:00Z"/>
        </w:trPr>
        <w:tc>
          <w:tcPr>
            <w:tcW w:w="2187" w:type="dxa"/>
            <w:vAlign w:val="center"/>
          </w:tcPr>
          <w:p w14:paraId="7FFCF38D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0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2618531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0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0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0E37B448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00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0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36.5</w:t>
              </w:r>
            </w:ins>
          </w:p>
        </w:tc>
      </w:tr>
      <w:tr w:rsidR="002116B6" w:rsidRPr="009B2AAC" w14:paraId="606164AE" w14:textId="77777777" w:rsidTr="00837C1A">
        <w:trPr>
          <w:trHeight w:val="512"/>
          <w:jc w:val="center"/>
          <w:ins w:id="1010" w:author="Gen-Chang Hsu" w:date="2024-08-17T22:47:00Z"/>
        </w:trPr>
        <w:tc>
          <w:tcPr>
            <w:tcW w:w="2187" w:type="dxa"/>
            <w:vAlign w:val="center"/>
          </w:tcPr>
          <w:p w14:paraId="04AAF7BA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1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1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7</w:t>
              </w:r>
            </w:ins>
          </w:p>
        </w:tc>
        <w:tc>
          <w:tcPr>
            <w:tcW w:w="3060" w:type="dxa"/>
            <w:vAlign w:val="center"/>
          </w:tcPr>
          <w:p w14:paraId="2DEE46EE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1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1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2923E052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01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1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5.1</w:t>
              </w:r>
            </w:ins>
          </w:p>
        </w:tc>
      </w:tr>
      <w:tr w:rsidR="002116B6" w:rsidRPr="009B2AAC" w14:paraId="370B18D2" w14:textId="77777777" w:rsidTr="00837C1A">
        <w:trPr>
          <w:trHeight w:val="500"/>
          <w:jc w:val="center"/>
          <w:ins w:id="1017" w:author="Gen-Chang Hsu" w:date="2024-08-17T22:47:00Z"/>
        </w:trPr>
        <w:tc>
          <w:tcPr>
            <w:tcW w:w="2187" w:type="dxa"/>
            <w:vAlign w:val="center"/>
          </w:tcPr>
          <w:p w14:paraId="13605E9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1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7318EE7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01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2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1E80320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02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02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8.6</w:t>
              </w:r>
            </w:ins>
          </w:p>
        </w:tc>
      </w:tr>
    </w:tbl>
    <w:p w14:paraId="4C6EA8C3" w14:textId="698B8835" w:rsidR="00992D74" w:rsidRPr="007D5F19" w:rsidRDefault="00992D74" w:rsidP="007D5F19">
      <w:pPr>
        <w:spacing w:after="0"/>
        <w:jc w:val="left"/>
        <w:rPr>
          <w:rFonts w:cs="Times New Roman"/>
          <w:b/>
          <w:color w:val="FF0000"/>
          <w:szCs w:val="24"/>
        </w:rPr>
      </w:pPr>
      <w:r w:rsidRPr="007D5F19">
        <w:rPr>
          <w:rFonts w:cs="Times New Roman"/>
          <w:b/>
          <w:color w:val="FF0000"/>
          <w:szCs w:val="24"/>
        </w:rPr>
        <w:br w:type="page"/>
      </w:r>
    </w:p>
    <w:p w14:paraId="4A9BD32C" w14:textId="5C4D1BDE" w:rsidR="004802FC" w:rsidRDefault="004802FC" w:rsidP="006926C1">
      <w:pPr>
        <w:spacing w:line="480" w:lineRule="auto"/>
        <w:jc w:val="center"/>
        <w:rPr>
          <w:rFonts w:cs="Times New Roman"/>
          <w:b/>
          <w:color w:val="FF0000"/>
          <w:szCs w:val="24"/>
        </w:rPr>
      </w:pPr>
      <w:r>
        <w:rPr>
          <w:rFonts w:cs="Times New Roman"/>
          <w:b/>
          <w:noProof/>
          <w:color w:val="FF0000"/>
          <w:szCs w:val="24"/>
        </w:rPr>
        <w:lastRenderedPageBreak/>
        <w:drawing>
          <wp:inline distT="0" distB="0" distL="114300" distR="114300" wp14:anchorId="1533040B" wp14:editId="612EDF27">
            <wp:extent cx="4117975" cy="3431540"/>
            <wp:effectExtent l="0" t="0" r="9525" b="10160"/>
            <wp:docPr id="2" name="Picture 2" descr="Bipl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Biplot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A0D9" w14:textId="003E9EA3" w:rsidR="00DC6EF7" w:rsidRPr="006926C1" w:rsidRDefault="00992D74">
      <w:pPr>
        <w:spacing w:line="480" w:lineRule="auto"/>
        <w:rPr>
          <w:rFonts w:cs="Times New Roman"/>
          <w:color w:val="000000" w:themeColor="text1"/>
          <w:szCs w:val="24"/>
        </w:rPr>
      </w:pPr>
      <w:r w:rsidRPr="006926C1">
        <w:rPr>
          <w:rFonts w:cs="Times New Roman"/>
          <w:b/>
          <w:color w:val="000000" w:themeColor="text1"/>
          <w:szCs w:val="24"/>
        </w:rPr>
        <w:t xml:space="preserve">Figure S1.  </w:t>
      </w:r>
      <w:r w:rsidRPr="006926C1">
        <w:rPr>
          <w:rFonts w:cs="Times New Roman"/>
          <w:color w:val="000000" w:themeColor="text1"/>
          <w:szCs w:val="24"/>
        </w:rPr>
        <w:t>Stable isotope biplot of</w:t>
      </w:r>
      <w:r w:rsidR="004802FC" w:rsidRPr="006926C1">
        <w:rPr>
          <w:rFonts w:cs="Times New Roman"/>
          <w:color w:val="000000" w:themeColor="text1"/>
          <w:szCs w:val="24"/>
        </w:rPr>
        <w:t xml:space="preserve"> the rice plant and three prey sources in this study.  Error bars represent 95% confidence intervals.</w:t>
      </w:r>
    </w:p>
    <w:p w14:paraId="7D58790D" w14:textId="77777777" w:rsidR="00DC6EF7" w:rsidRDefault="00DC6EF7">
      <w:pPr>
        <w:spacing w:after="0" w:line="240" w:lineRule="auto"/>
        <w:jc w:val="left"/>
        <w:rPr>
          <w:rFonts w:cs="Times New Roman"/>
          <w:color w:val="FF0000"/>
          <w:szCs w:val="24"/>
        </w:rPr>
      </w:pPr>
      <w:r>
        <w:rPr>
          <w:rFonts w:cs="Times New Roman"/>
          <w:color w:val="FF0000"/>
          <w:szCs w:val="24"/>
        </w:rPr>
        <w:br w:type="page"/>
      </w:r>
    </w:p>
    <w:p w14:paraId="0FF9E122" w14:textId="0177B2EA" w:rsidR="00992D74" w:rsidRPr="006926C1" w:rsidRDefault="00DC6EF7" w:rsidP="006926C1">
      <w:pPr>
        <w:spacing w:line="480" w:lineRule="auto"/>
        <w:jc w:val="center"/>
        <w:rPr>
          <w:rFonts w:cs="Times New Roman"/>
          <w:color w:val="FF0000"/>
          <w:szCs w:val="24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681761BE" wp14:editId="640DB2B4">
            <wp:extent cx="4011295" cy="4679950"/>
            <wp:effectExtent l="0" t="0" r="1905" b="6350"/>
            <wp:docPr id="3" name="圖片 3" descr="C:\Users\genchanghsu\Desktop\2021_Consistent_Pest_Consumption_by_Generalist_Predators_in_Rice_Farms\Output\Figures\Diet_proportion_2017.tiffDiet_proportion_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 descr="C:\Users\genchanghsu\Desktop\2021_Consistent_Pest_Consumption_by_Generalist_Predators_in_Rice_Farms\Output\Figures\Diet_proportion_2017.tiffDiet_proportion_2017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9AC8" w14:textId="77777777" w:rsidR="00DC6EF7" w:rsidRDefault="00DC6EF7">
      <w:pPr>
        <w:spacing w:after="0" w:line="240" w:lineRule="auto"/>
        <w:jc w:val="left"/>
        <w:rPr>
          <w:rFonts w:cs="Times New Roman"/>
          <w:color w:val="FF0000"/>
        </w:rPr>
      </w:pPr>
      <w:r>
        <w:rPr>
          <w:rFonts w:cs="Times New Roman"/>
          <w:color w:val="FF0000"/>
        </w:rPr>
        <w:br w:type="page"/>
      </w:r>
    </w:p>
    <w:p w14:paraId="6CD02C2F" w14:textId="0D26A86D" w:rsidR="00DC6EF7" w:rsidRDefault="00DC6EF7">
      <w:pPr>
        <w:jc w:val="center"/>
        <w:rPr>
          <w:rFonts w:cs="Times New Roman"/>
          <w:color w:val="FF0000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1F1814E6" wp14:editId="79E670FA">
            <wp:extent cx="4011295" cy="4679950"/>
            <wp:effectExtent l="0" t="0" r="1905" b="6350"/>
            <wp:docPr id="7" name="圖片 4" descr="C:\Users\genchanghsu\Desktop\2021_Consistent_Pest_Consumption_by_Generalist_Predators_in_Rice_Farms\Output\Figures\Diet_proportion_2018.tiffDiet_proportion_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 descr="C:\Users\genchanghsu\Desktop\2021_Consistent_Pest_Consumption_by_Generalist_Predators_in_Rice_Farms\Output\Figures\Diet_proportion_2018.tiffDiet_proportion_2018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0BC4" w14:textId="354C30D0" w:rsidR="00DC6EF7" w:rsidRDefault="00DC6EF7">
      <w:pPr>
        <w:spacing w:after="0" w:line="240" w:lineRule="auto"/>
        <w:jc w:val="left"/>
        <w:rPr>
          <w:rFonts w:cs="Times New Roman"/>
          <w:color w:val="FF0000"/>
        </w:rPr>
      </w:pPr>
      <w:r>
        <w:rPr>
          <w:rFonts w:cs="Times New Roman"/>
          <w:color w:val="FF0000"/>
        </w:rPr>
        <w:br w:type="page"/>
      </w:r>
    </w:p>
    <w:p w14:paraId="46F96DAF" w14:textId="4123AC21" w:rsidR="00DC6EF7" w:rsidRDefault="00DC6EF7" w:rsidP="006926C1">
      <w:pPr>
        <w:spacing w:after="0" w:line="240" w:lineRule="auto"/>
        <w:jc w:val="center"/>
        <w:rPr>
          <w:rFonts w:cs="Times New Roman"/>
          <w:color w:val="FF0000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108F541E" wp14:editId="659ACC7A">
            <wp:extent cx="4011295" cy="4679950"/>
            <wp:effectExtent l="0" t="0" r="1905" b="6350"/>
            <wp:docPr id="8" name="圖片 5" descr="C:\Users\genchanghsu\Desktop\2021_Consistent_Pest_Consumption_by_Generalist_Predators_in_Rice_Farms\Output\Figures\Diet_proportion_2019.tiffDiet_proportion_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 descr="C:\Users\genchanghsu\Desktop\2021_Consistent_Pest_Consumption_by_Generalist_Predators_in_Rice_Farms\Output\Figures\Diet_proportion_2019.tiffDiet_proportion_2019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6956" w14:textId="7A20FC9D" w:rsidR="005B0566" w:rsidRPr="005C029F" w:rsidRDefault="005B0566">
      <w:pPr>
        <w:jc w:val="center"/>
        <w:rPr>
          <w:rFonts w:cs="Times New Roman"/>
          <w:color w:val="FF0000"/>
        </w:rPr>
      </w:pPr>
    </w:p>
    <w:p w14:paraId="7D3CE4DA" w14:textId="2BDCA354" w:rsidR="005B0566" w:rsidRPr="005C029F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t>Figure S</w:t>
      </w:r>
      <w:r w:rsidR="00F61105">
        <w:rPr>
          <w:rFonts w:cs="Times New Roman"/>
          <w:b/>
          <w:szCs w:val="24"/>
        </w:rPr>
        <w:t>2</w:t>
      </w:r>
      <w:r w:rsidRPr="005C029F">
        <w:rPr>
          <w:rFonts w:cs="Times New Roman"/>
          <w:szCs w:val="24"/>
        </w:rPr>
        <w:t>. The proportions (mean ± SE) of prey sources (rice herbivores, tourist herbivores, detritivores) consumed in the diet of predators in organic and conventional rice farms over crop stages in each study year: (a), (d),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(g) </w:t>
      </w:r>
      <w:r w:rsidR="002278F9">
        <w:rPr>
          <w:rFonts w:cs="Times New Roman"/>
          <w:szCs w:val="24"/>
        </w:rPr>
        <w:t xml:space="preserve">indicate </w:t>
      </w:r>
      <w:r w:rsidR="002223F5">
        <w:rPr>
          <w:rFonts w:cs="Times New Roman"/>
          <w:szCs w:val="24"/>
        </w:rPr>
        <w:t>both</w:t>
      </w:r>
      <w:r w:rsidRPr="005C029F">
        <w:rPr>
          <w:rFonts w:cs="Times New Roman"/>
          <w:szCs w:val="24"/>
        </w:rPr>
        <w:t xml:space="preserve"> predators</w:t>
      </w:r>
      <w:r w:rsidR="002223F5">
        <w:rPr>
          <w:rFonts w:cs="Times New Roman"/>
          <w:szCs w:val="24"/>
        </w:rPr>
        <w:t xml:space="preserve"> (spiders and ladybeetles)</w:t>
      </w:r>
      <w:r w:rsidRPr="005C029F">
        <w:rPr>
          <w:rFonts w:cs="Times New Roman"/>
          <w:szCs w:val="24"/>
        </w:rPr>
        <w:t xml:space="preserve"> as a whole feeding guild; (b), (e),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(h)</w:t>
      </w:r>
      <w:r w:rsidR="002278F9">
        <w:rPr>
          <w:rFonts w:cs="Times New Roman"/>
          <w:szCs w:val="24"/>
        </w:rPr>
        <w:t xml:space="preserve"> indicate </w:t>
      </w:r>
      <w:r w:rsidRPr="005C029F">
        <w:rPr>
          <w:rFonts w:cs="Times New Roman"/>
          <w:szCs w:val="24"/>
        </w:rPr>
        <w:t>spiders; (c), (f),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(i)</w:t>
      </w:r>
      <w:r w:rsidR="002278F9">
        <w:rPr>
          <w:rFonts w:cs="Times New Roman"/>
          <w:szCs w:val="24"/>
        </w:rPr>
        <w:t xml:space="preserve"> indicate</w:t>
      </w:r>
      <w:r w:rsidRPr="005C029F">
        <w:rPr>
          <w:rFonts w:cs="Times New Roman"/>
          <w:szCs w:val="24"/>
        </w:rPr>
        <w:t xml:space="preserve"> ladybeetles. </w:t>
      </w:r>
      <w:r w:rsidR="00A64A46" w:rsidRPr="0015273A">
        <w:rPr>
          <w:rFonts w:cs="Times New Roman"/>
        </w:rPr>
        <w:t xml:space="preserve">The proportions </w:t>
      </w:r>
      <w:r w:rsidR="00A64A46">
        <w:rPr>
          <w:rFonts w:cs="Times New Roman"/>
        </w:rPr>
        <w:t xml:space="preserve">were computed from </w:t>
      </w:r>
      <w:r w:rsidR="00A64A46" w:rsidRPr="0015273A">
        <w:rPr>
          <w:rFonts w:cs="Times New Roman"/>
        </w:rPr>
        <w:t xml:space="preserve">the Bayesian posterior </w:t>
      </w:r>
      <w:r w:rsidR="002223F5">
        <w:rPr>
          <w:rFonts w:cs="Times New Roman"/>
        </w:rPr>
        <w:t xml:space="preserve">medians of diet estimates in </w:t>
      </w:r>
      <w:r w:rsidR="00A64A46" w:rsidRPr="0015273A">
        <w:rPr>
          <w:rFonts w:cs="Times New Roman"/>
        </w:rPr>
        <w:t>replicate farms.</w:t>
      </w:r>
    </w:p>
    <w:p w14:paraId="24246C85" w14:textId="77777777" w:rsidR="005B0566" w:rsidRPr="005C029F" w:rsidRDefault="00DD4E15">
      <w:pPr>
        <w:rPr>
          <w:rFonts w:cs="Times New Roman"/>
          <w:szCs w:val="24"/>
        </w:rPr>
      </w:pPr>
      <w:r w:rsidRPr="005C029F">
        <w:rPr>
          <w:rFonts w:cs="Times New Roman"/>
          <w:szCs w:val="24"/>
        </w:rPr>
        <w:br w:type="page"/>
      </w:r>
    </w:p>
    <w:p w14:paraId="2463DE65" w14:textId="77777777" w:rsidR="005B0566" w:rsidRPr="005C029F" w:rsidRDefault="00DD4E15">
      <w:pPr>
        <w:rPr>
          <w:rFonts w:cs="Times New Roman"/>
          <w:b/>
          <w:szCs w:val="24"/>
        </w:rPr>
      </w:pPr>
      <w:r w:rsidRPr="005C029F">
        <w:rPr>
          <w:rFonts w:cs="Times New Roman"/>
          <w:b/>
          <w:noProof/>
          <w:szCs w:val="24"/>
        </w:rPr>
        <w:lastRenderedPageBreak/>
        <w:drawing>
          <wp:inline distT="0" distB="0" distL="0" distR="0" wp14:anchorId="07AEB8CA" wp14:editId="54F3E1F1">
            <wp:extent cx="5943600" cy="4358640"/>
            <wp:effectExtent l="19050" t="0" r="0" b="0"/>
            <wp:docPr id="1" name="圖片 0" descr="weather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0" descr="weather.tiff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D4CF" w14:textId="729DC7CD" w:rsidR="002C34AE" w:rsidRPr="005C029F" w:rsidRDefault="00DD4E15" w:rsidP="006B436A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t>Figure S</w:t>
      </w:r>
      <w:r w:rsidR="00F61105">
        <w:rPr>
          <w:rFonts w:cs="Times New Roman"/>
          <w:b/>
          <w:szCs w:val="24"/>
        </w:rPr>
        <w:t>3</w:t>
      </w:r>
      <w:r w:rsidRPr="005C029F">
        <w:rPr>
          <w:rFonts w:cs="Times New Roman"/>
          <w:b/>
          <w:szCs w:val="24"/>
        </w:rPr>
        <w:t xml:space="preserve">. </w:t>
      </w:r>
      <w:r w:rsidRPr="005C029F">
        <w:rPr>
          <w:rFonts w:cs="Times New Roman"/>
          <w:szCs w:val="24"/>
        </w:rPr>
        <w:t xml:space="preserve">Daily mean temperature and precipitation of the study sites during the rice growth season (April to July) </w:t>
      </w:r>
      <w:r w:rsidR="00C51396">
        <w:rPr>
          <w:rFonts w:cs="Times New Roman"/>
          <w:szCs w:val="24"/>
        </w:rPr>
        <w:t>of</w:t>
      </w:r>
      <w:r w:rsidRPr="005C029F">
        <w:rPr>
          <w:rFonts w:cs="Times New Roman"/>
          <w:szCs w:val="24"/>
        </w:rPr>
        <w:t xml:space="preserve"> the three study years. Observation data from the closest local weather station (Yuanli station) to the study farms were retrieved from</w:t>
      </w:r>
      <w:r w:rsidR="002F0D04">
        <w:rPr>
          <w:rFonts w:cs="Times New Roman"/>
          <w:szCs w:val="24"/>
        </w:rPr>
        <w:t xml:space="preserve"> the</w:t>
      </w:r>
      <w:r w:rsidRPr="005C029F">
        <w:rPr>
          <w:rFonts w:cs="Times New Roman"/>
          <w:szCs w:val="24"/>
        </w:rPr>
        <w:t xml:space="preserve"> Central Weather Bureau Observation Data Inquire System (https://e-service.cwb.gov.tw/HistoryDataQuery/index.jsp).</w:t>
      </w:r>
      <w:ins w:id="1023" w:author="Gen-Chang Hsu" w:date="2024-08-20T12:50:00Z" w16du:dateUtc="2024-08-20T16:50:00Z">
        <w:r w:rsidR="002C34AE">
          <w:rPr>
            <w:rFonts w:cs="Times New Roman"/>
            <w:b/>
            <w:szCs w:val="24"/>
          </w:rPr>
          <w:t xml:space="preserve"> </w:t>
        </w:r>
      </w:ins>
    </w:p>
    <w:sectPr w:rsidR="002C34AE" w:rsidRPr="005C029F" w:rsidSect="00C30B66">
      <w:footerReference w:type="default" r:id="rId13"/>
      <w:pgSz w:w="12240" w:h="15840" w:code="1"/>
      <w:pgMar w:top="1440" w:right="1440" w:bottom="1440" w:left="1440" w:header="709" w:footer="709" w:gutter="0"/>
      <w:lnNumType w:countBy="1" w:restart="continuous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AD35D3" w14:textId="77777777" w:rsidR="005D7238" w:rsidRDefault="005D7238">
      <w:pPr>
        <w:spacing w:line="240" w:lineRule="auto"/>
      </w:pPr>
      <w:r>
        <w:separator/>
      </w:r>
    </w:p>
  </w:endnote>
  <w:endnote w:type="continuationSeparator" w:id="0">
    <w:p w14:paraId="463EAE82" w14:textId="77777777" w:rsidR="005D7238" w:rsidRDefault="005D723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342316"/>
    </w:sdtPr>
    <w:sdtContent>
      <w:p w14:paraId="112A0485" w14:textId="246535B1" w:rsidR="00B07ACA" w:rsidRDefault="00B07AC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F2909" w:rsidRPr="003F2909">
          <w:rPr>
            <w:noProof/>
            <w:lang w:val="zh-TW"/>
          </w:rPr>
          <w:t>1</w:t>
        </w:r>
        <w:r>
          <w:rPr>
            <w:lang w:val="zh-TW"/>
          </w:rPr>
          <w:fldChar w:fldCharType="end"/>
        </w:r>
      </w:p>
    </w:sdtContent>
  </w:sdt>
  <w:p w14:paraId="13FC2EAC" w14:textId="77777777" w:rsidR="00B07ACA" w:rsidRDefault="00B07A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44F3B0" w14:textId="77777777" w:rsidR="005D7238" w:rsidRDefault="005D7238">
      <w:pPr>
        <w:spacing w:after="0"/>
      </w:pPr>
      <w:r>
        <w:separator/>
      </w:r>
    </w:p>
  </w:footnote>
  <w:footnote w:type="continuationSeparator" w:id="0">
    <w:p w14:paraId="658CF96E" w14:textId="77777777" w:rsidR="005D7238" w:rsidRDefault="005D7238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E3AC5"/>
    <w:multiLevelType w:val="multilevel"/>
    <w:tmpl w:val="001E3AC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05693"/>
    <w:multiLevelType w:val="multilevel"/>
    <w:tmpl w:val="0740569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C33F94"/>
    <w:multiLevelType w:val="hybridMultilevel"/>
    <w:tmpl w:val="6854DE66"/>
    <w:lvl w:ilvl="0" w:tplc="8BAA95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513647092">
    <w:abstractNumId w:val="1"/>
  </w:num>
  <w:num w:numId="2" w16cid:durableId="990405403">
    <w:abstractNumId w:val="0"/>
  </w:num>
  <w:num w:numId="3" w16cid:durableId="302277012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Gen-Chang Hsu">
    <w15:presenceInfo w15:providerId="Windows Live" w15:userId="a7788e04cdabcc5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grammar="clean"/>
  <w:trackRevisions/>
  <w:defaultTabStop w:val="720"/>
  <w:drawingGridHorizontalSpacing w:val="1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Nature (no DOI)&lt;/Style&gt;&lt;LeftDelim&gt;{&lt;/LeftDelim&gt;&lt;RightDelim&gt;}&lt;/RightDelim&gt;&lt;FontName&gt;Arial&lt;/FontName&gt;&lt;FontSize&gt;14&lt;/FontSize&gt;&lt;ReflistTitle&gt;Reference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2a9tdf5ptxsr1ex5t7x9av4z2zfr0vx0dev&quot;&gt;My EndNote library 2017&lt;record-ids&gt;&lt;item&gt;392&lt;/item&gt;&lt;item&gt;782&lt;/item&gt;&lt;item&gt;799&lt;/item&gt;&lt;item&gt;897&lt;/item&gt;&lt;item&gt;901&lt;/item&gt;&lt;/record-ids&gt;&lt;/item&gt;&lt;/Libraries&gt;"/>
  </w:docVars>
  <w:rsids>
    <w:rsidRoot w:val="00D42777"/>
    <w:rsid w:val="000008BB"/>
    <w:rsid w:val="00000A40"/>
    <w:rsid w:val="00000D9D"/>
    <w:rsid w:val="0000102D"/>
    <w:rsid w:val="00001602"/>
    <w:rsid w:val="00001781"/>
    <w:rsid w:val="00002BA6"/>
    <w:rsid w:val="00002BBA"/>
    <w:rsid w:val="00003337"/>
    <w:rsid w:val="00003602"/>
    <w:rsid w:val="00003BF3"/>
    <w:rsid w:val="00004624"/>
    <w:rsid w:val="0000463B"/>
    <w:rsid w:val="00004CB1"/>
    <w:rsid w:val="0000525C"/>
    <w:rsid w:val="00005E76"/>
    <w:rsid w:val="000078FC"/>
    <w:rsid w:val="0001020D"/>
    <w:rsid w:val="000113F6"/>
    <w:rsid w:val="00012834"/>
    <w:rsid w:val="00013048"/>
    <w:rsid w:val="00013C53"/>
    <w:rsid w:val="00013DE8"/>
    <w:rsid w:val="000149C2"/>
    <w:rsid w:val="00014AF1"/>
    <w:rsid w:val="0001519A"/>
    <w:rsid w:val="000156FA"/>
    <w:rsid w:val="000172F2"/>
    <w:rsid w:val="00017D43"/>
    <w:rsid w:val="000204A7"/>
    <w:rsid w:val="00020A2A"/>
    <w:rsid w:val="000217C6"/>
    <w:rsid w:val="00021B88"/>
    <w:rsid w:val="00021FBB"/>
    <w:rsid w:val="0002225A"/>
    <w:rsid w:val="000224F9"/>
    <w:rsid w:val="00022B2E"/>
    <w:rsid w:val="000231D7"/>
    <w:rsid w:val="00023EDD"/>
    <w:rsid w:val="000250B1"/>
    <w:rsid w:val="00025B16"/>
    <w:rsid w:val="0002651C"/>
    <w:rsid w:val="0002741D"/>
    <w:rsid w:val="00030576"/>
    <w:rsid w:val="00030E82"/>
    <w:rsid w:val="00031243"/>
    <w:rsid w:val="00031331"/>
    <w:rsid w:val="0003200F"/>
    <w:rsid w:val="000320C4"/>
    <w:rsid w:val="000321D3"/>
    <w:rsid w:val="00032BA5"/>
    <w:rsid w:val="00033C59"/>
    <w:rsid w:val="000342DD"/>
    <w:rsid w:val="000345DA"/>
    <w:rsid w:val="00035728"/>
    <w:rsid w:val="00035B0B"/>
    <w:rsid w:val="00036011"/>
    <w:rsid w:val="00036600"/>
    <w:rsid w:val="000407BE"/>
    <w:rsid w:val="000413F2"/>
    <w:rsid w:val="00041DC9"/>
    <w:rsid w:val="00041F7F"/>
    <w:rsid w:val="000425B5"/>
    <w:rsid w:val="00042B18"/>
    <w:rsid w:val="0004362B"/>
    <w:rsid w:val="00043B14"/>
    <w:rsid w:val="00044150"/>
    <w:rsid w:val="00044C40"/>
    <w:rsid w:val="00044E81"/>
    <w:rsid w:val="0004569E"/>
    <w:rsid w:val="000461AC"/>
    <w:rsid w:val="000463C7"/>
    <w:rsid w:val="000473B8"/>
    <w:rsid w:val="00047E4E"/>
    <w:rsid w:val="0005026C"/>
    <w:rsid w:val="00051F54"/>
    <w:rsid w:val="0005561A"/>
    <w:rsid w:val="000559C2"/>
    <w:rsid w:val="00056389"/>
    <w:rsid w:val="0005655D"/>
    <w:rsid w:val="00056867"/>
    <w:rsid w:val="000568EB"/>
    <w:rsid w:val="000600B7"/>
    <w:rsid w:val="00060F89"/>
    <w:rsid w:val="00061BE1"/>
    <w:rsid w:val="00061C59"/>
    <w:rsid w:val="00061E6A"/>
    <w:rsid w:val="00062BF0"/>
    <w:rsid w:val="00062FF4"/>
    <w:rsid w:val="000635D3"/>
    <w:rsid w:val="000648D6"/>
    <w:rsid w:val="0006502E"/>
    <w:rsid w:val="0006584E"/>
    <w:rsid w:val="00065F7A"/>
    <w:rsid w:val="00066EB6"/>
    <w:rsid w:val="000670F1"/>
    <w:rsid w:val="0007086E"/>
    <w:rsid w:val="0007116C"/>
    <w:rsid w:val="00071B53"/>
    <w:rsid w:val="00071CCE"/>
    <w:rsid w:val="00071F2B"/>
    <w:rsid w:val="0007315A"/>
    <w:rsid w:val="00074BF0"/>
    <w:rsid w:val="000753E1"/>
    <w:rsid w:val="00075790"/>
    <w:rsid w:val="00075F3D"/>
    <w:rsid w:val="0007643E"/>
    <w:rsid w:val="00076670"/>
    <w:rsid w:val="000776ED"/>
    <w:rsid w:val="000779E9"/>
    <w:rsid w:val="00080077"/>
    <w:rsid w:val="0008367E"/>
    <w:rsid w:val="00083818"/>
    <w:rsid w:val="00084F7D"/>
    <w:rsid w:val="00086060"/>
    <w:rsid w:val="000879DD"/>
    <w:rsid w:val="00087CC9"/>
    <w:rsid w:val="00087F1A"/>
    <w:rsid w:val="00091F51"/>
    <w:rsid w:val="00092975"/>
    <w:rsid w:val="00093245"/>
    <w:rsid w:val="00094128"/>
    <w:rsid w:val="000950E0"/>
    <w:rsid w:val="0009527C"/>
    <w:rsid w:val="00095721"/>
    <w:rsid w:val="00095909"/>
    <w:rsid w:val="0009699C"/>
    <w:rsid w:val="000A0A82"/>
    <w:rsid w:val="000A0C47"/>
    <w:rsid w:val="000A1584"/>
    <w:rsid w:val="000A1BEC"/>
    <w:rsid w:val="000A1D47"/>
    <w:rsid w:val="000A267D"/>
    <w:rsid w:val="000A3F52"/>
    <w:rsid w:val="000A4536"/>
    <w:rsid w:val="000A570E"/>
    <w:rsid w:val="000A7983"/>
    <w:rsid w:val="000A7E3B"/>
    <w:rsid w:val="000B2BD9"/>
    <w:rsid w:val="000B38EC"/>
    <w:rsid w:val="000B3AF1"/>
    <w:rsid w:val="000B4181"/>
    <w:rsid w:val="000B44A7"/>
    <w:rsid w:val="000B46D9"/>
    <w:rsid w:val="000B4B33"/>
    <w:rsid w:val="000B567F"/>
    <w:rsid w:val="000B5778"/>
    <w:rsid w:val="000B5D14"/>
    <w:rsid w:val="000B5EE0"/>
    <w:rsid w:val="000B5F73"/>
    <w:rsid w:val="000B6209"/>
    <w:rsid w:val="000B6F99"/>
    <w:rsid w:val="000B700A"/>
    <w:rsid w:val="000B75C1"/>
    <w:rsid w:val="000C0BC5"/>
    <w:rsid w:val="000C12C2"/>
    <w:rsid w:val="000C18E9"/>
    <w:rsid w:val="000C20B3"/>
    <w:rsid w:val="000C250E"/>
    <w:rsid w:val="000C50E4"/>
    <w:rsid w:val="000C5F48"/>
    <w:rsid w:val="000C635F"/>
    <w:rsid w:val="000C647D"/>
    <w:rsid w:val="000C75BF"/>
    <w:rsid w:val="000D062F"/>
    <w:rsid w:val="000D09BE"/>
    <w:rsid w:val="000D0D80"/>
    <w:rsid w:val="000D2070"/>
    <w:rsid w:val="000D21F1"/>
    <w:rsid w:val="000D28E8"/>
    <w:rsid w:val="000D3059"/>
    <w:rsid w:val="000D344A"/>
    <w:rsid w:val="000D3626"/>
    <w:rsid w:val="000D592F"/>
    <w:rsid w:val="000D5C02"/>
    <w:rsid w:val="000E0BCA"/>
    <w:rsid w:val="000E0DD7"/>
    <w:rsid w:val="000E1428"/>
    <w:rsid w:val="000E20FE"/>
    <w:rsid w:val="000E2216"/>
    <w:rsid w:val="000E2241"/>
    <w:rsid w:val="000E4192"/>
    <w:rsid w:val="000E4757"/>
    <w:rsid w:val="000E4BA2"/>
    <w:rsid w:val="000E4C14"/>
    <w:rsid w:val="000E4F50"/>
    <w:rsid w:val="000E5A15"/>
    <w:rsid w:val="000E5CCB"/>
    <w:rsid w:val="000E5E73"/>
    <w:rsid w:val="000E5FA0"/>
    <w:rsid w:val="000E73F9"/>
    <w:rsid w:val="000F0127"/>
    <w:rsid w:val="000F14D4"/>
    <w:rsid w:val="000F1F49"/>
    <w:rsid w:val="000F4226"/>
    <w:rsid w:val="000F4FDA"/>
    <w:rsid w:val="000F5316"/>
    <w:rsid w:val="000F6395"/>
    <w:rsid w:val="000F66BC"/>
    <w:rsid w:val="000F74F7"/>
    <w:rsid w:val="000F771B"/>
    <w:rsid w:val="0010016E"/>
    <w:rsid w:val="00101BB3"/>
    <w:rsid w:val="001020CC"/>
    <w:rsid w:val="00103474"/>
    <w:rsid w:val="0010424A"/>
    <w:rsid w:val="001043F1"/>
    <w:rsid w:val="0010455D"/>
    <w:rsid w:val="00104D3C"/>
    <w:rsid w:val="00105143"/>
    <w:rsid w:val="001051DB"/>
    <w:rsid w:val="00105295"/>
    <w:rsid w:val="001053B2"/>
    <w:rsid w:val="001054AF"/>
    <w:rsid w:val="0010677C"/>
    <w:rsid w:val="00106961"/>
    <w:rsid w:val="00106964"/>
    <w:rsid w:val="00106D29"/>
    <w:rsid w:val="00107B01"/>
    <w:rsid w:val="001112F0"/>
    <w:rsid w:val="00112767"/>
    <w:rsid w:val="00112B27"/>
    <w:rsid w:val="00112E77"/>
    <w:rsid w:val="00113369"/>
    <w:rsid w:val="00113608"/>
    <w:rsid w:val="001149CD"/>
    <w:rsid w:val="00114A81"/>
    <w:rsid w:val="0011620A"/>
    <w:rsid w:val="00116D5A"/>
    <w:rsid w:val="00116E9D"/>
    <w:rsid w:val="00120498"/>
    <w:rsid w:val="00120725"/>
    <w:rsid w:val="00120C1A"/>
    <w:rsid w:val="00120D0D"/>
    <w:rsid w:val="00121FC4"/>
    <w:rsid w:val="001220F6"/>
    <w:rsid w:val="001224CC"/>
    <w:rsid w:val="001225DD"/>
    <w:rsid w:val="001234C0"/>
    <w:rsid w:val="00124142"/>
    <w:rsid w:val="00125087"/>
    <w:rsid w:val="001253D8"/>
    <w:rsid w:val="00125C04"/>
    <w:rsid w:val="00125E05"/>
    <w:rsid w:val="0012634D"/>
    <w:rsid w:val="0013131B"/>
    <w:rsid w:val="00131DFF"/>
    <w:rsid w:val="00131ED2"/>
    <w:rsid w:val="0013258F"/>
    <w:rsid w:val="00132783"/>
    <w:rsid w:val="00132D67"/>
    <w:rsid w:val="001331E2"/>
    <w:rsid w:val="0013369A"/>
    <w:rsid w:val="00134641"/>
    <w:rsid w:val="00134B51"/>
    <w:rsid w:val="00135C78"/>
    <w:rsid w:val="001368F1"/>
    <w:rsid w:val="00136B3C"/>
    <w:rsid w:val="001427F3"/>
    <w:rsid w:val="00142883"/>
    <w:rsid w:val="0014301D"/>
    <w:rsid w:val="00143807"/>
    <w:rsid w:val="00143F49"/>
    <w:rsid w:val="001451DF"/>
    <w:rsid w:val="0014545C"/>
    <w:rsid w:val="00145896"/>
    <w:rsid w:val="00145E4B"/>
    <w:rsid w:val="00146DAD"/>
    <w:rsid w:val="00150384"/>
    <w:rsid w:val="001510DC"/>
    <w:rsid w:val="00151386"/>
    <w:rsid w:val="00152402"/>
    <w:rsid w:val="0015273A"/>
    <w:rsid w:val="0015379D"/>
    <w:rsid w:val="00153B55"/>
    <w:rsid w:val="00155CC6"/>
    <w:rsid w:val="0015619F"/>
    <w:rsid w:val="001561B9"/>
    <w:rsid w:val="001571C9"/>
    <w:rsid w:val="001574CE"/>
    <w:rsid w:val="001575FA"/>
    <w:rsid w:val="00157D73"/>
    <w:rsid w:val="001604FC"/>
    <w:rsid w:val="00160630"/>
    <w:rsid w:val="001606B7"/>
    <w:rsid w:val="00160704"/>
    <w:rsid w:val="0016142F"/>
    <w:rsid w:val="00161DD0"/>
    <w:rsid w:val="001620BE"/>
    <w:rsid w:val="00162912"/>
    <w:rsid w:val="00162FFD"/>
    <w:rsid w:val="0016360D"/>
    <w:rsid w:val="00163693"/>
    <w:rsid w:val="001639CA"/>
    <w:rsid w:val="00163BC0"/>
    <w:rsid w:val="00164585"/>
    <w:rsid w:val="00164FC0"/>
    <w:rsid w:val="0016589C"/>
    <w:rsid w:val="00167893"/>
    <w:rsid w:val="001704A5"/>
    <w:rsid w:val="00171E30"/>
    <w:rsid w:val="00172116"/>
    <w:rsid w:val="00172B33"/>
    <w:rsid w:val="00173B2E"/>
    <w:rsid w:val="0017413D"/>
    <w:rsid w:val="00174C8F"/>
    <w:rsid w:val="001754EF"/>
    <w:rsid w:val="00176526"/>
    <w:rsid w:val="00176C39"/>
    <w:rsid w:val="00176DAF"/>
    <w:rsid w:val="00177639"/>
    <w:rsid w:val="0018004D"/>
    <w:rsid w:val="00180BE3"/>
    <w:rsid w:val="00181393"/>
    <w:rsid w:val="00181649"/>
    <w:rsid w:val="001822CD"/>
    <w:rsid w:val="0018255F"/>
    <w:rsid w:val="00182AAC"/>
    <w:rsid w:val="001835C0"/>
    <w:rsid w:val="00183D2C"/>
    <w:rsid w:val="00183D8F"/>
    <w:rsid w:val="001846F6"/>
    <w:rsid w:val="00184978"/>
    <w:rsid w:val="00184E61"/>
    <w:rsid w:val="00186316"/>
    <w:rsid w:val="00190679"/>
    <w:rsid w:val="00190A2E"/>
    <w:rsid w:val="00190BC9"/>
    <w:rsid w:val="00190C3D"/>
    <w:rsid w:val="00191500"/>
    <w:rsid w:val="0019168A"/>
    <w:rsid w:val="00191883"/>
    <w:rsid w:val="00191A43"/>
    <w:rsid w:val="0019228E"/>
    <w:rsid w:val="00192B6D"/>
    <w:rsid w:val="00192CBD"/>
    <w:rsid w:val="00192F38"/>
    <w:rsid w:val="00194584"/>
    <w:rsid w:val="00194A27"/>
    <w:rsid w:val="00195833"/>
    <w:rsid w:val="00195FEF"/>
    <w:rsid w:val="001961A8"/>
    <w:rsid w:val="00196EAB"/>
    <w:rsid w:val="0019769D"/>
    <w:rsid w:val="00197D93"/>
    <w:rsid w:val="00197F3E"/>
    <w:rsid w:val="001A0461"/>
    <w:rsid w:val="001A2D5C"/>
    <w:rsid w:val="001A40F8"/>
    <w:rsid w:val="001A4B27"/>
    <w:rsid w:val="001A5381"/>
    <w:rsid w:val="001A5EFA"/>
    <w:rsid w:val="001A7667"/>
    <w:rsid w:val="001A776D"/>
    <w:rsid w:val="001A7D00"/>
    <w:rsid w:val="001B01FF"/>
    <w:rsid w:val="001B0E5B"/>
    <w:rsid w:val="001B11CB"/>
    <w:rsid w:val="001B13B0"/>
    <w:rsid w:val="001B1443"/>
    <w:rsid w:val="001B21B5"/>
    <w:rsid w:val="001B33CE"/>
    <w:rsid w:val="001B3CCD"/>
    <w:rsid w:val="001B46AC"/>
    <w:rsid w:val="001B4919"/>
    <w:rsid w:val="001B5110"/>
    <w:rsid w:val="001C080D"/>
    <w:rsid w:val="001C1120"/>
    <w:rsid w:val="001C1520"/>
    <w:rsid w:val="001C1A46"/>
    <w:rsid w:val="001C1D30"/>
    <w:rsid w:val="001C2366"/>
    <w:rsid w:val="001C2A29"/>
    <w:rsid w:val="001C2CD1"/>
    <w:rsid w:val="001C3DEB"/>
    <w:rsid w:val="001C46C3"/>
    <w:rsid w:val="001C476F"/>
    <w:rsid w:val="001C484E"/>
    <w:rsid w:val="001C4A4E"/>
    <w:rsid w:val="001C6084"/>
    <w:rsid w:val="001C60E7"/>
    <w:rsid w:val="001C6555"/>
    <w:rsid w:val="001C6887"/>
    <w:rsid w:val="001C7035"/>
    <w:rsid w:val="001C70C7"/>
    <w:rsid w:val="001C758E"/>
    <w:rsid w:val="001C7AD8"/>
    <w:rsid w:val="001C7C21"/>
    <w:rsid w:val="001D0D97"/>
    <w:rsid w:val="001D12BD"/>
    <w:rsid w:val="001D1589"/>
    <w:rsid w:val="001D1BCC"/>
    <w:rsid w:val="001D1DA2"/>
    <w:rsid w:val="001D220C"/>
    <w:rsid w:val="001D2A00"/>
    <w:rsid w:val="001D42B4"/>
    <w:rsid w:val="001D50C4"/>
    <w:rsid w:val="001D57CE"/>
    <w:rsid w:val="001D666D"/>
    <w:rsid w:val="001D6D6F"/>
    <w:rsid w:val="001D7677"/>
    <w:rsid w:val="001D7CA8"/>
    <w:rsid w:val="001D7D22"/>
    <w:rsid w:val="001D7F56"/>
    <w:rsid w:val="001E1B97"/>
    <w:rsid w:val="001E2647"/>
    <w:rsid w:val="001E2783"/>
    <w:rsid w:val="001E48A3"/>
    <w:rsid w:val="001E4C77"/>
    <w:rsid w:val="001E567C"/>
    <w:rsid w:val="001E635A"/>
    <w:rsid w:val="001E6EC7"/>
    <w:rsid w:val="001E6FDA"/>
    <w:rsid w:val="001E720B"/>
    <w:rsid w:val="001E7488"/>
    <w:rsid w:val="001E75DD"/>
    <w:rsid w:val="001E7E9F"/>
    <w:rsid w:val="001F09E2"/>
    <w:rsid w:val="001F0C7A"/>
    <w:rsid w:val="001F0E2B"/>
    <w:rsid w:val="001F1840"/>
    <w:rsid w:val="001F1F80"/>
    <w:rsid w:val="001F208A"/>
    <w:rsid w:val="001F32C1"/>
    <w:rsid w:val="001F3CB4"/>
    <w:rsid w:val="001F3E9C"/>
    <w:rsid w:val="001F4162"/>
    <w:rsid w:val="001F518D"/>
    <w:rsid w:val="001F5652"/>
    <w:rsid w:val="001F5B55"/>
    <w:rsid w:val="001F5F58"/>
    <w:rsid w:val="00200B8E"/>
    <w:rsid w:val="00202C76"/>
    <w:rsid w:val="00203CA3"/>
    <w:rsid w:val="00204ED7"/>
    <w:rsid w:val="00205870"/>
    <w:rsid w:val="00205C88"/>
    <w:rsid w:val="00205DA5"/>
    <w:rsid w:val="00206451"/>
    <w:rsid w:val="00206598"/>
    <w:rsid w:val="00206ADB"/>
    <w:rsid w:val="00206F74"/>
    <w:rsid w:val="0020713B"/>
    <w:rsid w:val="00210075"/>
    <w:rsid w:val="002100D1"/>
    <w:rsid w:val="00210108"/>
    <w:rsid w:val="00210338"/>
    <w:rsid w:val="002116B6"/>
    <w:rsid w:val="0021187D"/>
    <w:rsid w:val="002130F8"/>
    <w:rsid w:val="00213658"/>
    <w:rsid w:val="002149F2"/>
    <w:rsid w:val="00215A83"/>
    <w:rsid w:val="00215B95"/>
    <w:rsid w:val="00216ACA"/>
    <w:rsid w:val="00217682"/>
    <w:rsid w:val="00220138"/>
    <w:rsid w:val="00220B7F"/>
    <w:rsid w:val="00220D1F"/>
    <w:rsid w:val="00220DC8"/>
    <w:rsid w:val="00221344"/>
    <w:rsid w:val="002223F5"/>
    <w:rsid w:val="0022271C"/>
    <w:rsid w:val="00222924"/>
    <w:rsid w:val="00222EE9"/>
    <w:rsid w:val="0022310B"/>
    <w:rsid w:val="00223413"/>
    <w:rsid w:val="00223F6C"/>
    <w:rsid w:val="00226218"/>
    <w:rsid w:val="002278F9"/>
    <w:rsid w:val="00227F61"/>
    <w:rsid w:val="0023008D"/>
    <w:rsid w:val="00230B1F"/>
    <w:rsid w:val="002319D7"/>
    <w:rsid w:val="002335BE"/>
    <w:rsid w:val="00233E20"/>
    <w:rsid w:val="0023438F"/>
    <w:rsid w:val="00234659"/>
    <w:rsid w:val="002352BD"/>
    <w:rsid w:val="00236339"/>
    <w:rsid w:val="002364D2"/>
    <w:rsid w:val="00236D7E"/>
    <w:rsid w:val="002376C2"/>
    <w:rsid w:val="00237DA2"/>
    <w:rsid w:val="00240EC8"/>
    <w:rsid w:val="0024115D"/>
    <w:rsid w:val="00241A31"/>
    <w:rsid w:val="00241D22"/>
    <w:rsid w:val="002429D8"/>
    <w:rsid w:val="00243190"/>
    <w:rsid w:val="00243D34"/>
    <w:rsid w:val="00243E28"/>
    <w:rsid w:val="00243F06"/>
    <w:rsid w:val="00245311"/>
    <w:rsid w:val="002460BF"/>
    <w:rsid w:val="00246117"/>
    <w:rsid w:val="002474F4"/>
    <w:rsid w:val="0024789C"/>
    <w:rsid w:val="002530B5"/>
    <w:rsid w:val="00253E03"/>
    <w:rsid w:val="00253EE1"/>
    <w:rsid w:val="0025615A"/>
    <w:rsid w:val="0025683B"/>
    <w:rsid w:val="00256ECB"/>
    <w:rsid w:val="00257F83"/>
    <w:rsid w:val="0026112A"/>
    <w:rsid w:val="0026250A"/>
    <w:rsid w:val="002629A7"/>
    <w:rsid w:val="00262DF2"/>
    <w:rsid w:val="0026301D"/>
    <w:rsid w:val="00263635"/>
    <w:rsid w:val="00263692"/>
    <w:rsid w:val="0026423D"/>
    <w:rsid w:val="0026432B"/>
    <w:rsid w:val="00265536"/>
    <w:rsid w:val="0026599B"/>
    <w:rsid w:val="00265B98"/>
    <w:rsid w:val="00266215"/>
    <w:rsid w:val="002665E7"/>
    <w:rsid w:val="002669CB"/>
    <w:rsid w:val="00266C97"/>
    <w:rsid w:val="00270E94"/>
    <w:rsid w:val="002711FA"/>
    <w:rsid w:val="00271F6F"/>
    <w:rsid w:val="002728E7"/>
    <w:rsid w:val="0027301D"/>
    <w:rsid w:val="00274052"/>
    <w:rsid w:val="0027489B"/>
    <w:rsid w:val="00275606"/>
    <w:rsid w:val="00275622"/>
    <w:rsid w:val="00275CF9"/>
    <w:rsid w:val="0027649C"/>
    <w:rsid w:val="0027670F"/>
    <w:rsid w:val="00277B2E"/>
    <w:rsid w:val="00277F7C"/>
    <w:rsid w:val="00280246"/>
    <w:rsid w:val="00281B26"/>
    <w:rsid w:val="00281D9F"/>
    <w:rsid w:val="0028230F"/>
    <w:rsid w:val="002833FE"/>
    <w:rsid w:val="002841F5"/>
    <w:rsid w:val="002846B3"/>
    <w:rsid w:val="00284B99"/>
    <w:rsid w:val="00285826"/>
    <w:rsid w:val="002858A2"/>
    <w:rsid w:val="00285BE8"/>
    <w:rsid w:val="00287081"/>
    <w:rsid w:val="0029093B"/>
    <w:rsid w:val="00290A94"/>
    <w:rsid w:val="00291F2E"/>
    <w:rsid w:val="00292019"/>
    <w:rsid w:val="00292E6A"/>
    <w:rsid w:val="002934BA"/>
    <w:rsid w:val="002935CE"/>
    <w:rsid w:val="00293EF2"/>
    <w:rsid w:val="002941A5"/>
    <w:rsid w:val="00294705"/>
    <w:rsid w:val="00297989"/>
    <w:rsid w:val="00297D90"/>
    <w:rsid w:val="002A0194"/>
    <w:rsid w:val="002A056D"/>
    <w:rsid w:val="002A090F"/>
    <w:rsid w:val="002A0E8B"/>
    <w:rsid w:val="002A0EA7"/>
    <w:rsid w:val="002A1468"/>
    <w:rsid w:val="002A2DF4"/>
    <w:rsid w:val="002A2F89"/>
    <w:rsid w:val="002A302D"/>
    <w:rsid w:val="002A38F1"/>
    <w:rsid w:val="002A3DCC"/>
    <w:rsid w:val="002A4152"/>
    <w:rsid w:val="002A41E9"/>
    <w:rsid w:val="002A4CF4"/>
    <w:rsid w:val="002A5540"/>
    <w:rsid w:val="002A566D"/>
    <w:rsid w:val="002A73D0"/>
    <w:rsid w:val="002A7AF3"/>
    <w:rsid w:val="002B1323"/>
    <w:rsid w:val="002B238E"/>
    <w:rsid w:val="002B374B"/>
    <w:rsid w:val="002B4052"/>
    <w:rsid w:val="002B4144"/>
    <w:rsid w:val="002B46FB"/>
    <w:rsid w:val="002B6A78"/>
    <w:rsid w:val="002B6FB9"/>
    <w:rsid w:val="002C0592"/>
    <w:rsid w:val="002C097E"/>
    <w:rsid w:val="002C119D"/>
    <w:rsid w:val="002C2AA4"/>
    <w:rsid w:val="002C2F27"/>
    <w:rsid w:val="002C31C5"/>
    <w:rsid w:val="002C34AE"/>
    <w:rsid w:val="002C3531"/>
    <w:rsid w:val="002C399B"/>
    <w:rsid w:val="002C4136"/>
    <w:rsid w:val="002C4A5B"/>
    <w:rsid w:val="002C4BDB"/>
    <w:rsid w:val="002C6A82"/>
    <w:rsid w:val="002C6AF2"/>
    <w:rsid w:val="002C7112"/>
    <w:rsid w:val="002C7297"/>
    <w:rsid w:val="002C75D8"/>
    <w:rsid w:val="002C776C"/>
    <w:rsid w:val="002D0B0F"/>
    <w:rsid w:val="002D1F15"/>
    <w:rsid w:val="002D1F21"/>
    <w:rsid w:val="002D239A"/>
    <w:rsid w:val="002D2903"/>
    <w:rsid w:val="002D2F13"/>
    <w:rsid w:val="002D3173"/>
    <w:rsid w:val="002D3586"/>
    <w:rsid w:val="002D58EC"/>
    <w:rsid w:val="002D6449"/>
    <w:rsid w:val="002D6718"/>
    <w:rsid w:val="002D6E53"/>
    <w:rsid w:val="002D7F64"/>
    <w:rsid w:val="002E0DB9"/>
    <w:rsid w:val="002E3129"/>
    <w:rsid w:val="002E3F05"/>
    <w:rsid w:val="002E4449"/>
    <w:rsid w:val="002E464E"/>
    <w:rsid w:val="002E4CDD"/>
    <w:rsid w:val="002E4EC2"/>
    <w:rsid w:val="002E53AC"/>
    <w:rsid w:val="002E5F96"/>
    <w:rsid w:val="002F02A4"/>
    <w:rsid w:val="002F0D04"/>
    <w:rsid w:val="002F1C8E"/>
    <w:rsid w:val="002F3214"/>
    <w:rsid w:val="002F387E"/>
    <w:rsid w:val="002F3AB6"/>
    <w:rsid w:val="002F43F9"/>
    <w:rsid w:val="002F4DE9"/>
    <w:rsid w:val="002F59D2"/>
    <w:rsid w:val="002F783A"/>
    <w:rsid w:val="002F79B4"/>
    <w:rsid w:val="002F7AEF"/>
    <w:rsid w:val="00300464"/>
    <w:rsid w:val="00300A26"/>
    <w:rsid w:val="00301047"/>
    <w:rsid w:val="003010B1"/>
    <w:rsid w:val="00301577"/>
    <w:rsid w:val="003030F4"/>
    <w:rsid w:val="00303AE4"/>
    <w:rsid w:val="00304F9D"/>
    <w:rsid w:val="00305B22"/>
    <w:rsid w:val="00305BF0"/>
    <w:rsid w:val="00307172"/>
    <w:rsid w:val="00310D77"/>
    <w:rsid w:val="00310D81"/>
    <w:rsid w:val="0031148C"/>
    <w:rsid w:val="003121E0"/>
    <w:rsid w:val="00312541"/>
    <w:rsid w:val="00312C83"/>
    <w:rsid w:val="00312D75"/>
    <w:rsid w:val="00312DC1"/>
    <w:rsid w:val="00313426"/>
    <w:rsid w:val="00313555"/>
    <w:rsid w:val="0031387E"/>
    <w:rsid w:val="00314992"/>
    <w:rsid w:val="00314ACB"/>
    <w:rsid w:val="00314CA3"/>
    <w:rsid w:val="003154C0"/>
    <w:rsid w:val="00315704"/>
    <w:rsid w:val="003160B2"/>
    <w:rsid w:val="00316454"/>
    <w:rsid w:val="00316D0F"/>
    <w:rsid w:val="003170DE"/>
    <w:rsid w:val="00317105"/>
    <w:rsid w:val="00317344"/>
    <w:rsid w:val="00317810"/>
    <w:rsid w:val="0032027C"/>
    <w:rsid w:val="00320313"/>
    <w:rsid w:val="00320A0B"/>
    <w:rsid w:val="00320BEF"/>
    <w:rsid w:val="00320F0A"/>
    <w:rsid w:val="00322479"/>
    <w:rsid w:val="00323DB3"/>
    <w:rsid w:val="00324FAA"/>
    <w:rsid w:val="0032521B"/>
    <w:rsid w:val="00326DB8"/>
    <w:rsid w:val="00327D0D"/>
    <w:rsid w:val="003303B3"/>
    <w:rsid w:val="00330765"/>
    <w:rsid w:val="003309A6"/>
    <w:rsid w:val="00330D6C"/>
    <w:rsid w:val="00330FA8"/>
    <w:rsid w:val="00331680"/>
    <w:rsid w:val="00332426"/>
    <w:rsid w:val="00332EDD"/>
    <w:rsid w:val="00334960"/>
    <w:rsid w:val="00334D62"/>
    <w:rsid w:val="00337BC4"/>
    <w:rsid w:val="00340A9D"/>
    <w:rsid w:val="003410C7"/>
    <w:rsid w:val="00342EEF"/>
    <w:rsid w:val="00343ABD"/>
    <w:rsid w:val="00343D11"/>
    <w:rsid w:val="00343EA2"/>
    <w:rsid w:val="00343EEB"/>
    <w:rsid w:val="00344082"/>
    <w:rsid w:val="003448C1"/>
    <w:rsid w:val="00344F74"/>
    <w:rsid w:val="00346955"/>
    <w:rsid w:val="00350530"/>
    <w:rsid w:val="003511A5"/>
    <w:rsid w:val="0035237D"/>
    <w:rsid w:val="0035371F"/>
    <w:rsid w:val="00353E13"/>
    <w:rsid w:val="00354A02"/>
    <w:rsid w:val="00354A59"/>
    <w:rsid w:val="00354C81"/>
    <w:rsid w:val="00354FFB"/>
    <w:rsid w:val="00355EBD"/>
    <w:rsid w:val="00357C13"/>
    <w:rsid w:val="00357F27"/>
    <w:rsid w:val="003600C1"/>
    <w:rsid w:val="00361265"/>
    <w:rsid w:val="00362179"/>
    <w:rsid w:val="003632C1"/>
    <w:rsid w:val="00363A24"/>
    <w:rsid w:val="00364101"/>
    <w:rsid w:val="00364374"/>
    <w:rsid w:val="00365943"/>
    <w:rsid w:val="00366364"/>
    <w:rsid w:val="00366565"/>
    <w:rsid w:val="00366BE9"/>
    <w:rsid w:val="00366E1D"/>
    <w:rsid w:val="00370DAB"/>
    <w:rsid w:val="00372355"/>
    <w:rsid w:val="00372EE8"/>
    <w:rsid w:val="003757DA"/>
    <w:rsid w:val="00377976"/>
    <w:rsid w:val="00377FF3"/>
    <w:rsid w:val="0038038C"/>
    <w:rsid w:val="00381FCD"/>
    <w:rsid w:val="00382AA7"/>
    <w:rsid w:val="00382D36"/>
    <w:rsid w:val="00383452"/>
    <w:rsid w:val="0038430D"/>
    <w:rsid w:val="00384589"/>
    <w:rsid w:val="00385854"/>
    <w:rsid w:val="00385EF3"/>
    <w:rsid w:val="003869D6"/>
    <w:rsid w:val="00386AF8"/>
    <w:rsid w:val="00387176"/>
    <w:rsid w:val="00387FBF"/>
    <w:rsid w:val="003900D3"/>
    <w:rsid w:val="003903B4"/>
    <w:rsid w:val="00390954"/>
    <w:rsid w:val="00390989"/>
    <w:rsid w:val="00391029"/>
    <w:rsid w:val="003913A1"/>
    <w:rsid w:val="00391435"/>
    <w:rsid w:val="00392EAA"/>
    <w:rsid w:val="003936A1"/>
    <w:rsid w:val="00393A46"/>
    <w:rsid w:val="003947C2"/>
    <w:rsid w:val="00394F26"/>
    <w:rsid w:val="00395187"/>
    <w:rsid w:val="003951AB"/>
    <w:rsid w:val="00395EFB"/>
    <w:rsid w:val="0039689D"/>
    <w:rsid w:val="00396C94"/>
    <w:rsid w:val="00396D35"/>
    <w:rsid w:val="00396E6D"/>
    <w:rsid w:val="003A0BBF"/>
    <w:rsid w:val="003A162C"/>
    <w:rsid w:val="003A1826"/>
    <w:rsid w:val="003A1D47"/>
    <w:rsid w:val="003A2387"/>
    <w:rsid w:val="003A24EE"/>
    <w:rsid w:val="003A281F"/>
    <w:rsid w:val="003A2C52"/>
    <w:rsid w:val="003A4D3F"/>
    <w:rsid w:val="003A51A5"/>
    <w:rsid w:val="003A5939"/>
    <w:rsid w:val="003A6621"/>
    <w:rsid w:val="003A6810"/>
    <w:rsid w:val="003A6B29"/>
    <w:rsid w:val="003A77F6"/>
    <w:rsid w:val="003A79B9"/>
    <w:rsid w:val="003B0180"/>
    <w:rsid w:val="003B0643"/>
    <w:rsid w:val="003B109A"/>
    <w:rsid w:val="003B1379"/>
    <w:rsid w:val="003B1666"/>
    <w:rsid w:val="003B1B09"/>
    <w:rsid w:val="003B2918"/>
    <w:rsid w:val="003B2A18"/>
    <w:rsid w:val="003B2E4E"/>
    <w:rsid w:val="003B2FD2"/>
    <w:rsid w:val="003B3BE9"/>
    <w:rsid w:val="003B3DBE"/>
    <w:rsid w:val="003B4FF3"/>
    <w:rsid w:val="003B53C2"/>
    <w:rsid w:val="003B59D1"/>
    <w:rsid w:val="003B626B"/>
    <w:rsid w:val="003B6989"/>
    <w:rsid w:val="003C012C"/>
    <w:rsid w:val="003C0DC0"/>
    <w:rsid w:val="003C114A"/>
    <w:rsid w:val="003C1DCD"/>
    <w:rsid w:val="003C26F7"/>
    <w:rsid w:val="003C341C"/>
    <w:rsid w:val="003C3ACD"/>
    <w:rsid w:val="003C3AE9"/>
    <w:rsid w:val="003C3D12"/>
    <w:rsid w:val="003C514A"/>
    <w:rsid w:val="003C5254"/>
    <w:rsid w:val="003C67D8"/>
    <w:rsid w:val="003C7391"/>
    <w:rsid w:val="003D0445"/>
    <w:rsid w:val="003D0B46"/>
    <w:rsid w:val="003D0FF1"/>
    <w:rsid w:val="003D1641"/>
    <w:rsid w:val="003D1645"/>
    <w:rsid w:val="003D2487"/>
    <w:rsid w:val="003D3468"/>
    <w:rsid w:val="003D35BF"/>
    <w:rsid w:val="003D3B32"/>
    <w:rsid w:val="003D47EF"/>
    <w:rsid w:val="003D4C59"/>
    <w:rsid w:val="003D5077"/>
    <w:rsid w:val="003D55AF"/>
    <w:rsid w:val="003D560F"/>
    <w:rsid w:val="003D6737"/>
    <w:rsid w:val="003D7CC3"/>
    <w:rsid w:val="003E06E1"/>
    <w:rsid w:val="003E0EB0"/>
    <w:rsid w:val="003E1D5B"/>
    <w:rsid w:val="003E28FA"/>
    <w:rsid w:val="003E44CD"/>
    <w:rsid w:val="003E45B6"/>
    <w:rsid w:val="003E4D1E"/>
    <w:rsid w:val="003E6784"/>
    <w:rsid w:val="003E733C"/>
    <w:rsid w:val="003E7ADF"/>
    <w:rsid w:val="003F07BD"/>
    <w:rsid w:val="003F0BE3"/>
    <w:rsid w:val="003F0C20"/>
    <w:rsid w:val="003F1281"/>
    <w:rsid w:val="003F1668"/>
    <w:rsid w:val="003F2909"/>
    <w:rsid w:val="003F5E81"/>
    <w:rsid w:val="003F70EB"/>
    <w:rsid w:val="003F7505"/>
    <w:rsid w:val="003F79EC"/>
    <w:rsid w:val="0040063C"/>
    <w:rsid w:val="00401019"/>
    <w:rsid w:val="004031AD"/>
    <w:rsid w:val="004036D8"/>
    <w:rsid w:val="00403FAB"/>
    <w:rsid w:val="00404294"/>
    <w:rsid w:val="00405D08"/>
    <w:rsid w:val="00405E20"/>
    <w:rsid w:val="00407635"/>
    <w:rsid w:val="004077F9"/>
    <w:rsid w:val="00410F1E"/>
    <w:rsid w:val="0041126C"/>
    <w:rsid w:val="00411A30"/>
    <w:rsid w:val="00412534"/>
    <w:rsid w:val="00412849"/>
    <w:rsid w:val="004129CC"/>
    <w:rsid w:val="00413C1C"/>
    <w:rsid w:val="00413CC5"/>
    <w:rsid w:val="004145D9"/>
    <w:rsid w:val="00414B7C"/>
    <w:rsid w:val="00414DFF"/>
    <w:rsid w:val="00415E41"/>
    <w:rsid w:val="00415F53"/>
    <w:rsid w:val="0041717B"/>
    <w:rsid w:val="00417BAF"/>
    <w:rsid w:val="0042052D"/>
    <w:rsid w:val="004205E8"/>
    <w:rsid w:val="00422719"/>
    <w:rsid w:val="00423F30"/>
    <w:rsid w:val="0042429F"/>
    <w:rsid w:val="004244EF"/>
    <w:rsid w:val="00424A99"/>
    <w:rsid w:val="00424E60"/>
    <w:rsid w:val="004255CA"/>
    <w:rsid w:val="004259B6"/>
    <w:rsid w:val="00425FBD"/>
    <w:rsid w:val="00426FEB"/>
    <w:rsid w:val="004308EA"/>
    <w:rsid w:val="0043098C"/>
    <w:rsid w:val="004309F5"/>
    <w:rsid w:val="00430CA6"/>
    <w:rsid w:val="00431BDD"/>
    <w:rsid w:val="004328AE"/>
    <w:rsid w:val="00432A59"/>
    <w:rsid w:val="00433BC4"/>
    <w:rsid w:val="00434717"/>
    <w:rsid w:val="004357B5"/>
    <w:rsid w:val="004357DA"/>
    <w:rsid w:val="00436F36"/>
    <w:rsid w:val="00437412"/>
    <w:rsid w:val="00437C53"/>
    <w:rsid w:val="00440107"/>
    <w:rsid w:val="0044053A"/>
    <w:rsid w:val="00440750"/>
    <w:rsid w:val="00440FCB"/>
    <w:rsid w:val="00441303"/>
    <w:rsid w:val="004420D7"/>
    <w:rsid w:val="0044299D"/>
    <w:rsid w:val="004433AA"/>
    <w:rsid w:val="00444F40"/>
    <w:rsid w:val="00445746"/>
    <w:rsid w:val="00445C5F"/>
    <w:rsid w:val="004462DB"/>
    <w:rsid w:val="0044763E"/>
    <w:rsid w:val="00453109"/>
    <w:rsid w:val="004539A5"/>
    <w:rsid w:val="00455069"/>
    <w:rsid w:val="00456537"/>
    <w:rsid w:val="00456C5B"/>
    <w:rsid w:val="0045780C"/>
    <w:rsid w:val="00457C79"/>
    <w:rsid w:val="00460D93"/>
    <w:rsid w:val="00460FBE"/>
    <w:rsid w:val="0046146A"/>
    <w:rsid w:val="0046231A"/>
    <w:rsid w:val="00462CDE"/>
    <w:rsid w:val="00463564"/>
    <w:rsid w:val="0046375F"/>
    <w:rsid w:val="00464717"/>
    <w:rsid w:val="00470075"/>
    <w:rsid w:val="00470B5E"/>
    <w:rsid w:val="00471F7E"/>
    <w:rsid w:val="00472E1E"/>
    <w:rsid w:val="00474591"/>
    <w:rsid w:val="0047488F"/>
    <w:rsid w:val="00474E52"/>
    <w:rsid w:val="00475E04"/>
    <w:rsid w:val="0047727C"/>
    <w:rsid w:val="00477383"/>
    <w:rsid w:val="004802FC"/>
    <w:rsid w:val="00480347"/>
    <w:rsid w:val="0048060B"/>
    <w:rsid w:val="00480713"/>
    <w:rsid w:val="00480738"/>
    <w:rsid w:val="00480FFF"/>
    <w:rsid w:val="00481C9C"/>
    <w:rsid w:val="00482868"/>
    <w:rsid w:val="00482F4B"/>
    <w:rsid w:val="004845E4"/>
    <w:rsid w:val="00484B85"/>
    <w:rsid w:val="004851E8"/>
    <w:rsid w:val="00485588"/>
    <w:rsid w:val="00486704"/>
    <w:rsid w:val="004911AF"/>
    <w:rsid w:val="00491659"/>
    <w:rsid w:val="00492186"/>
    <w:rsid w:val="004923AD"/>
    <w:rsid w:val="00492C70"/>
    <w:rsid w:val="00492CB0"/>
    <w:rsid w:val="00493237"/>
    <w:rsid w:val="004933AE"/>
    <w:rsid w:val="00493463"/>
    <w:rsid w:val="0049352C"/>
    <w:rsid w:val="0049355B"/>
    <w:rsid w:val="00493576"/>
    <w:rsid w:val="00493713"/>
    <w:rsid w:val="004951D4"/>
    <w:rsid w:val="0049631F"/>
    <w:rsid w:val="004968D6"/>
    <w:rsid w:val="004970D7"/>
    <w:rsid w:val="00497C2E"/>
    <w:rsid w:val="00497EF0"/>
    <w:rsid w:val="004A0700"/>
    <w:rsid w:val="004A080C"/>
    <w:rsid w:val="004A0ACE"/>
    <w:rsid w:val="004A25D8"/>
    <w:rsid w:val="004A3351"/>
    <w:rsid w:val="004A557A"/>
    <w:rsid w:val="004A6175"/>
    <w:rsid w:val="004A6498"/>
    <w:rsid w:val="004A6DEB"/>
    <w:rsid w:val="004A71F0"/>
    <w:rsid w:val="004A7445"/>
    <w:rsid w:val="004B0313"/>
    <w:rsid w:val="004B0FE1"/>
    <w:rsid w:val="004B1B06"/>
    <w:rsid w:val="004B1EEB"/>
    <w:rsid w:val="004B2EFE"/>
    <w:rsid w:val="004B59D9"/>
    <w:rsid w:val="004B6277"/>
    <w:rsid w:val="004B7DB1"/>
    <w:rsid w:val="004B7EDD"/>
    <w:rsid w:val="004C0E88"/>
    <w:rsid w:val="004C1E1B"/>
    <w:rsid w:val="004C21BA"/>
    <w:rsid w:val="004C2360"/>
    <w:rsid w:val="004C263D"/>
    <w:rsid w:val="004C3600"/>
    <w:rsid w:val="004C41A4"/>
    <w:rsid w:val="004C479A"/>
    <w:rsid w:val="004C490D"/>
    <w:rsid w:val="004C5305"/>
    <w:rsid w:val="004C59B3"/>
    <w:rsid w:val="004C5B9C"/>
    <w:rsid w:val="004C6616"/>
    <w:rsid w:val="004C751E"/>
    <w:rsid w:val="004C7E20"/>
    <w:rsid w:val="004C7F88"/>
    <w:rsid w:val="004D06C9"/>
    <w:rsid w:val="004D1676"/>
    <w:rsid w:val="004D1DB0"/>
    <w:rsid w:val="004D2275"/>
    <w:rsid w:val="004D382C"/>
    <w:rsid w:val="004D38C6"/>
    <w:rsid w:val="004D5A29"/>
    <w:rsid w:val="004D6768"/>
    <w:rsid w:val="004D7A54"/>
    <w:rsid w:val="004D7E20"/>
    <w:rsid w:val="004E05EC"/>
    <w:rsid w:val="004E0B8B"/>
    <w:rsid w:val="004E19BF"/>
    <w:rsid w:val="004E1CDA"/>
    <w:rsid w:val="004E23D4"/>
    <w:rsid w:val="004E2EA8"/>
    <w:rsid w:val="004E456B"/>
    <w:rsid w:val="004E473F"/>
    <w:rsid w:val="004E4A85"/>
    <w:rsid w:val="004E4C77"/>
    <w:rsid w:val="004E633A"/>
    <w:rsid w:val="004E68D4"/>
    <w:rsid w:val="004E77BB"/>
    <w:rsid w:val="004E792A"/>
    <w:rsid w:val="004F108D"/>
    <w:rsid w:val="004F10D2"/>
    <w:rsid w:val="004F1203"/>
    <w:rsid w:val="004F2F24"/>
    <w:rsid w:val="004F4F66"/>
    <w:rsid w:val="004F58D9"/>
    <w:rsid w:val="004F5A79"/>
    <w:rsid w:val="004F6145"/>
    <w:rsid w:val="004F7725"/>
    <w:rsid w:val="004F7C02"/>
    <w:rsid w:val="004F7E85"/>
    <w:rsid w:val="005008B5"/>
    <w:rsid w:val="00501C44"/>
    <w:rsid w:val="00501CB1"/>
    <w:rsid w:val="0050217F"/>
    <w:rsid w:val="00502EDC"/>
    <w:rsid w:val="00503AC6"/>
    <w:rsid w:val="00503BCC"/>
    <w:rsid w:val="00503F04"/>
    <w:rsid w:val="00504068"/>
    <w:rsid w:val="005043A9"/>
    <w:rsid w:val="00504708"/>
    <w:rsid w:val="00504EA3"/>
    <w:rsid w:val="005057FF"/>
    <w:rsid w:val="00505FD3"/>
    <w:rsid w:val="00510149"/>
    <w:rsid w:val="005104E5"/>
    <w:rsid w:val="0051075E"/>
    <w:rsid w:val="0051126A"/>
    <w:rsid w:val="005114D8"/>
    <w:rsid w:val="00511690"/>
    <w:rsid w:val="00512913"/>
    <w:rsid w:val="00513729"/>
    <w:rsid w:val="00514729"/>
    <w:rsid w:val="00514D55"/>
    <w:rsid w:val="0051786E"/>
    <w:rsid w:val="00517DBD"/>
    <w:rsid w:val="0052059B"/>
    <w:rsid w:val="00520664"/>
    <w:rsid w:val="00522330"/>
    <w:rsid w:val="00522C01"/>
    <w:rsid w:val="00523A6D"/>
    <w:rsid w:val="00523EBA"/>
    <w:rsid w:val="00524869"/>
    <w:rsid w:val="00524990"/>
    <w:rsid w:val="0052589B"/>
    <w:rsid w:val="005267DA"/>
    <w:rsid w:val="00527105"/>
    <w:rsid w:val="0052775B"/>
    <w:rsid w:val="00527D1B"/>
    <w:rsid w:val="00530B57"/>
    <w:rsid w:val="005317E7"/>
    <w:rsid w:val="00531A9E"/>
    <w:rsid w:val="00531C71"/>
    <w:rsid w:val="00532064"/>
    <w:rsid w:val="005325F6"/>
    <w:rsid w:val="005328C5"/>
    <w:rsid w:val="00533635"/>
    <w:rsid w:val="005336A4"/>
    <w:rsid w:val="00533FFD"/>
    <w:rsid w:val="005359D1"/>
    <w:rsid w:val="00537515"/>
    <w:rsid w:val="0053777F"/>
    <w:rsid w:val="00537994"/>
    <w:rsid w:val="00537B24"/>
    <w:rsid w:val="005404B3"/>
    <w:rsid w:val="00541DDF"/>
    <w:rsid w:val="005431ED"/>
    <w:rsid w:val="005451A9"/>
    <w:rsid w:val="00547498"/>
    <w:rsid w:val="005500E1"/>
    <w:rsid w:val="00550F06"/>
    <w:rsid w:val="0055121E"/>
    <w:rsid w:val="00551746"/>
    <w:rsid w:val="005524D3"/>
    <w:rsid w:val="00552AC5"/>
    <w:rsid w:val="00554814"/>
    <w:rsid w:val="005559C3"/>
    <w:rsid w:val="005561EE"/>
    <w:rsid w:val="00556E87"/>
    <w:rsid w:val="00556EC4"/>
    <w:rsid w:val="005576FF"/>
    <w:rsid w:val="00557F6E"/>
    <w:rsid w:val="00560725"/>
    <w:rsid w:val="005609C0"/>
    <w:rsid w:val="00560B7B"/>
    <w:rsid w:val="005622D0"/>
    <w:rsid w:val="005642E0"/>
    <w:rsid w:val="00564A95"/>
    <w:rsid w:val="00564B84"/>
    <w:rsid w:val="00565DFF"/>
    <w:rsid w:val="00566249"/>
    <w:rsid w:val="00566D77"/>
    <w:rsid w:val="005673AC"/>
    <w:rsid w:val="00567E5C"/>
    <w:rsid w:val="00570350"/>
    <w:rsid w:val="00570390"/>
    <w:rsid w:val="00571921"/>
    <w:rsid w:val="005720E8"/>
    <w:rsid w:val="005723B1"/>
    <w:rsid w:val="0057433B"/>
    <w:rsid w:val="00574690"/>
    <w:rsid w:val="00574AE1"/>
    <w:rsid w:val="005750A6"/>
    <w:rsid w:val="005765F7"/>
    <w:rsid w:val="00576BDC"/>
    <w:rsid w:val="0057730B"/>
    <w:rsid w:val="00577C7C"/>
    <w:rsid w:val="005817F2"/>
    <w:rsid w:val="00582FAE"/>
    <w:rsid w:val="00583B99"/>
    <w:rsid w:val="00584BA2"/>
    <w:rsid w:val="00585051"/>
    <w:rsid w:val="0058535E"/>
    <w:rsid w:val="0058554B"/>
    <w:rsid w:val="00585933"/>
    <w:rsid w:val="00585ED5"/>
    <w:rsid w:val="00585FBE"/>
    <w:rsid w:val="00586963"/>
    <w:rsid w:val="00587C88"/>
    <w:rsid w:val="00587CF7"/>
    <w:rsid w:val="005901BF"/>
    <w:rsid w:val="00590A2C"/>
    <w:rsid w:val="00590A81"/>
    <w:rsid w:val="005912BB"/>
    <w:rsid w:val="00591BBD"/>
    <w:rsid w:val="00592600"/>
    <w:rsid w:val="005928EA"/>
    <w:rsid w:val="0059324D"/>
    <w:rsid w:val="00593628"/>
    <w:rsid w:val="005938DE"/>
    <w:rsid w:val="00593DE5"/>
    <w:rsid w:val="005952EE"/>
    <w:rsid w:val="0059530C"/>
    <w:rsid w:val="00595D97"/>
    <w:rsid w:val="00595DDC"/>
    <w:rsid w:val="00597B57"/>
    <w:rsid w:val="005A2828"/>
    <w:rsid w:val="005A3EFD"/>
    <w:rsid w:val="005A48EF"/>
    <w:rsid w:val="005A4B5B"/>
    <w:rsid w:val="005A6785"/>
    <w:rsid w:val="005A6937"/>
    <w:rsid w:val="005A726C"/>
    <w:rsid w:val="005B03F0"/>
    <w:rsid w:val="005B0566"/>
    <w:rsid w:val="005B0D0A"/>
    <w:rsid w:val="005B220B"/>
    <w:rsid w:val="005B2A61"/>
    <w:rsid w:val="005B2ACF"/>
    <w:rsid w:val="005B33A4"/>
    <w:rsid w:val="005B3915"/>
    <w:rsid w:val="005B3CEE"/>
    <w:rsid w:val="005B4A35"/>
    <w:rsid w:val="005B5142"/>
    <w:rsid w:val="005B58D9"/>
    <w:rsid w:val="005B5C63"/>
    <w:rsid w:val="005B6BFE"/>
    <w:rsid w:val="005B6FB1"/>
    <w:rsid w:val="005B737F"/>
    <w:rsid w:val="005B7601"/>
    <w:rsid w:val="005B76B0"/>
    <w:rsid w:val="005B7A42"/>
    <w:rsid w:val="005B7A47"/>
    <w:rsid w:val="005C029F"/>
    <w:rsid w:val="005C0A64"/>
    <w:rsid w:val="005C0F05"/>
    <w:rsid w:val="005C1141"/>
    <w:rsid w:val="005C120F"/>
    <w:rsid w:val="005C13B7"/>
    <w:rsid w:val="005C1800"/>
    <w:rsid w:val="005C23D3"/>
    <w:rsid w:val="005C2415"/>
    <w:rsid w:val="005C2490"/>
    <w:rsid w:val="005C3505"/>
    <w:rsid w:val="005C4BFC"/>
    <w:rsid w:val="005C4F3C"/>
    <w:rsid w:val="005C51BC"/>
    <w:rsid w:val="005C53AA"/>
    <w:rsid w:val="005C58ED"/>
    <w:rsid w:val="005C5F94"/>
    <w:rsid w:val="005C6053"/>
    <w:rsid w:val="005C615C"/>
    <w:rsid w:val="005C6425"/>
    <w:rsid w:val="005C6BF7"/>
    <w:rsid w:val="005C6C11"/>
    <w:rsid w:val="005D0078"/>
    <w:rsid w:val="005D1D26"/>
    <w:rsid w:val="005D2A99"/>
    <w:rsid w:val="005D3C97"/>
    <w:rsid w:val="005D3DA3"/>
    <w:rsid w:val="005D416F"/>
    <w:rsid w:val="005D43C8"/>
    <w:rsid w:val="005D4CF6"/>
    <w:rsid w:val="005D50EB"/>
    <w:rsid w:val="005D5108"/>
    <w:rsid w:val="005D5B74"/>
    <w:rsid w:val="005D5C41"/>
    <w:rsid w:val="005D5DC6"/>
    <w:rsid w:val="005D5EBD"/>
    <w:rsid w:val="005D66E6"/>
    <w:rsid w:val="005D7238"/>
    <w:rsid w:val="005D745A"/>
    <w:rsid w:val="005E09C1"/>
    <w:rsid w:val="005E0AA4"/>
    <w:rsid w:val="005E1C0E"/>
    <w:rsid w:val="005E2BFB"/>
    <w:rsid w:val="005E39B4"/>
    <w:rsid w:val="005E3B8F"/>
    <w:rsid w:val="005E3DCA"/>
    <w:rsid w:val="005E4041"/>
    <w:rsid w:val="005E43BA"/>
    <w:rsid w:val="005E54CC"/>
    <w:rsid w:val="005E562D"/>
    <w:rsid w:val="005E5D2F"/>
    <w:rsid w:val="005E6620"/>
    <w:rsid w:val="005E7D37"/>
    <w:rsid w:val="005F173C"/>
    <w:rsid w:val="005F548E"/>
    <w:rsid w:val="00600275"/>
    <w:rsid w:val="00601015"/>
    <w:rsid w:val="00601517"/>
    <w:rsid w:val="00601871"/>
    <w:rsid w:val="00601F0F"/>
    <w:rsid w:val="00603034"/>
    <w:rsid w:val="006045A2"/>
    <w:rsid w:val="00604FFE"/>
    <w:rsid w:val="00605BE8"/>
    <w:rsid w:val="00606188"/>
    <w:rsid w:val="00606D00"/>
    <w:rsid w:val="00607E97"/>
    <w:rsid w:val="006107DB"/>
    <w:rsid w:val="006119F5"/>
    <w:rsid w:val="00612244"/>
    <w:rsid w:val="0061293D"/>
    <w:rsid w:val="00612DA6"/>
    <w:rsid w:val="00613455"/>
    <w:rsid w:val="00614D11"/>
    <w:rsid w:val="00614D3B"/>
    <w:rsid w:val="00615924"/>
    <w:rsid w:val="00616CEF"/>
    <w:rsid w:val="006200DB"/>
    <w:rsid w:val="006204C3"/>
    <w:rsid w:val="00620AD0"/>
    <w:rsid w:val="00620BAB"/>
    <w:rsid w:val="00621330"/>
    <w:rsid w:val="006213FB"/>
    <w:rsid w:val="006215A4"/>
    <w:rsid w:val="006220FD"/>
    <w:rsid w:val="006225A7"/>
    <w:rsid w:val="006226B1"/>
    <w:rsid w:val="0062289C"/>
    <w:rsid w:val="00622B4E"/>
    <w:rsid w:val="006242D9"/>
    <w:rsid w:val="00624400"/>
    <w:rsid w:val="00624F82"/>
    <w:rsid w:val="006253C3"/>
    <w:rsid w:val="00626053"/>
    <w:rsid w:val="006267B9"/>
    <w:rsid w:val="0062770D"/>
    <w:rsid w:val="006277BC"/>
    <w:rsid w:val="00627A6C"/>
    <w:rsid w:val="00627C7D"/>
    <w:rsid w:val="00630295"/>
    <w:rsid w:val="006312B0"/>
    <w:rsid w:val="00631C67"/>
    <w:rsid w:val="00631E16"/>
    <w:rsid w:val="006321B3"/>
    <w:rsid w:val="0063358C"/>
    <w:rsid w:val="00633B7D"/>
    <w:rsid w:val="006340A9"/>
    <w:rsid w:val="00635EEA"/>
    <w:rsid w:val="00636A39"/>
    <w:rsid w:val="00640473"/>
    <w:rsid w:val="0064052E"/>
    <w:rsid w:val="0064102E"/>
    <w:rsid w:val="00641318"/>
    <w:rsid w:val="00641996"/>
    <w:rsid w:val="00641B84"/>
    <w:rsid w:val="00642910"/>
    <w:rsid w:val="00642E98"/>
    <w:rsid w:val="00645249"/>
    <w:rsid w:val="00645D29"/>
    <w:rsid w:val="006472C5"/>
    <w:rsid w:val="0065000E"/>
    <w:rsid w:val="00650738"/>
    <w:rsid w:val="0065225A"/>
    <w:rsid w:val="00653A01"/>
    <w:rsid w:val="00654431"/>
    <w:rsid w:val="00655431"/>
    <w:rsid w:val="006568F3"/>
    <w:rsid w:val="006570CA"/>
    <w:rsid w:val="00657F2E"/>
    <w:rsid w:val="00661F98"/>
    <w:rsid w:val="0066257A"/>
    <w:rsid w:val="00662B75"/>
    <w:rsid w:val="0066394D"/>
    <w:rsid w:val="00663F8B"/>
    <w:rsid w:val="006652E0"/>
    <w:rsid w:val="006655B2"/>
    <w:rsid w:val="00665D9A"/>
    <w:rsid w:val="00667F42"/>
    <w:rsid w:val="00670B44"/>
    <w:rsid w:val="00670ECB"/>
    <w:rsid w:val="00671904"/>
    <w:rsid w:val="00672529"/>
    <w:rsid w:val="006725B9"/>
    <w:rsid w:val="00672EA9"/>
    <w:rsid w:val="00673509"/>
    <w:rsid w:val="00674429"/>
    <w:rsid w:val="00674F55"/>
    <w:rsid w:val="006754DF"/>
    <w:rsid w:val="00675F1E"/>
    <w:rsid w:val="006762D1"/>
    <w:rsid w:val="00676BBF"/>
    <w:rsid w:val="00677006"/>
    <w:rsid w:val="0068126C"/>
    <w:rsid w:val="0068273F"/>
    <w:rsid w:val="006828EA"/>
    <w:rsid w:val="006829A9"/>
    <w:rsid w:val="00682F24"/>
    <w:rsid w:val="006849BE"/>
    <w:rsid w:val="00685214"/>
    <w:rsid w:val="00685D7D"/>
    <w:rsid w:val="0068622A"/>
    <w:rsid w:val="0068648A"/>
    <w:rsid w:val="00686574"/>
    <w:rsid w:val="00686C3D"/>
    <w:rsid w:val="00686D6E"/>
    <w:rsid w:val="006870AB"/>
    <w:rsid w:val="0069177F"/>
    <w:rsid w:val="00691C80"/>
    <w:rsid w:val="006926C1"/>
    <w:rsid w:val="006926C4"/>
    <w:rsid w:val="00693516"/>
    <w:rsid w:val="006936C3"/>
    <w:rsid w:val="00693B63"/>
    <w:rsid w:val="00694EDA"/>
    <w:rsid w:val="00695170"/>
    <w:rsid w:val="00695418"/>
    <w:rsid w:val="0069564C"/>
    <w:rsid w:val="00695E12"/>
    <w:rsid w:val="00695F72"/>
    <w:rsid w:val="00695FCE"/>
    <w:rsid w:val="006966A2"/>
    <w:rsid w:val="00697FA4"/>
    <w:rsid w:val="006A02F2"/>
    <w:rsid w:val="006A0531"/>
    <w:rsid w:val="006A0573"/>
    <w:rsid w:val="006A062F"/>
    <w:rsid w:val="006A09BA"/>
    <w:rsid w:val="006A28CC"/>
    <w:rsid w:val="006A2EA3"/>
    <w:rsid w:val="006A3B44"/>
    <w:rsid w:val="006A42DC"/>
    <w:rsid w:val="006A4912"/>
    <w:rsid w:val="006A4A55"/>
    <w:rsid w:val="006A4BD0"/>
    <w:rsid w:val="006A5CE3"/>
    <w:rsid w:val="006A734A"/>
    <w:rsid w:val="006A7912"/>
    <w:rsid w:val="006A7D76"/>
    <w:rsid w:val="006A7E7C"/>
    <w:rsid w:val="006B0745"/>
    <w:rsid w:val="006B0DF5"/>
    <w:rsid w:val="006B1038"/>
    <w:rsid w:val="006B1710"/>
    <w:rsid w:val="006B177F"/>
    <w:rsid w:val="006B24B0"/>
    <w:rsid w:val="006B2821"/>
    <w:rsid w:val="006B2FB0"/>
    <w:rsid w:val="006B436A"/>
    <w:rsid w:val="006B4E76"/>
    <w:rsid w:val="006B538F"/>
    <w:rsid w:val="006B5431"/>
    <w:rsid w:val="006B6132"/>
    <w:rsid w:val="006B6C63"/>
    <w:rsid w:val="006C024C"/>
    <w:rsid w:val="006C07EE"/>
    <w:rsid w:val="006C08FD"/>
    <w:rsid w:val="006C0D79"/>
    <w:rsid w:val="006C174E"/>
    <w:rsid w:val="006C1D0E"/>
    <w:rsid w:val="006C29ED"/>
    <w:rsid w:val="006C3645"/>
    <w:rsid w:val="006C40A7"/>
    <w:rsid w:val="006C4806"/>
    <w:rsid w:val="006C497C"/>
    <w:rsid w:val="006C5313"/>
    <w:rsid w:val="006C5824"/>
    <w:rsid w:val="006C5863"/>
    <w:rsid w:val="006C5F0D"/>
    <w:rsid w:val="006C6474"/>
    <w:rsid w:val="006D17A0"/>
    <w:rsid w:val="006D1F4C"/>
    <w:rsid w:val="006D27AC"/>
    <w:rsid w:val="006D3F5D"/>
    <w:rsid w:val="006D4270"/>
    <w:rsid w:val="006D5BC0"/>
    <w:rsid w:val="006D7152"/>
    <w:rsid w:val="006D75A5"/>
    <w:rsid w:val="006D77FC"/>
    <w:rsid w:val="006D7B91"/>
    <w:rsid w:val="006E0B6E"/>
    <w:rsid w:val="006E0CE4"/>
    <w:rsid w:val="006E11D7"/>
    <w:rsid w:val="006E1C9B"/>
    <w:rsid w:val="006E251E"/>
    <w:rsid w:val="006E2EBD"/>
    <w:rsid w:val="006E3C1B"/>
    <w:rsid w:val="006E474B"/>
    <w:rsid w:val="006E691D"/>
    <w:rsid w:val="006E73D1"/>
    <w:rsid w:val="006E7948"/>
    <w:rsid w:val="006E7FB3"/>
    <w:rsid w:val="006F1502"/>
    <w:rsid w:val="006F2BBF"/>
    <w:rsid w:val="006F4685"/>
    <w:rsid w:val="006F4D44"/>
    <w:rsid w:val="006F5915"/>
    <w:rsid w:val="006F59A2"/>
    <w:rsid w:val="006F63A7"/>
    <w:rsid w:val="006F7B71"/>
    <w:rsid w:val="0070004B"/>
    <w:rsid w:val="00700621"/>
    <w:rsid w:val="00700FCF"/>
    <w:rsid w:val="007015F6"/>
    <w:rsid w:val="00702B25"/>
    <w:rsid w:val="0070399B"/>
    <w:rsid w:val="00703DB9"/>
    <w:rsid w:val="007041FC"/>
    <w:rsid w:val="007045AC"/>
    <w:rsid w:val="00704B02"/>
    <w:rsid w:val="0070632C"/>
    <w:rsid w:val="0070734B"/>
    <w:rsid w:val="00710039"/>
    <w:rsid w:val="00710FF5"/>
    <w:rsid w:val="00711C57"/>
    <w:rsid w:val="007144BE"/>
    <w:rsid w:val="007165ED"/>
    <w:rsid w:val="0071739D"/>
    <w:rsid w:val="00717B76"/>
    <w:rsid w:val="00720834"/>
    <w:rsid w:val="007222F5"/>
    <w:rsid w:val="00722445"/>
    <w:rsid w:val="00723DDA"/>
    <w:rsid w:val="007250CC"/>
    <w:rsid w:val="00725D38"/>
    <w:rsid w:val="007266ED"/>
    <w:rsid w:val="0072718E"/>
    <w:rsid w:val="00727B9B"/>
    <w:rsid w:val="007307CA"/>
    <w:rsid w:val="00731960"/>
    <w:rsid w:val="00733C16"/>
    <w:rsid w:val="00733D5E"/>
    <w:rsid w:val="0073416B"/>
    <w:rsid w:val="00735225"/>
    <w:rsid w:val="00735546"/>
    <w:rsid w:val="0073557C"/>
    <w:rsid w:val="00735887"/>
    <w:rsid w:val="0073737F"/>
    <w:rsid w:val="00740BB5"/>
    <w:rsid w:val="00740E5D"/>
    <w:rsid w:val="00741806"/>
    <w:rsid w:val="007427A2"/>
    <w:rsid w:val="007437C2"/>
    <w:rsid w:val="00744AA9"/>
    <w:rsid w:val="0074637F"/>
    <w:rsid w:val="00746774"/>
    <w:rsid w:val="007469BF"/>
    <w:rsid w:val="00746E3E"/>
    <w:rsid w:val="00746FDC"/>
    <w:rsid w:val="00747B7A"/>
    <w:rsid w:val="0075063E"/>
    <w:rsid w:val="0075068F"/>
    <w:rsid w:val="00751333"/>
    <w:rsid w:val="0075137D"/>
    <w:rsid w:val="00753271"/>
    <w:rsid w:val="007536A1"/>
    <w:rsid w:val="007539C7"/>
    <w:rsid w:val="0075468A"/>
    <w:rsid w:val="0075479D"/>
    <w:rsid w:val="00755C1E"/>
    <w:rsid w:val="0075607E"/>
    <w:rsid w:val="00757439"/>
    <w:rsid w:val="00760090"/>
    <w:rsid w:val="007602E7"/>
    <w:rsid w:val="007607E8"/>
    <w:rsid w:val="00764627"/>
    <w:rsid w:val="007648D2"/>
    <w:rsid w:val="007649B0"/>
    <w:rsid w:val="00765557"/>
    <w:rsid w:val="0076569B"/>
    <w:rsid w:val="0076571D"/>
    <w:rsid w:val="00765B55"/>
    <w:rsid w:val="007663BC"/>
    <w:rsid w:val="007668CE"/>
    <w:rsid w:val="00767CAA"/>
    <w:rsid w:val="007704DA"/>
    <w:rsid w:val="00770657"/>
    <w:rsid w:val="00770815"/>
    <w:rsid w:val="007711DC"/>
    <w:rsid w:val="007719CB"/>
    <w:rsid w:val="007719E1"/>
    <w:rsid w:val="00772057"/>
    <w:rsid w:val="00772275"/>
    <w:rsid w:val="00772AB7"/>
    <w:rsid w:val="0077367B"/>
    <w:rsid w:val="00775B5E"/>
    <w:rsid w:val="0077668F"/>
    <w:rsid w:val="00776AF9"/>
    <w:rsid w:val="00776BE7"/>
    <w:rsid w:val="0077739B"/>
    <w:rsid w:val="00777B5D"/>
    <w:rsid w:val="00780966"/>
    <w:rsid w:val="00780EBE"/>
    <w:rsid w:val="00781A32"/>
    <w:rsid w:val="00781CF4"/>
    <w:rsid w:val="00781E88"/>
    <w:rsid w:val="00782B03"/>
    <w:rsid w:val="00782B12"/>
    <w:rsid w:val="00782E37"/>
    <w:rsid w:val="0078389E"/>
    <w:rsid w:val="00784964"/>
    <w:rsid w:val="00785156"/>
    <w:rsid w:val="00785C36"/>
    <w:rsid w:val="00785EDF"/>
    <w:rsid w:val="00786446"/>
    <w:rsid w:val="007865EB"/>
    <w:rsid w:val="00786615"/>
    <w:rsid w:val="0078791E"/>
    <w:rsid w:val="00793E83"/>
    <w:rsid w:val="00794385"/>
    <w:rsid w:val="00794E3D"/>
    <w:rsid w:val="00794E9C"/>
    <w:rsid w:val="007953C3"/>
    <w:rsid w:val="00795C02"/>
    <w:rsid w:val="00796843"/>
    <w:rsid w:val="00797302"/>
    <w:rsid w:val="00797831"/>
    <w:rsid w:val="00797938"/>
    <w:rsid w:val="00797F60"/>
    <w:rsid w:val="007A0E74"/>
    <w:rsid w:val="007A2929"/>
    <w:rsid w:val="007A2CBD"/>
    <w:rsid w:val="007A30D8"/>
    <w:rsid w:val="007A33E4"/>
    <w:rsid w:val="007A4556"/>
    <w:rsid w:val="007A4EBA"/>
    <w:rsid w:val="007A618D"/>
    <w:rsid w:val="007A69E2"/>
    <w:rsid w:val="007A6BF4"/>
    <w:rsid w:val="007A7EF0"/>
    <w:rsid w:val="007A7F84"/>
    <w:rsid w:val="007B04C7"/>
    <w:rsid w:val="007B1948"/>
    <w:rsid w:val="007B2F15"/>
    <w:rsid w:val="007B2F17"/>
    <w:rsid w:val="007B4343"/>
    <w:rsid w:val="007B4DE4"/>
    <w:rsid w:val="007B5C71"/>
    <w:rsid w:val="007B5D8A"/>
    <w:rsid w:val="007B62D6"/>
    <w:rsid w:val="007B6447"/>
    <w:rsid w:val="007B758A"/>
    <w:rsid w:val="007B7754"/>
    <w:rsid w:val="007C1039"/>
    <w:rsid w:val="007C1265"/>
    <w:rsid w:val="007C2BA5"/>
    <w:rsid w:val="007C3B52"/>
    <w:rsid w:val="007C4787"/>
    <w:rsid w:val="007C61EB"/>
    <w:rsid w:val="007C6B14"/>
    <w:rsid w:val="007C7246"/>
    <w:rsid w:val="007C729C"/>
    <w:rsid w:val="007C774A"/>
    <w:rsid w:val="007C7D98"/>
    <w:rsid w:val="007D008B"/>
    <w:rsid w:val="007D161E"/>
    <w:rsid w:val="007D21D1"/>
    <w:rsid w:val="007D225A"/>
    <w:rsid w:val="007D24E2"/>
    <w:rsid w:val="007D30FF"/>
    <w:rsid w:val="007D3494"/>
    <w:rsid w:val="007D4586"/>
    <w:rsid w:val="007D4F46"/>
    <w:rsid w:val="007D531D"/>
    <w:rsid w:val="007D569C"/>
    <w:rsid w:val="007D5E8F"/>
    <w:rsid w:val="007D5F19"/>
    <w:rsid w:val="007D72D9"/>
    <w:rsid w:val="007D73F5"/>
    <w:rsid w:val="007D7458"/>
    <w:rsid w:val="007D7696"/>
    <w:rsid w:val="007D7D42"/>
    <w:rsid w:val="007E0B91"/>
    <w:rsid w:val="007E0F7C"/>
    <w:rsid w:val="007E1A3C"/>
    <w:rsid w:val="007E1C3F"/>
    <w:rsid w:val="007E2681"/>
    <w:rsid w:val="007E2E11"/>
    <w:rsid w:val="007E300A"/>
    <w:rsid w:val="007E4509"/>
    <w:rsid w:val="007E4923"/>
    <w:rsid w:val="007E4928"/>
    <w:rsid w:val="007E4EBC"/>
    <w:rsid w:val="007E59CA"/>
    <w:rsid w:val="007E5E88"/>
    <w:rsid w:val="007E71AB"/>
    <w:rsid w:val="007E7293"/>
    <w:rsid w:val="007E7382"/>
    <w:rsid w:val="007E777F"/>
    <w:rsid w:val="007E7BF0"/>
    <w:rsid w:val="007F09B2"/>
    <w:rsid w:val="007F0E2D"/>
    <w:rsid w:val="007F0EF5"/>
    <w:rsid w:val="007F1547"/>
    <w:rsid w:val="007F1FF0"/>
    <w:rsid w:val="007F35F7"/>
    <w:rsid w:val="007F3B16"/>
    <w:rsid w:val="007F3B36"/>
    <w:rsid w:val="007F3B90"/>
    <w:rsid w:val="007F3C18"/>
    <w:rsid w:val="007F42BB"/>
    <w:rsid w:val="007F5F60"/>
    <w:rsid w:val="0080064C"/>
    <w:rsid w:val="00801596"/>
    <w:rsid w:val="00802654"/>
    <w:rsid w:val="00802801"/>
    <w:rsid w:val="008031A7"/>
    <w:rsid w:val="00803787"/>
    <w:rsid w:val="00803837"/>
    <w:rsid w:val="00803AE2"/>
    <w:rsid w:val="008040B7"/>
    <w:rsid w:val="00805B2F"/>
    <w:rsid w:val="00805C34"/>
    <w:rsid w:val="00805C63"/>
    <w:rsid w:val="00805CF4"/>
    <w:rsid w:val="008067E4"/>
    <w:rsid w:val="00806E99"/>
    <w:rsid w:val="00806F0D"/>
    <w:rsid w:val="0080703F"/>
    <w:rsid w:val="00807074"/>
    <w:rsid w:val="00807524"/>
    <w:rsid w:val="00810104"/>
    <w:rsid w:val="00810652"/>
    <w:rsid w:val="0081073A"/>
    <w:rsid w:val="00810F4B"/>
    <w:rsid w:val="00811C2D"/>
    <w:rsid w:val="00811D15"/>
    <w:rsid w:val="00812E55"/>
    <w:rsid w:val="00812F85"/>
    <w:rsid w:val="0081363E"/>
    <w:rsid w:val="00813BA0"/>
    <w:rsid w:val="00813C8A"/>
    <w:rsid w:val="00815E83"/>
    <w:rsid w:val="008161EF"/>
    <w:rsid w:val="00817180"/>
    <w:rsid w:val="00817303"/>
    <w:rsid w:val="00817545"/>
    <w:rsid w:val="00817854"/>
    <w:rsid w:val="0082230F"/>
    <w:rsid w:val="0082252D"/>
    <w:rsid w:val="00822E30"/>
    <w:rsid w:val="0082397C"/>
    <w:rsid w:val="0082498E"/>
    <w:rsid w:val="00824D05"/>
    <w:rsid w:val="008257B3"/>
    <w:rsid w:val="008274A4"/>
    <w:rsid w:val="00827566"/>
    <w:rsid w:val="008278C3"/>
    <w:rsid w:val="00827FB1"/>
    <w:rsid w:val="00830253"/>
    <w:rsid w:val="00830974"/>
    <w:rsid w:val="00830C7C"/>
    <w:rsid w:val="00830D61"/>
    <w:rsid w:val="0083137F"/>
    <w:rsid w:val="00831A56"/>
    <w:rsid w:val="00832032"/>
    <w:rsid w:val="00832E57"/>
    <w:rsid w:val="008335DF"/>
    <w:rsid w:val="00833D82"/>
    <w:rsid w:val="00836817"/>
    <w:rsid w:val="00840D9F"/>
    <w:rsid w:val="00841F59"/>
    <w:rsid w:val="0084264E"/>
    <w:rsid w:val="008445B8"/>
    <w:rsid w:val="00844910"/>
    <w:rsid w:val="00845DCB"/>
    <w:rsid w:val="008464AC"/>
    <w:rsid w:val="008465A0"/>
    <w:rsid w:val="00846CB7"/>
    <w:rsid w:val="00847631"/>
    <w:rsid w:val="00850680"/>
    <w:rsid w:val="008508DB"/>
    <w:rsid w:val="00850DB6"/>
    <w:rsid w:val="00851166"/>
    <w:rsid w:val="0085248F"/>
    <w:rsid w:val="00852C2C"/>
    <w:rsid w:val="00853299"/>
    <w:rsid w:val="008533F5"/>
    <w:rsid w:val="00853AF8"/>
    <w:rsid w:val="00853C9A"/>
    <w:rsid w:val="00854D2E"/>
    <w:rsid w:val="0085570D"/>
    <w:rsid w:val="00855732"/>
    <w:rsid w:val="00855BB1"/>
    <w:rsid w:val="0085644A"/>
    <w:rsid w:val="008564E5"/>
    <w:rsid w:val="008575B3"/>
    <w:rsid w:val="0086064C"/>
    <w:rsid w:val="00860806"/>
    <w:rsid w:val="0086130A"/>
    <w:rsid w:val="00862121"/>
    <w:rsid w:val="008626FD"/>
    <w:rsid w:val="00862747"/>
    <w:rsid w:val="00862FE1"/>
    <w:rsid w:val="00863C0B"/>
    <w:rsid w:val="008651F5"/>
    <w:rsid w:val="00865632"/>
    <w:rsid w:val="00865B26"/>
    <w:rsid w:val="0086695F"/>
    <w:rsid w:val="00867441"/>
    <w:rsid w:val="0086784F"/>
    <w:rsid w:val="00867AFF"/>
    <w:rsid w:val="00870A79"/>
    <w:rsid w:val="00871253"/>
    <w:rsid w:val="00871323"/>
    <w:rsid w:val="00871999"/>
    <w:rsid w:val="008723A0"/>
    <w:rsid w:val="008723CC"/>
    <w:rsid w:val="00872EF0"/>
    <w:rsid w:val="008755BC"/>
    <w:rsid w:val="00876764"/>
    <w:rsid w:val="00876EE9"/>
    <w:rsid w:val="008770F2"/>
    <w:rsid w:val="00877156"/>
    <w:rsid w:val="0088009E"/>
    <w:rsid w:val="0088146D"/>
    <w:rsid w:val="008817FA"/>
    <w:rsid w:val="00881881"/>
    <w:rsid w:val="00881CB9"/>
    <w:rsid w:val="00881E4D"/>
    <w:rsid w:val="00881FEC"/>
    <w:rsid w:val="00882329"/>
    <w:rsid w:val="00882928"/>
    <w:rsid w:val="00882A0E"/>
    <w:rsid w:val="00882F08"/>
    <w:rsid w:val="008847B3"/>
    <w:rsid w:val="008848D4"/>
    <w:rsid w:val="00884D8C"/>
    <w:rsid w:val="0088542F"/>
    <w:rsid w:val="00885B09"/>
    <w:rsid w:val="00887804"/>
    <w:rsid w:val="0089037B"/>
    <w:rsid w:val="00890564"/>
    <w:rsid w:val="008908AD"/>
    <w:rsid w:val="00892D80"/>
    <w:rsid w:val="00893B95"/>
    <w:rsid w:val="00893BB3"/>
    <w:rsid w:val="00894372"/>
    <w:rsid w:val="00894950"/>
    <w:rsid w:val="00894C2B"/>
    <w:rsid w:val="00894FCF"/>
    <w:rsid w:val="0089504F"/>
    <w:rsid w:val="00895D02"/>
    <w:rsid w:val="008963AF"/>
    <w:rsid w:val="00897BC2"/>
    <w:rsid w:val="008A0561"/>
    <w:rsid w:val="008A0942"/>
    <w:rsid w:val="008A10F3"/>
    <w:rsid w:val="008A24A9"/>
    <w:rsid w:val="008A2587"/>
    <w:rsid w:val="008A3AB2"/>
    <w:rsid w:val="008A42B1"/>
    <w:rsid w:val="008A463E"/>
    <w:rsid w:val="008A64FB"/>
    <w:rsid w:val="008A76BE"/>
    <w:rsid w:val="008A7A3C"/>
    <w:rsid w:val="008A7DC9"/>
    <w:rsid w:val="008B1CA5"/>
    <w:rsid w:val="008B2282"/>
    <w:rsid w:val="008B2342"/>
    <w:rsid w:val="008B33F5"/>
    <w:rsid w:val="008B44E2"/>
    <w:rsid w:val="008B520F"/>
    <w:rsid w:val="008B57A8"/>
    <w:rsid w:val="008B5A9C"/>
    <w:rsid w:val="008B6242"/>
    <w:rsid w:val="008B6A3B"/>
    <w:rsid w:val="008B6AA4"/>
    <w:rsid w:val="008B6FEB"/>
    <w:rsid w:val="008B77A1"/>
    <w:rsid w:val="008B7E5A"/>
    <w:rsid w:val="008C0173"/>
    <w:rsid w:val="008C13C2"/>
    <w:rsid w:val="008C2B4D"/>
    <w:rsid w:val="008C3302"/>
    <w:rsid w:val="008C3362"/>
    <w:rsid w:val="008C3C26"/>
    <w:rsid w:val="008C4661"/>
    <w:rsid w:val="008C4671"/>
    <w:rsid w:val="008C4AB3"/>
    <w:rsid w:val="008C5261"/>
    <w:rsid w:val="008C544B"/>
    <w:rsid w:val="008C6E27"/>
    <w:rsid w:val="008C76C6"/>
    <w:rsid w:val="008C7933"/>
    <w:rsid w:val="008C7A08"/>
    <w:rsid w:val="008D05F1"/>
    <w:rsid w:val="008D0865"/>
    <w:rsid w:val="008D0E65"/>
    <w:rsid w:val="008D10A4"/>
    <w:rsid w:val="008D142D"/>
    <w:rsid w:val="008D1AD2"/>
    <w:rsid w:val="008D2684"/>
    <w:rsid w:val="008D321A"/>
    <w:rsid w:val="008D351C"/>
    <w:rsid w:val="008D38D9"/>
    <w:rsid w:val="008D3EC5"/>
    <w:rsid w:val="008D4F82"/>
    <w:rsid w:val="008D716D"/>
    <w:rsid w:val="008D7645"/>
    <w:rsid w:val="008E04FB"/>
    <w:rsid w:val="008E1400"/>
    <w:rsid w:val="008E1CC8"/>
    <w:rsid w:val="008E2669"/>
    <w:rsid w:val="008E2704"/>
    <w:rsid w:val="008E2ED6"/>
    <w:rsid w:val="008E340A"/>
    <w:rsid w:val="008E39B9"/>
    <w:rsid w:val="008E3ACA"/>
    <w:rsid w:val="008E4134"/>
    <w:rsid w:val="008E450F"/>
    <w:rsid w:val="008E4EFE"/>
    <w:rsid w:val="008E5336"/>
    <w:rsid w:val="008E5D4C"/>
    <w:rsid w:val="008E687C"/>
    <w:rsid w:val="008E7439"/>
    <w:rsid w:val="008E7D99"/>
    <w:rsid w:val="008F0352"/>
    <w:rsid w:val="008F0581"/>
    <w:rsid w:val="008F0D78"/>
    <w:rsid w:val="008F130B"/>
    <w:rsid w:val="008F17DD"/>
    <w:rsid w:val="008F1E93"/>
    <w:rsid w:val="008F2DAD"/>
    <w:rsid w:val="008F2FB3"/>
    <w:rsid w:val="008F3CCB"/>
    <w:rsid w:val="008F4D76"/>
    <w:rsid w:val="008F4DA1"/>
    <w:rsid w:val="008F4F16"/>
    <w:rsid w:val="008F6410"/>
    <w:rsid w:val="008F65BC"/>
    <w:rsid w:val="008F6DF5"/>
    <w:rsid w:val="0090242F"/>
    <w:rsid w:val="009027A8"/>
    <w:rsid w:val="00903078"/>
    <w:rsid w:val="00903CE0"/>
    <w:rsid w:val="00903DD6"/>
    <w:rsid w:val="00903F6A"/>
    <w:rsid w:val="0090420B"/>
    <w:rsid w:val="00904677"/>
    <w:rsid w:val="00904DEC"/>
    <w:rsid w:val="0090590A"/>
    <w:rsid w:val="00905D76"/>
    <w:rsid w:val="00906606"/>
    <w:rsid w:val="009072A6"/>
    <w:rsid w:val="00907932"/>
    <w:rsid w:val="009105ED"/>
    <w:rsid w:val="009110A7"/>
    <w:rsid w:val="00911EE6"/>
    <w:rsid w:val="0091228D"/>
    <w:rsid w:val="0091240D"/>
    <w:rsid w:val="00912505"/>
    <w:rsid w:val="00913364"/>
    <w:rsid w:val="009133F7"/>
    <w:rsid w:val="00913D41"/>
    <w:rsid w:val="0091459F"/>
    <w:rsid w:val="009157EA"/>
    <w:rsid w:val="009163B8"/>
    <w:rsid w:val="00916AA2"/>
    <w:rsid w:val="0091720C"/>
    <w:rsid w:val="00917AC4"/>
    <w:rsid w:val="00920C91"/>
    <w:rsid w:val="0092261A"/>
    <w:rsid w:val="00922B4F"/>
    <w:rsid w:val="009235BE"/>
    <w:rsid w:val="0092378D"/>
    <w:rsid w:val="009250BF"/>
    <w:rsid w:val="00926107"/>
    <w:rsid w:val="00927D0F"/>
    <w:rsid w:val="00930047"/>
    <w:rsid w:val="00930D24"/>
    <w:rsid w:val="00930DC5"/>
    <w:rsid w:val="009310A6"/>
    <w:rsid w:val="0093193A"/>
    <w:rsid w:val="00931CC3"/>
    <w:rsid w:val="009327AC"/>
    <w:rsid w:val="00933942"/>
    <w:rsid w:val="009339D8"/>
    <w:rsid w:val="00933A87"/>
    <w:rsid w:val="009349F8"/>
    <w:rsid w:val="00934F5F"/>
    <w:rsid w:val="00935C18"/>
    <w:rsid w:val="00936365"/>
    <w:rsid w:val="00936768"/>
    <w:rsid w:val="00936A1D"/>
    <w:rsid w:val="009378D8"/>
    <w:rsid w:val="00940299"/>
    <w:rsid w:val="00941DCB"/>
    <w:rsid w:val="00942D77"/>
    <w:rsid w:val="009436CE"/>
    <w:rsid w:val="009436F5"/>
    <w:rsid w:val="009503D4"/>
    <w:rsid w:val="00950546"/>
    <w:rsid w:val="0095145C"/>
    <w:rsid w:val="00951C41"/>
    <w:rsid w:val="00952019"/>
    <w:rsid w:val="00952312"/>
    <w:rsid w:val="00952B3C"/>
    <w:rsid w:val="00952F2A"/>
    <w:rsid w:val="00954331"/>
    <w:rsid w:val="009556A2"/>
    <w:rsid w:val="00955D6E"/>
    <w:rsid w:val="009560A6"/>
    <w:rsid w:val="00956C87"/>
    <w:rsid w:val="00956D19"/>
    <w:rsid w:val="009603F9"/>
    <w:rsid w:val="0096118D"/>
    <w:rsid w:val="009611F9"/>
    <w:rsid w:val="00962851"/>
    <w:rsid w:val="00962873"/>
    <w:rsid w:val="00963224"/>
    <w:rsid w:val="009634D8"/>
    <w:rsid w:val="009635F5"/>
    <w:rsid w:val="0096372F"/>
    <w:rsid w:val="009645D4"/>
    <w:rsid w:val="00965CED"/>
    <w:rsid w:val="0096617B"/>
    <w:rsid w:val="0096633A"/>
    <w:rsid w:val="009676E0"/>
    <w:rsid w:val="009710EF"/>
    <w:rsid w:val="00971D96"/>
    <w:rsid w:val="00972232"/>
    <w:rsid w:val="009723D8"/>
    <w:rsid w:val="00972771"/>
    <w:rsid w:val="00975B9E"/>
    <w:rsid w:val="00975F40"/>
    <w:rsid w:val="009778FA"/>
    <w:rsid w:val="0098091B"/>
    <w:rsid w:val="00981DFD"/>
    <w:rsid w:val="00981F3A"/>
    <w:rsid w:val="009826C4"/>
    <w:rsid w:val="00984B0F"/>
    <w:rsid w:val="009905DD"/>
    <w:rsid w:val="00991CBE"/>
    <w:rsid w:val="00992D74"/>
    <w:rsid w:val="00992D80"/>
    <w:rsid w:val="00993B31"/>
    <w:rsid w:val="0099401B"/>
    <w:rsid w:val="0099462F"/>
    <w:rsid w:val="00994F5A"/>
    <w:rsid w:val="009953D9"/>
    <w:rsid w:val="0099575C"/>
    <w:rsid w:val="00995931"/>
    <w:rsid w:val="00995AEE"/>
    <w:rsid w:val="00996066"/>
    <w:rsid w:val="00996887"/>
    <w:rsid w:val="00996F79"/>
    <w:rsid w:val="009978C9"/>
    <w:rsid w:val="009A0476"/>
    <w:rsid w:val="009A1A12"/>
    <w:rsid w:val="009A20E2"/>
    <w:rsid w:val="009A432A"/>
    <w:rsid w:val="009A4E3B"/>
    <w:rsid w:val="009A52F6"/>
    <w:rsid w:val="009A5621"/>
    <w:rsid w:val="009A5AF5"/>
    <w:rsid w:val="009A5B4E"/>
    <w:rsid w:val="009A626F"/>
    <w:rsid w:val="009A6D84"/>
    <w:rsid w:val="009A790B"/>
    <w:rsid w:val="009A7C41"/>
    <w:rsid w:val="009B0D87"/>
    <w:rsid w:val="009B103B"/>
    <w:rsid w:val="009B1C30"/>
    <w:rsid w:val="009B2AAC"/>
    <w:rsid w:val="009B2EF0"/>
    <w:rsid w:val="009B4BF5"/>
    <w:rsid w:val="009B5481"/>
    <w:rsid w:val="009B6708"/>
    <w:rsid w:val="009B6776"/>
    <w:rsid w:val="009B6A7A"/>
    <w:rsid w:val="009B6B74"/>
    <w:rsid w:val="009B6D6B"/>
    <w:rsid w:val="009B7546"/>
    <w:rsid w:val="009B7EA0"/>
    <w:rsid w:val="009C0404"/>
    <w:rsid w:val="009C0405"/>
    <w:rsid w:val="009C1B01"/>
    <w:rsid w:val="009C22A1"/>
    <w:rsid w:val="009C23E2"/>
    <w:rsid w:val="009C2A0C"/>
    <w:rsid w:val="009C2A7B"/>
    <w:rsid w:val="009C30DC"/>
    <w:rsid w:val="009C40A4"/>
    <w:rsid w:val="009C4292"/>
    <w:rsid w:val="009C522E"/>
    <w:rsid w:val="009D09E8"/>
    <w:rsid w:val="009D0BA5"/>
    <w:rsid w:val="009D14BD"/>
    <w:rsid w:val="009D1645"/>
    <w:rsid w:val="009D16EA"/>
    <w:rsid w:val="009D199C"/>
    <w:rsid w:val="009D2789"/>
    <w:rsid w:val="009D2843"/>
    <w:rsid w:val="009D2DD6"/>
    <w:rsid w:val="009D301A"/>
    <w:rsid w:val="009D34D7"/>
    <w:rsid w:val="009D3E8F"/>
    <w:rsid w:val="009D4802"/>
    <w:rsid w:val="009D5986"/>
    <w:rsid w:val="009D6F03"/>
    <w:rsid w:val="009D7076"/>
    <w:rsid w:val="009D7FFC"/>
    <w:rsid w:val="009E05F7"/>
    <w:rsid w:val="009E0C60"/>
    <w:rsid w:val="009E248A"/>
    <w:rsid w:val="009E263A"/>
    <w:rsid w:val="009E340D"/>
    <w:rsid w:val="009E39FD"/>
    <w:rsid w:val="009E4402"/>
    <w:rsid w:val="009E4768"/>
    <w:rsid w:val="009E49FB"/>
    <w:rsid w:val="009E53A3"/>
    <w:rsid w:val="009E5B7C"/>
    <w:rsid w:val="009E6CEE"/>
    <w:rsid w:val="009E708D"/>
    <w:rsid w:val="009F08DE"/>
    <w:rsid w:val="009F097B"/>
    <w:rsid w:val="009F0BD0"/>
    <w:rsid w:val="009F3F41"/>
    <w:rsid w:val="009F503B"/>
    <w:rsid w:val="009F5538"/>
    <w:rsid w:val="009F643B"/>
    <w:rsid w:val="009F6A57"/>
    <w:rsid w:val="009F6D2E"/>
    <w:rsid w:val="00A032D9"/>
    <w:rsid w:val="00A03539"/>
    <w:rsid w:val="00A03C16"/>
    <w:rsid w:val="00A041AC"/>
    <w:rsid w:val="00A05222"/>
    <w:rsid w:val="00A0532C"/>
    <w:rsid w:val="00A06886"/>
    <w:rsid w:val="00A0695C"/>
    <w:rsid w:val="00A0781E"/>
    <w:rsid w:val="00A10529"/>
    <w:rsid w:val="00A10A86"/>
    <w:rsid w:val="00A10C6F"/>
    <w:rsid w:val="00A10EC5"/>
    <w:rsid w:val="00A114FB"/>
    <w:rsid w:val="00A1179D"/>
    <w:rsid w:val="00A11DF4"/>
    <w:rsid w:val="00A1268D"/>
    <w:rsid w:val="00A126C2"/>
    <w:rsid w:val="00A13172"/>
    <w:rsid w:val="00A13C2A"/>
    <w:rsid w:val="00A1449B"/>
    <w:rsid w:val="00A1552D"/>
    <w:rsid w:val="00A15648"/>
    <w:rsid w:val="00A15CA9"/>
    <w:rsid w:val="00A16C87"/>
    <w:rsid w:val="00A175ED"/>
    <w:rsid w:val="00A178ED"/>
    <w:rsid w:val="00A20EA7"/>
    <w:rsid w:val="00A21FAA"/>
    <w:rsid w:val="00A228DA"/>
    <w:rsid w:val="00A22B7C"/>
    <w:rsid w:val="00A23489"/>
    <w:rsid w:val="00A2373B"/>
    <w:rsid w:val="00A24802"/>
    <w:rsid w:val="00A24F0A"/>
    <w:rsid w:val="00A251C7"/>
    <w:rsid w:val="00A25A32"/>
    <w:rsid w:val="00A26B61"/>
    <w:rsid w:val="00A30041"/>
    <w:rsid w:val="00A31982"/>
    <w:rsid w:val="00A3425D"/>
    <w:rsid w:val="00A361FE"/>
    <w:rsid w:val="00A367D2"/>
    <w:rsid w:val="00A36A08"/>
    <w:rsid w:val="00A403B5"/>
    <w:rsid w:val="00A410C7"/>
    <w:rsid w:val="00A41282"/>
    <w:rsid w:val="00A41E3E"/>
    <w:rsid w:val="00A42476"/>
    <w:rsid w:val="00A42E02"/>
    <w:rsid w:val="00A42F77"/>
    <w:rsid w:val="00A434FB"/>
    <w:rsid w:val="00A44714"/>
    <w:rsid w:val="00A44DB7"/>
    <w:rsid w:val="00A44EE5"/>
    <w:rsid w:val="00A45075"/>
    <w:rsid w:val="00A51AA7"/>
    <w:rsid w:val="00A52E2B"/>
    <w:rsid w:val="00A53CC7"/>
    <w:rsid w:val="00A54059"/>
    <w:rsid w:val="00A54626"/>
    <w:rsid w:val="00A5548E"/>
    <w:rsid w:val="00A56817"/>
    <w:rsid w:val="00A56C77"/>
    <w:rsid w:val="00A606A4"/>
    <w:rsid w:val="00A60A73"/>
    <w:rsid w:val="00A62E42"/>
    <w:rsid w:val="00A6335F"/>
    <w:rsid w:val="00A64A46"/>
    <w:rsid w:val="00A6557E"/>
    <w:rsid w:val="00A67B31"/>
    <w:rsid w:val="00A70B91"/>
    <w:rsid w:val="00A70C3F"/>
    <w:rsid w:val="00A70F07"/>
    <w:rsid w:val="00A70F0B"/>
    <w:rsid w:val="00A70FB7"/>
    <w:rsid w:val="00A71C65"/>
    <w:rsid w:val="00A71CCD"/>
    <w:rsid w:val="00A7289F"/>
    <w:rsid w:val="00A728CD"/>
    <w:rsid w:val="00A7327B"/>
    <w:rsid w:val="00A74560"/>
    <w:rsid w:val="00A74F75"/>
    <w:rsid w:val="00A7700E"/>
    <w:rsid w:val="00A77AFA"/>
    <w:rsid w:val="00A77EAC"/>
    <w:rsid w:val="00A77F1D"/>
    <w:rsid w:val="00A80232"/>
    <w:rsid w:val="00A80B7E"/>
    <w:rsid w:val="00A816A4"/>
    <w:rsid w:val="00A8217C"/>
    <w:rsid w:val="00A8292D"/>
    <w:rsid w:val="00A830F2"/>
    <w:rsid w:val="00A83805"/>
    <w:rsid w:val="00A83BEE"/>
    <w:rsid w:val="00A83D13"/>
    <w:rsid w:val="00A8565F"/>
    <w:rsid w:val="00A863CD"/>
    <w:rsid w:val="00A87BBF"/>
    <w:rsid w:val="00A90C3B"/>
    <w:rsid w:val="00A9267C"/>
    <w:rsid w:val="00A92AD9"/>
    <w:rsid w:val="00A94244"/>
    <w:rsid w:val="00A94D18"/>
    <w:rsid w:val="00A95A37"/>
    <w:rsid w:val="00A95A73"/>
    <w:rsid w:val="00A9616E"/>
    <w:rsid w:val="00A9760B"/>
    <w:rsid w:val="00AA02B7"/>
    <w:rsid w:val="00AA0E52"/>
    <w:rsid w:val="00AA1523"/>
    <w:rsid w:val="00AA15F3"/>
    <w:rsid w:val="00AA27E7"/>
    <w:rsid w:val="00AA283F"/>
    <w:rsid w:val="00AA2DD1"/>
    <w:rsid w:val="00AA2EFB"/>
    <w:rsid w:val="00AA3078"/>
    <w:rsid w:val="00AA309D"/>
    <w:rsid w:val="00AA423F"/>
    <w:rsid w:val="00AA4B23"/>
    <w:rsid w:val="00AA5317"/>
    <w:rsid w:val="00AA70D3"/>
    <w:rsid w:val="00AA7A6E"/>
    <w:rsid w:val="00AB00ED"/>
    <w:rsid w:val="00AB0D57"/>
    <w:rsid w:val="00AB1365"/>
    <w:rsid w:val="00AB17B6"/>
    <w:rsid w:val="00AB2C1A"/>
    <w:rsid w:val="00AB307C"/>
    <w:rsid w:val="00AB3637"/>
    <w:rsid w:val="00AB42DE"/>
    <w:rsid w:val="00AB4C46"/>
    <w:rsid w:val="00AB4D6A"/>
    <w:rsid w:val="00AB539B"/>
    <w:rsid w:val="00AB59E2"/>
    <w:rsid w:val="00AB5B84"/>
    <w:rsid w:val="00AB6A42"/>
    <w:rsid w:val="00AB7B53"/>
    <w:rsid w:val="00AC05D0"/>
    <w:rsid w:val="00AC0720"/>
    <w:rsid w:val="00AC0C58"/>
    <w:rsid w:val="00AC0FD5"/>
    <w:rsid w:val="00AC18F6"/>
    <w:rsid w:val="00AC2055"/>
    <w:rsid w:val="00AC251C"/>
    <w:rsid w:val="00AC2E3C"/>
    <w:rsid w:val="00AC2F55"/>
    <w:rsid w:val="00AC334A"/>
    <w:rsid w:val="00AC36F0"/>
    <w:rsid w:val="00AC3C2D"/>
    <w:rsid w:val="00AC5A2C"/>
    <w:rsid w:val="00AC5C62"/>
    <w:rsid w:val="00AC6CDE"/>
    <w:rsid w:val="00AC6E9B"/>
    <w:rsid w:val="00AC7018"/>
    <w:rsid w:val="00AC7315"/>
    <w:rsid w:val="00AD02B9"/>
    <w:rsid w:val="00AD05CE"/>
    <w:rsid w:val="00AD2E5B"/>
    <w:rsid w:val="00AD3152"/>
    <w:rsid w:val="00AD4F56"/>
    <w:rsid w:val="00AD5BEB"/>
    <w:rsid w:val="00AD782F"/>
    <w:rsid w:val="00AE0496"/>
    <w:rsid w:val="00AE188C"/>
    <w:rsid w:val="00AE1901"/>
    <w:rsid w:val="00AE1C5C"/>
    <w:rsid w:val="00AE1D25"/>
    <w:rsid w:val="00AE2109"/>
    <w:rsid w:val="00AE22CB"/>
    <w:rsid w:val="00AE385D"/>
    <w:rsid w:val="00AE3865"/>
    <w:rsid w:val="00AE423A"/>
    <w:rsid w:val="00AE4B95"/>
    <w:rsid w:val="00AE4F47"/>
    <w:rsid w:val="00AE5080"/>
    <w:rsid w:val="00AE65D8"/>
    <w:rsid w:val="00AE6847"/>
    <w:rsid w:val="00AE748D"/>
    <w:rsid w:val="00AF1E53"/>
    <w:rsid w:val="00AF261B"/>
    <w:rsid w:val="00AF2F43"/>
    <w:rsid w:val="00AF2F62"/>
    <w:rsid w:val="00AF4D4A"/>
    <w:rsid w:val="00AF5604"/>
    <w:rsid w:val="00AF797D"/>
    <w:rsid w:val="00B00613"/>
    <w:rsid w:val="00B00B26"/>
    <w:rsid w:val="00B01061"/>
    <w:rsid w:val="00B01235"/>
    <w:rsid w:val="00B01584"/>
    <w:rsid w:val="00B050DD"/>
    <w:rsid w:val="00B05555"/>
    <w:rsid w:val="00B06262"/>
    <w:rsid w:val="00B06EC3"/>
    <w:rsid w:val="00B070B9"/>
    <w:rsid w:val="00B07291"/>
    <w:rsid w:val="00B0765C"/>
    <w:rsid w:val="00B07ACA"/>
    <w:rsid w:val="00B10645"/>
    <w:rsid w:val="00B10F91"/>
    <w:rsid w:val="00B11A79"/>
    <w:rsid w:val="00B12AE6"/>
    <w:rsid w:val="00B12C9B"/>
    <w:rsid w:val="00B13DD0"/>
    <w:rsid w:val="00B13DE0"/>
    <w:rsid w:val="00B14261"/>
    <w:rsid w:val="00B143D8"/>
    <w:rsid w:val="00B15CD5"/>
    <w:rsid w:val="00B16FB2"/>
    <w:rsid w:val="00B207BF"/>
    <w:rsid w:val="00B20D35"/>
    <w:rsid w:val="00B213E7"/>
    <w:rsid w:val="00B23367"/>
    <w:rsid w:val="00B234AA"/>
    <w:rsid w:val="00B23617"/>
    <w:rsid w:val="00B23EA0"/>
    <w:rsid w:val="00B25183"/>
    <w:rsid w:val="00B26C7D"/>
    <w:rsid w:val="00B303B8"/>
    <w:rsid w:val="00B305E4"/>
    <w:rsid w:val="00B30645"/>
    <w:rsid w:val="00B315EB"/>
    <w:rsid w:val="00B319E7"/>
    <w:rsid w:val="00B3214E"/>
    <w:rsid w:val="00B341B1"/>
    <w:rsid w:val="00B34839"/>
    <w:rsid w:val="00B353F7"/>
    <w:rsid w:val="00B35FEA"/>
    <w:rsid w:val="00B36D27"/>
    <w:rsid w:val="00B37758"/>
    <w:rsid w:val="00B37CC8"/>
    <w:rsid w:val="00B419EB"/>
    <w:rsid w:val="00B422C8"/>
    <w:rsid w:val="00B427AC"/>
    <w:rsid w:val="00B427E1"/>
    <w:rsid w:val="00B42CB2"/>
    <w:rsid w:val="00B431FA"/>
    <w:rsid w:val="00B433C3"/>
    <w:rsid w:val="00B44CA2"/>
    <w:rsid w:val="00B450B2"/>
    <w:rsid w:val="00B45D7D"/>
    <w:rsid w:val="00B461C8"/>
    <w:rsid w:val="00B47B4F"/>
    <w:rsid w:val="00B47FD7"/>
    <w:rsid w:val="00B5252E"/>
    <w:rsid w:val="00B545C0"/>
    <w:rsid w:val="00B54A53"/>
    <w:rsid w:val="00B54DCE"/>
    <w:rsid w:val="00B54DE0"/>
    <w:rsid w:val="00B55893"/>
    <w:rsid w:val="00B559BB"/>
    <w:rsid w:val="00B56B8B"/>
    <w:rsid w:val="00B571FB"/>
    <w:rsid w:val="00B60409"/>
    <w:rsid w:val="00B60A89"/>
    <w:rsid w:val="00B61BFA"/>
    <w:rsid w:val="00B61DFB"/>
    <w:rsid w:val="00B6303D"/>
    <w:rsid w:val="00B63235"/>
    <w:rsid w:val="00B63420"/>
    <w:rsid w:val="00B63963"/>
    <w:rsid w:val="00B63984"/>
    <w:rsid w:val="00B641FF"/>
    <w:rsid w:val="00B648C3"/>
    <w:rsid w:val="00B64FCA"/>
    <w:rsid w:val="00B6599A"/>
    <w:rsid w:val="00B65A40"/>
    <w:rsid w:val="00B65D41"/>
    <w:rsid w:val="00B66638"/>
    <w:rsid w:val="00B66FD4"/>
    <w:rsid w:val="00B670EB"/>
    <w:rsid w:val="00B7160F"/>
    <w:rsid w:val="00B7174E"/>
    <w:rsid w:val="00B71D5A"/>
    <w:rsid w:val="00B72252"/>
    <w:rsid w:val="00B725FB"/>
    <w:rsid w:val="00B72CA7"/>
    <w:rsid w:val="00B72F45"/>
    <w:rsid w:val="00B73B20"/>
    <w:rsid w:val="00B73CED"/>
    <w:rsid w:val="00B752B6"/>
    <w:rsid w:val="00B76547"/>
    <w:rsid w:val="00B77461"/>
    <w:rsid w:val="00B77B67"/>
    <w:rsid w:val="00B77EAB"/>
    <w:rsid w:val="00B80338"/>
    <w:rsid w:val="00B80504"/>
    <w:rsid w:val="00B80AC6"/>
    <w:rsid w:val="00B80E98"/>
    <w:rsid w:val="00B81667"/>
    <w:rsid w:val="00B84B07"/>
    <w:rsid w:val="00B84BA9"/>
    <w:rsid w:val="00B85309"/>
    <w:rsid w:val="00B855C7"/>
    <w:rsid w:val="00B85782"/>
    <w:rsid w:val="00B85EDE"/>
    <w:rsid w:val="00B871D6"/>
    <w:rsid w:val="00B873B3"/>
    <w:rsid w:val="00B87C51"/>
    <w:rsid w:val="00B908A3"/>
    <w:rsid w:val="00B90953"/>
    <w:rsid w:val="00B90E02"/>
    <w:rsid w:val="00B9129A"/>
    <w:rsid w:val="00B917D0"/>
    <w:rsid w:val="00B9326F"/>
    <w:rsid w:val="00B935E5"/>
    <w:rsid w:val="00B938E4"/>
    <w:rsid w:val="00B93E92"/>
    <w:rsid w:val="00B946D7"/>
    <w:rsid w:val="00B966AB"/>
    <w:rsid w:val="00B9699E"/>
    <w:rsid w:val="00BA139C"/>
    <w:rsid w:val="00BA1E09"/>
    <w:rsid w:val="00BA1E0E"/>
    <w:rsid w:val="00BA1F75"/>
    <w:rsid w:val="00BA3082"/>
    <w:rsid w:val="00BA3F34"/>
    <w:rsid w:val="00BA4621"/>
    <w:rsid w:val="00BA4E07"/>
    <w:rsid w:val="00BA4FE2"/>
    <w:rsid w:val="00BA57BF"/>
    <w:rsid w:val="00BA5A9F"/>
    <w:rsid w:val="00BA6F27"/>
    <w:rsid w:val="00BA7347"/>
    <w:rsid w:val="00BA7C51"/>
    <w:rsid w:val="00BB0BA4"/>
    <w:rsid w:val="00BB1718"/>
    <w:rsid w:val="00BB1F82"/>
    <w:rsid w:val="00BB28FC"/>
    <w:rsid w:val="00BB2FFD"/>
    <w:rsid w:val="00BB5BEF"/>
    <w:rsid w:val="00BB5DFE"/>
    <w:rsid w:val="00BB5E0D"/>
    <w:rsid w:val="00BB76E4"/>
    <w:rsid w:val="00BB781F"/>
    <w:rsid w:val="00BB79DD"/>
    <w:rsid w:val="00BB79ED"/>
    <w:rsid w:val="00BB7EBC"/>
    <w:rsid w:val="00BC1048"/>
    <w:rsid w:val="00BC1B86"/>
    <w:rsid w:val="00BC1C3F"/>
    <w:rsid w:val="00BC26D0"/>
    <w:rsid w:val="00BC34A8"/>
    <w:rsid w:val="00BC3F3E"/>
    <w:rsid w:val="00BC409B"/>
    <w:rsid w:val="00BC49EB"/>
    <w:rsid w:val="00BC52F2"/>
    <w:rsid w:val="00BC62CD"/>
    <w:rsid w:val="00BC62DF"/>
    <w:rsid w:val="00BC6ADD"/>
    <w:rsid w:val="00BC7E68"/>
    <w:rsid w:val="00BD08CD"/>
    <w:rsid w:val="00BD1373"/>
    <w:rsid w:val="00BD1A3C"/>
    <w:rsid w:val="00BD387C"/>
    <w:rsid w:val="00BD3ED7"/>
    <w:rsid w:val="00BD41F7"/>
    <w:rsid w:val="00BD4869"/>
    <w:rsid w:val="00BD4FE1"/>
    <w:rsid w:val="00BD538B"/>
    <w:rsid w:val="00BD5541"/>
    <w:rsid w:val="00BD7335"/>
    <w:rsid w:val="00BE0C48"/>
    <w:rsid w:val="00BE0E9B"/>
    <w:rsid w:val="00BE1F83"/>
    <w:rsid w:val="00BE2057"/>
    <w:rsid w:val="00BE2493"/>
    <w:rsid w:val="00BE25B8"/>
    <w:rsid w:val="00BE3113"/>
    <w:rsid w:val="00BE3D1E"/>
    <w:rsid w:val="00BE481C"/>
    <w:rsid w:val="00BE48BE"/>
    <w:rsid w:val="00BE5224"/>
    <w:rsid w:val="00BE5F45"/>
    <w:rsid w:val="00BE6918"/>
    <w:rsid w:val="00BE728B"/>
    <w:rsid w:val="00BE74A8"/>
    <w:rsid w:val="00BE7847"/>
    <w:rsid w:val="00BE7B2C"/>
    <w:rsid w:val="00BF0259"/>
    <w:rsid w:val="00BF079D"/>
    <w:rsid w:val="00BF0A07"/>
    <w:rsid w:val="00BF1239"/>
    <w:rsid w:val="00BF17B7"/>
    <w:rsid w:val="00BF1E1A"/>
    <w:rsid w:val="00BF2472"/>
    <w:rsid w:val="00BF26F8"/>
    <w:rsid w:val="00BF2A53"/>
    <w:rsid w:val="00BF41C0"/>
    <w:rsid w:val="00BF47C3"/>
    <w:rsid w:val="00BF4C8D"/>
    <w:rsid w:val="00BF4E90"/>
    <w:rsid w:val="00BF532B"/>
    <w:rsid w:val="00BF65AA"/>
    <w:rsid w:val="00BF7F17"/>
    <w:rsid w:val="00C01496"/>
    <w:rsid w:val="00C019C3"/>
    <w:rsid w:val="00C01ACB"/>
    <w:rsid w:val="00C01CBC"/>
    <w:rsid w:val="00C02493"/>
    <w:rsid w:val="00C03419"/>
    <w:rsid w:val="00C03446"/>
    <w:rsid w:val="00C03BCF"/>
    <w:rsid w:val="00C03E67"/>
    <w:rsid w:val="00C04CA4"/>
    <w:rsid w:val="00C05081"/>
    <w:rsid w:val="00C05F29"/>
    <w:rsid w:val="00C0620E"/>
    <w:rsid w:val="00C06CB2"/>
    <w:rsid w:val="00C06E33"/>
    <w:rsid w:val="00C06EC0"/>
    <w:rsid w:val="00C06FA1"/>
    <w:rsid w:val="00C07276"/>
    <w:rsid w:val="00C073D9"/>
    <w:rsid w:val="00C103E7"/>
    <w:rsid w:val="00C114E4"/>
    <w:rsid w:val="00C11BDA"/>
    <w:rsid w:val="00C11CDB"/>
    <w:rsid w:val="00C12421"/>
    <w:rsid w:val="00C12A10"/>
    <w:rsid w:val="00C1344A"/>
    <w:rsid w:val="00C13529"/>
    <w:rsid w:val="00C14748"/>
    <w:rsid w:val="00C15B11"/>
    <w:rsid w:val="00C15C5E"/>
    <w:rsid w:val="00C16219"/>
    <w:rsid w:val="00C163BE"/>
    <w:rsid w:val="00C163EA"/>
    <w:rsid w:val="00C16D3A"/>
    <w:rsid w:val="00C17691"/>
    <w:rsid w:val="00C17C68"/>
    <w:rsid w:val="00C17E61"/>
    <w:rsid w:val="00C17F3D"/>
    <w:rsid w:val="00C20D7D"/>
    <w:rsid w:val="00C2127B"/>
    <w:rsid w:val="00C2139D"/>
    <w:rsid w:val="00C21F54"/>
    <w:rsid w:val="00C24AFC"/>
    <w:rsid w:val="00C25CB6"/>
    <w:rsid w:val="00C25D17"/>
    <w:rsid w:val="00C261E2"/>
    <w:rsid w:val="00C26A91"/>
    <w:rsid w:val="00C277BB"/>
    <w:rsid w:val="00C27B8C"/>
    <w:rsid w:val="00C30B66"/>
    <w:rsid w:val="00C311FB"/>
    <w:rsid w:val="00C320CE"/>
    <w:rsid w:val="00C327B7"/>
    <w:rsid w:val="00C332FF"/>
    <w:rsid w:val="00C33C2D"/>
    <w:rsid w:val="00C33E80"/>
    <w:rsid w:val="00C35AD7"/>
    <w:rsid w:val="00C36465"/>
    <w:rsid w:val="00C3648E"/>
    <w:rsid w:val="00C36A23"/>
    <w:rsid w:val="00C37248"/>
    <w:rsid w:val="00C3745A"/>
    <w:rsid w:val="00C37B27"/>
    <w:rsid w:val="00C40612"/>
    <w:rsid w:val="00C421E7"/>
    <w:rsid w:val="00C42C69"/>
    <w:rsid w:val="00C42ED1"/>
    <w:rsid w:val="00C45784"/>
    <w:rsid w:val="00C45D5B"/>
    <w:rsid w:val="00C460D3"/>
    <w:rsid w:val="00C477D1"/>
    <w:rsid w:val="00C47A98"/>
    <w:rsid w:val="00C5025E"/>
    <w:rsid w:val="00C50B78"/>
    <w:rsid w:val="00C50B88"/>
    <w:rsid w:val="00C51396"/>
    <w:rsid w:val="00C51817"/>
    <w:rsid w:val="00C522F2"/>
    <w:rsid w:val="00C52A26"/>
    <w:rsid w:val="00C52EB8"/>
    <w:rsid w:val="00C532DE"/>
    <w:rsid w:val="00C535E7"/>
    <w:rsid w:val="00C5403B"/>
    <w:rsid w:val="00C54B36"/>
    <w:rsid w:val="00C54E6D"/>
    <w:rsid w:val="00C55685"/>
    <w:rsid w:val="00C57033"/>
    <w:rsid w:val="00C5789F"/>
    <w:rsid w:val="00C60C87"/>
    <w:rsid w:val="00C6222C"/>
    <w:rsid w:val="00C62712"/>
    <w:rsid w:val="00C63A30"/>
    <w:rsid w:val="00C63C33"/>
    <w:rsid w:val="00C64681"/>
    <w:rsid w:val="00C665E9"/>
    <w:rsid w:val="00C67C44"/>
    <w:rsid w:val="00C701E2"/>
    <w:rsid w:val="00C7039F"/>
    <w:rsid w:val="00C70628"/>
    <w:rsid w:val="00C706FA"/>
    <w:rsid w:val="00C70C29"/>
    <w:rsid w:val="00C710A5"/>
    <w:rsid w:val="00C71213"/>
    <w:rsid w:val="00C71461"/>
    <w:rsid w:val="00C716A8"/>
    <w:rsid w:val="00C72363"/>
    <w:rsid w:val="00C72776"/>
    <w:rsid w:val="00C7288D"/>
    <w:rsid w:val="00C72E58"/>
    <w:rsid w:val="00C73704"/>
    <w:rsid w:val="00C74104"/>
    <w:rsid w:val="00C74673"/>
    <w:rsid w:val="00C76278"/>
    <w:rsid w:val="00C76291"/>
    <w:rsid w:val="00C769E5"/>
    <w:rsid w:val="00C81300"/>
    <w:rsid w:val="00C81366"/>
    <w:rsid w:val="00C81ED6"/>
    <w:rsid w:val="00C83234"/>
    <w:rsid w:val="00C84018"/>
    <w:rsid w:val="00C84C0E"/>
    <w:rsid w:val="00C85216"/>
    <w:rsid w:val="00C86BB8"/>
    <w:rsid w:val="00C86DE3"/>
    <w:rsid w:val="00C877E1"/>
    <w:rsid w:val="00C87916"/>
    <w:rsid w:val="00C903C6"/>
    <w:rsid w:val="00C9151E"/>
    <w:rsid w:val="00C91DCF"/>
    <w:rsid w:val="00C9225C"/>
    <w:rsid w:val="00C92300"/>
    <w:rsid w:val="00C925E3"/>
    <w:rsid w:val="00C92888"/>
    <w:rsid w:val="00C939ED"/>
    <w:rsid w:val="00C944B3"/>
    <w:rsid w:val="00C959B6"/>
    <w:rsid w:val="00C95CB6"/>
    <w:rsid w:val="00CA058C"/>
    <w:rsid w:val="00CA353C"/>
    <w:rsid w:val="00CA37AF"/>
    <w:rsid w:val="00CA37C0"/>
    <w:rsid w:val="00CA38F3"/>
    <w:rsid w:val="00CA54A5"/>
    <w:rsid w:val="00CA57D6"/>
    <w:rsid w:val="00CA7591"/>
    <w:rsid w:val="00CB0E5E"/>
    <w:rsid w:val="00CB176A"/>
    <w:rsid w:val="00CB32A4"/>
    <w:rsid w:val="00CB45D1"/>
    <w:rsid w:val="00CB5F00"/>
    <w:rsid w:val="00CB67B5"/>
    <w:rsid w:val="00CB70BA"/>
    <w:rsid w:val="00CC061C"/>
    <w:rsid w:val="00CC0756"/>
    <w:rsid w:val="00CC0C44"/>
    <w:rsid w:val="00CC1B19"/>
    <w:rsid w:val="00CC2194"/>
    <w:rsid w:val="00CC229C"/>
    <w:rsid w:val="00CC2918"/>
    <w:rsid w:val="00CC2C57"/>
    <w:rsid w:val="00CC32B1"/>
    <w:rsid w:val="00CC3D14"/>
    <w:rsid w:val="00CC4B85"/>
    <w:rsid w:val="00CC59DE"/>
    <w:rsid w:val="00CC7324"/>
    <w:rsid w:val="00CC7875"/>
    <w:rsid w:val="00CC7B3F"/>
    <w:rsid w:val="00CD0ED5"/>
    <w:rsid w:val="00CD1B7B"/>
    <w:rsid w:val="00CD28C8"/>
    <w:rsid w:val="00CD2A63"/>
    <w:rsid w:val="00CD2C76"/>
    <w:rsid w:val="00CD3493"/>
    <w:rsid w:val="00CD34D2"/>
    <w:rsid w:val="00CD3DC2"/>
    <w:rsid w:val="00CD4E74"/>
    <w:rsid w:val="00CD5AF4"/>
    <w:rsid w:val="00CD5C98"/>
    <w:rsid w:val="00CD6BBC"/>
    <w:rsid w:val="00CD6E89"/>
    <w:rsid w:val="00CD717C"/>
    <w:rsid w:val="00CD7E51"/>
    <w:rsid w:val="00CD7FA7"/>
    <w:rsid w:val="00CE2114"/>
    <w:rsid w:val="00CE211E"/>
    <w:rsid w:val="00CE2F30"/>
    <w:rsid w:val="00CE2F79"/>
    <w:rsid w:val="00CE572E"/>
    <w:rsid w:val="00CE637D"/>
    <w:rsid w:val="00CE6873"/>
    <w:rsid w:val="00CE7B07"/>
    <w:rsid w:val="00CF10CD"/>
    <w:rsid w:val="00CF1644"/>
    <w:rsid w:val="00CF28DD"/>
    <w:rsid w:val="00CF2960"/>
    <w:rsid w:val="00CF29AF"/>
    <w:rsid w:val="00CF2AC9"/>
    <w:rsid w:val="00CF2C08"/>
    <w:rsid w:val="00CF3CD0"/>
    <w:rsid w:val="00CF41A7"/>
    <w:rsid w:val="00CF457F"/>
    <w:rsid w:val="00CF4995"/>
    <w:rsid w:val="00CF4AE4"/>
    <w:rsid w:val="00CF52BA"/>
    <w:rsid w:val="00CF5EBA"/>
    <w:rsid w:val="00CF6251"/>
    <w:rsid w:val="00CF6D97"/>
    <w:rsid w:val="00D0138C"/>
    <w:rsid w:val="00D01C7E"/>
    <w:rsid w:val="00D032C9"/>
    <w:rsid w:val="00D034EF"/>
    <w:rsid w:val="00D03608"/>
    <w:rsid w:val="00D03B1B"/>
    <w:rsid w:val="00D0417B"/>
    <w:rsid w:val="00D049F4"/>
    <w:rsid w:val="00D05276"/>
    <w:rsid w:val="00D05869"/>
    <w:rsid w:val="00D073CB"/>
    <w:rsid w:val="00D0741E"/>
    <w:rsid w:val="00D07679"/>
    <w:rsid w:val="00D07D0C"/>
    <w:rsid w:val="00D07D2C"/>
    <w:rsid w:val="00D07FEC"/>
    <w:rsid w:val="00D10ED8"/>
    <w:rsid w:val="00D10F50"/>
    <w:rsid w:val="00D12522"/>
    <w:rsid w:val="00D13819"/>
    <w:rsid w:val="00D13E60"/>
    <w:rsid w:val="00D13ED5"/>
    <w:rsid w:val="00D14037"/>
    <w:rsid w:val="00D14542"/>
    <w:rsid w:val="00D1570E"/>
    <w:rsid w:val="00D15AFB"/>
    <w:rsid w:val="00D16D31"/>
    <w:rsid w:val="00D17059"/>
    <w:rsid w:val="00D17187"/>
    <w:rsid w:val="00D1744A"/>
    <w:rsid w:val="00D17707"/>
    <w:rsid w:val="00D1788C"/>
    <w:rsid w:val="00D17F86"/>
    <w:rsid w:val="00D20264"/>
    <w:rsid w:val="00D20DF1"/>
    <w:rsid w:val="00D2108B"/>
    <w:rsid w:val="00D21867"/>
    <w:rsid w:val="00D21C22"/>
    <w:rsid w:val="00D22BA3"/>
    <w:rsid w:val="00D22EEC"/>
    <w:rsid w:val="00D231EA"/>
    <w:rsid w:val="00D23390"/>
    <w:rsid w:val="00D239B3"/>
    <w:rsid w:val="00D2459F"/>
    <w:rsid w:val="00D24682"/>
    <w:rsid w:val="00D2494D"/>
    <w:rsid w:val="00D26A01"/>
    <w:rsid w:val="00D271FB"/>
    <w:rsid w:val="00D27BBC"/>
    <w:rsid w:val="00D3034E"/>
    <w:rsid w:val="00D305C5"/>
    <w:rsid w:val="00D311FB"/>
    <w:rsid w:val="00D32B3D"/>
    <w:rsid w:val="00D33147"/>
    <w:rsid w:val="00D33AEB"/>
    <w:rsid w:val="00D34A12"/>
    <w:rsid w:val="00D367A0"/>
    <w:rsid w:val="00D3743F"/>
    <w:rsid w:val="00D37440"/>
    <w:rsid w:val="00D3760C"/>
    <w:rsid w:val="00D379FA"/>
    <w:rsid w:val="00D37B11"/>
    <w:rsid w:val="00D40347"/>
    <w:rsid w:val="00D40845"/>
    <w:rsid w:val="00D40B01"/>
    <w:rsid w:val="00D41044"/>
    <w:rsid w:val="00D41DCA"/>
    <w:rsid w:val="00D42177"/>
    <w:rsid w:val="00D4218F"/>
    <w:rsid w:val="00D42536"/>
    <w:rsid w:val="00D42777"/>
    <w:rsid w:val="00D42BE9"/>
    <w:rsid w:val="00D4554B"/>
    <w:rsid w:val="00D45E2F"/>
    <w:rsid w:val="00D47C2E"/>
    <w:rsid w:val="00D47F62"/>
    <w:rsid w:val="00D50235"/>
    <w:rsid w:val="00D50C50"/>
    <w:rsid w:val="00D50D2D"/>
    <w:rsid w:val="00D5260F"/>
    <w:rsid w:val="00D5461B"/>
    <w:rsid w:val="00D56AD3"/>
    <w:rsid w:val="00D603F4"/>
    <w:rsid w:val="00D6101A"/>
    <w:rsid w:val="00D61787"/>
    <w:rsid w:val="00D61DB3"/>
    <w:rsid w:val="00D61DF3"/>
    <w:rsid w:val="00D62937"/>
    <w:rsid w:val="00D62C58"/>
    <w:rsid w:val="00D62E59"/>
    <w:rsid w:val="00D63922"/>
    <w:rsid w:val="00D63B2F"/>
    <w:rsid w:val="00D63CFE"/>
    <w:rsid w:val="00D642D0"/>
    <w:rsid w:val="00D660B8"/>
    <w:rsid w:val="00D6755B"/>
    <w:rsid w:val="00D6796F"/>
    <w:rsid w:val="00D70681"/>
    <w:rsid w:val="00D7182C"/>
    <w:rsid w:val="00D72C4F"/>
    <w:rsid w:val="00D73ABA"/>
    <w:rsid w:val="00D73ABE"/>
    <w:rsid w:val="00D73AFD"/>
    <w:rsid w:val="00D73B44"/>
    <w:rsid w:val="00D741E4"/>
    <w:rsid w:val="00D74C7D"/>
    <w:rsid w:val="00D759BD"/>
    <w:rsid w:val="00D75A61"/>
    <w:rsid w:val="00D75CB1"/>
    <w:rsid w:val="00D76621"/>
    <w:rsid w:val="00D774B1"/>
    <w:rsid w:val="00D809C5"/>
    <w:rsid w:val="00D81A3E"/>
    <w:rsid w:val="00D822F0"/>
    <w:rsid w:val="00D82AC1"/>
    <w:rsid w:val="00D82E13"/>
    <w:rsid w:val="00D838AE"/>
    <w:rsid w:val="00D83F97"/>
    <w:rsid w:val="00D84613"/>
    <w:rsid w:val="00D84B30"/>
    <w:rsid w:val="00D85F0F"/>
    <w:rsid w:val="00D86604"/>
    <w:rsid w:val="00D87843"/>
    <w:rsid w:val="00D91000"/>
    <w:rsid w:val="00D92EAF"/>
    <w:rsid w:val="00D92EE5"/>
    <w:rsid w:val="00D94AFE"/>
    <w:rsid w:val="00D94D1C"/>
    <w:rsid w:val="00D9559E"/>
    <w:rsid w:val="00D959FB"/>
    <w:rsid w:val="00D9667A"/>
    <w:rsid w:val="00D97404"/>
    <w:rsid w:val="00D975CD"/>
    <w:rsid w:val="00DA0D8C"/>
    <w:rsid w:val="00DA1314"/>
    <w:rsid w:val="00DA26FA"/>
    <w:rsid w:val="00DA291D"/>
    <w:rsid w:val="00DA3AFA"/>
    <w:rsid w:val="00DA4DB0"/>
    <w:rsid w:val="00DA4EFC"/>
    <w:rsid w:val="00DA522C"/>
    <w:rsid w:val="00DA5541"/>
    <w:rsid w:val="00DA57F7"/>
    <w:rsid w:val="00DA5916"/>
    <w:rsid w:val="00DA61A9"/>
    <w:rsid w:val="00DA624C"/>
    <w:rsid w:val="00DA6539"/>
    <w:rsid w:val="00DA6B3C"/>
    <w:rsid w:val="00DA6FE9"/>
    <w:rsid w:val="00DA79F4"/>
    <w:rsid w:val="00DB1364"/>
    <w:rsid w:val="00DB1698"/>
    <w:rsid w:val="00DB2143"/>
    <w:rsid w:val="00DB22A6"/>
    <w:rsid w:val="00DB237C"/>
    <w:rsid w:val="00DB27EF"/>
    <w:rsid w:val="00DB35B6"/>
    <w:rsid w:val="00DB37A7"/>
    <w:rsid w:val="00DB3B3E"/>
    <w:rsid w:val="00DB3C0F"/>
    <w:rsid w:val="00DB45AA"/>
    <w:rsid w:val="00DB4799"/>
    <w:rsid w:val="00DB59A9"/>
    <w:rsid w:val="00DB7575"/>
    <w:rsid w:val="00DC0525"/>
    <w:rsid w:val="00DC05D6"/>
    <w:rsid w:val="00DC0AA6"/>
    <w:rsid w:val="00DC18B9"/>
    <w:rsid w:val="00DC1A18"/>
    <w:rsid w:val="00DC1EB3"/>
    <w:rsid w:val="00DC2401"/>
    <w:rsid w:val="00DC29AB"/>
    <w:rsid w:val="00DC2E32"/>
    <w:rsid w:val="00DC3FD0"/>
    <w:rsid w:val="00DC40A8"/>
    <w:rsid w:val="00DC4908"/>
    <w:rsid w:val="00DC4B1B"/>
    <w:rsid w:val="00DC5D21"/>
    <w:rsid w:val="00DC61F1"/>
    <w:rsid w:val="00DC663B"/>
    <w:rsid w:val="00DC69C8"/>
    <w:rsid w:val="00DC6B44"/>
    <w:rsid w:val="00DC6EF7"/>
    <w:rsid w:val="00DC7A04"/>
    <w:rsid w:val="00DC7A28"/>
    <w:rsid w:val="00DD01D7"/>
    <w:rsid w:val="00DD1395"/>
    <w:rsid w:val="00DD24E4"/>
    <w:rsid w:val="00DD2766"/>
    <w:rsid w:val="00DD2964"/>
    <w:rsid w:val="00DD3BF0"/>
    <w:rsid w:val="00DD4D76"/>
    <w:rsid w:val="00DD4DC3"/>
    <w:rsid w:val="00DD4E15"/>
    <w:rsid w:val="00DD69A8"/>
    <w:rsid w:val="00DD716E"/>
    <w:rsid w:val="00DE0C61"/>
    <w:rsid w:val="00DE0CC6"/>
    <w:rsid w:val="00DE0FAA"/>
    <w:rsid w:val="00DE1B68"/>
    <w:rsid w:val="00DE279C"/>
    <w:rsid w:val="00DE29FD"/>
    <w:rsid w:val="00DE2B12"/>
    <w:rsid w:val="00DE4748"/>
    <w:rsid w:val="00DE5811"/>
    <w:rsid w:val="00DE7F61"/>
    <w:rsid w:val="00DF08C3"/>
    <w:rsid w:val="00DF22D0"/>
    <w:rsid w:val="00DF2D80"/>
    <w:rsid w:val="00DF3B98"/>
    <w:rsid w:val="00DF69A2"/>
    <w:rsid w:val="00DF73F5"/>
    <w:rsid w:val="00DF7663"/>
    <w:rsid w:val="00DF7702"/>
    <w:rsid w:val="00DF7A97"/>
    <w:rsid w:val="00E00B46"/>
    <w:rsid w:val="00E02594"/>
    <w:rsid w:val="00E027BB"/>
    <w:rsid w:val="00E02C50"/>
    <w:rsid w:val="00E03B4D"/>
    <w:rsid w:val="00E04099"/>
    <w:rsid w:val="00E040FF"/>
    <w:rsid w:val="00E0467C"/>
    <w:rsid w:val="00E061BF"/>
    <w:rsid w:val="00E068A4"/>
    <w:rsid w:val="00E068F7"/>
    <w:rsid w:val="00E0726A"/>
    <w:rsid w:val="00E0794F"/>
    <w:rsid w:val="00E104D0"/>
    <w:rsid w:val="00E105A5"/>
    <w:rsid w:val="00E1228D"/>
    <w:rsid w:val="00E12535"/>
    <w:rsid w:val="00E13665"/>
    <w:rsid w:val="00E13A41"/>
    <w:rsid w:val="00E14402"/>
    <w:rsid w:val="00E14CCB"/>
    <w:rsid w:val="00E158DF"/>
    <w:rsid w:val="00E165AB"/>
    <w:rsid w:val="00E16755"/>
    <w:rsid w:val="00E1685F"/>
    <w:rsid w:val="00E17079"/>
    <w:rsid w:val="00E178F8"/>
    <w:rsid w:val="00E203FE"/>
    <w:rsid w:val="00E20980"/>
    <w:rsid w:val="00E231FB"/>
    <w:rsid w:val="00E232AA"/>
    <w:rsid w:val="00E23BBF"/>
    <w:rsid w:val="00E23F51"/>
    <w:rsid w:val="00E2424C"/>
    <w:rsid w:val="00E24C13"/>
    <w:rsid w:val="00E25451"/>
    <w:rsid w:val="00E25842"/>
    <w:rsid w:val="00E25A1E"/>
    <w:rsid w:val="00E25A25"/>
    <w:rsid w:val="00E25E52"/>
    <w:rsid w:val="00E26211"/>
    <w:rsid w:val="00E2639C"/>
    <w:rsid w:val="00E26CD1"/>
    <w:rsid w:val="00E27986"/>
    <w:rsid w:val="00E27E7B"/>
    <w:rsid w:val="00E30840"/>
    <w:rsid w:val="00E312F2"/>
    <w:rsid w:val="00E31536"/>
    <w:rsid w:val="00E31800"/>
    <w:rsid w:val="00E31A3C"/>
    <w:rsid w:val="00E31E2D"/>
    <w:rsid w:val="00E33299"/>
    <w:rsid w:val="00E348DE"/>
    <w:rsid w:val="00E34FCC"/>
    <w:rsid w:val="00E41301"/>
    <w:rsid w:val="00E43398"/>
    <w:rsid w:val="00E446BA"/>
    <w:rsid w:val="00E4470C"/>
    <w:rsid w:val="00E448E3"/>
    <w:rsid w:val="00E448EE"/>
    <w:rsid w:val="00E44EB8"/>
    <w:rsid w:val="00E4509A"/>
    <w:rsid w:val="00E45150"/>
    <w:rsid w:val="00E45348"/>
    <w:rsid w:val="00E45647"/>
    <w:rsid w:val="00E45D6B"/>
    <w:rsid w:val="00E46550"/>
    <w:rsid w:val="00E501FD"/>
    <w:rsid w:val="00E50E37"/>
    <w:rsid w:val="00E5129E"/>
    <w:rsid w:val="00E52281"/>
    <w:rsid w:val="00E523A6"/>
    <w:rsid w:val="00E531C4"/>
    <w:rsid w:val="00E54100"/>
    <w:rsid w:val="00E549E9"/>
    <w:rsid w:val="00E54B66"/>
    <w:rsid w:val="00E54BF3"/>
    <w:rsid w:val="00E5556E"/>
    <w:rsid w:val="00E56FAC"/>
    <w:rsid w:val="00E57020"/>
    <w:rsid w:val="00E57A4D"/>
    <w:rsid w:val="00E57FF2"/>
    <w:rsid w:val="00E61154"/>
    <w:rsid w:val="00E617B5"/>
    <w:rsid w:val="00E61B66"/>
    <w:rsid w:val="00E61E3B"/>
    <w:rsid w:val="00E61E71"/>
    <w:rsid w:val="00E627CA"/>
    <w:rsid w:val="00E62A5C"/>
    <w:rsid w:val="00E62A84"/>
    <w:rsid w:val="00E63119"/>
    <w:rsid w:val="00E63EFA"/>
    <w:rsid w:val="00E6470D"/>
    <w:rsid w:val="00E6479A"/>
    <w:rsid w:val="00E64B80"/>
    <w:rsid w:val="00E65D92"/>
    <w:rsid w:val="00E660C7"/>
    <w:rsid w:val="00E66D10"/>
    <w:rsid w:val="00E67BF8"/>
    <w:rsid w:val="00E67FE6"/>
    <w:rsid w:val="00E70DC6"/>
    <w:rsid w:val="00E71500"/>
    <w:rsid w:val="00E7259E"/>
    <w:rsid w:val="00E7274E"/>
    <w:rsid w:val="00E728A4"/>
    <w:rsid w:val="00E744B3"/>
    <w:rsid w:val="00E74706"/>
    <w:rsid w:val="00E74D14"/>
    <w:rsid w:val="00E7505D"/>
    <w:rsid w:val="00E750F2"/>
    <w:rsid w:val="00E7592F"/>
    <w:rsid w:val="00E7654F"/>
    <w:rsid w:val="00E76641"/>
    <w:rsid w:val="00E76CAC"/>
    <w:rsid w:val="00E80101"/>
    <w:rsid w:val="00E80244"/>
    <w:rsid w:val="00E80683"/>
    <w:rsid w:val="00E808E0"/>
    <w:rsid w:val="00E809D4"/>
    <w:rsid w:val="00E811F0"/>
    <w:rsid w:val="00E821D4"/>
    <w:rsid w:val="00E822FE"/>
    <w:rsid w:val="00E82921"/>
    <w:rsid w:val="00E82F3D"/>
    <w:rsid w:val="00E830DB"/>
    <w:rsid w:val="00E8345B"/>
    <w:rsid w:val="00E8350B"/>
    <w:rsid w:val="00E83BE8"/>
    <w:rsid w:val="00E84491"/>
    <w:rsid w:val="00E85464"/>
    <w:rsid w:val="00E863CB"/>
    <w:rsid w:val="00E870F7"/>
    <w:rsid w:val="00E90DD1"/>
    <w:rsid w:val="00E92808"/>
    <w:rsid w:val="00E93EFF"/>
    <w:rsid w:val="00E94217"/>
    <w:rsid w:val="00E94310"/>
    <w:rsid w:val="00E94776"/>
    <w:rsid w:val="00E959F5"/>
    <w:rsid w:val="00E95ABD"/>
    <w:rsid w:val="00E95FE8"/>
    <w:rsid w:val="00E96BCF"/>
    <w:rsid w:val="00E9724E"/>
    <w:rsid w:val="00EA0614"/>
    <w:rsid w:val="00EA10FB"/>
    <w:rsid w:val="00EA166D"/>
    <w:rsid w:val="00EA2AAD"/>
    <w:rsid w:val="00EA2AEF"/>
    <w:rsid w:val="00EA346E"/>
    <w:rsid w:val="00EA3E07"/>
    <w:rsid w:val="00EA440B"/>
    <w:rsid w:val="00EA476F"/>
    <w:rsid w:val="00EA570D"/>
    <w:rsid w:val="00EA5A78"/>
    <w:rsid w:val="00EA64EC"/>
    <w:rsid w:val="00EA6D9F"/>
    <w:rsid w:val="00EA7BA7"/>
    <w:rsid w:val="00EA7FB8"/>
    <w:rsid w:val="00EB0092"/>
    <w:rsid w:val="00EB0721"/>
    <w:rsid w:val="00EB09A2"/>
    <w:rsid w:val="00EB1E1E"/>
    <w:rsid w:val="00EB2010"/>
    <w:rsid w:val="00EB2109"/>
    <w:rsid w:val="00EB283F"/>
    <w:rsid w:val="00EB467D"/>
    <w:rsid w:val="00EB5580"/>
    <w:rsid w:val="00EB5D0A"/>
    <w:rsid w:val="00EB6F5F"/>
    <w:rsid w:val="00EC0E62"/>
    <w:rsid w:val="00EC1CEA"/>
    <w:rsid w:val="00EC2786"/>
    <w:rsid w:val="00EC3769"/>
    <w:rsid w:val="00EC5079"/>
    <w:rsid w:val="00EC568E"/>
    <w:rsid w:val="00EC7586"/>
    <w:rsid w:val="00EC77A5"/>
    <w:rsid w:val="00ED0E90"/>
    <w:rsid w:val="00ED114B"/>
    <w:rsid w:val="00ED25E3"/>
    <w:rsid w:val="00ED49CB"/>
    <w:rsid w:val="00ED4E18"/>
    <w:rsid w:val="00ED5BF1"/>
    <w:rsid w:val="00ED5E18"/>
    <w:rsid w:val="00ED6165"/>
    <w:rsid w:val="00ED6EFB"/>
    <w:rsid w:val="00ED7655"/>
    <w:rsid w:val="00ED7A08"/>
    <w:rsid w:val="00ED7D7C"/>
    <w:rsid w:val="00ED7FFE"/>
    <w:rsid w:val="00EE0620"/>
    <w:rsid w:val="00EE08BF"/>
    <w:rsid w:val="00EE0EB9"/>
    <w:rsid w:val="00EE1003"/>
    <w:rsid w:val="00EE14E2"/>
    <w:rsid w:val="00EE3ABC"/>
    <w:rsid w:val="00EE4273"/>
    <w:rsid w:val="00EE4476"/>
    <w:rsid w:val="00EE5898"/>
    <w:rsid w:val="00EE6402"/>
    <w:rsid w:val="00EF0197"/>
    <w:rsid w:val="00EF01D6"/>
    <w:rsid w:val="00EF0DE6"/>
    <w:rsid w:val="00EF11A2"/>
    <w:rsid w:val="00EF127A"/>
    <w:rsid w:val="00EF2B07"/>
    <w:rsid w:val="00EF39DB"/>
    <w:rsid w:val="00EF3DEE"/>
    <w:rsid w:val="00EF449E"/>
    <w:rsid w:val="00EF4802"/>
    <w:rsid w:val="00EF5523"/>
    <w:rsid w:val="00EF65C9"/>
    <w:rsid w:val="00EF7740"/>
    <w:rsid w:val="00F01E7A"/>
    <w:rsid w:val="00F02383"/>
    <w:rsid w:val="00F05D42"/>
    <w:rsid w:val="00F0781C"/>
    <w:rsid w:val="00F07BFD"/>
    <w:rsid w:val="00F10C31"/>
    <w:rsid w:val="00F111EE"/>
    <w:rsid w:val="00F11C7F"/>
    <w:rsid w:val="00F130C3"/>
    <w:rsid w:val="00F13499"/>
    <w:rsid w:val="00F135FF"/>
    <w:rsid w:val="00F145F6"/>
    <w:rsid w:val="00F14A80"/>
    <w:rsid w:val="00F1548D"/>
    <w:rsid w:val="00F155C9"/>
    <w:rsid w:val="00F156DA"/>
    <w:rsid w:val="00F15AFF"/>
    <w:rsid w:val="00F15EFE"/>
    <w:rsid w:val="00F164D6"/>
    <w:rsid w:val="00F16994"/>
    <w:rsid w:val="00F17792"/>
    <w:rsid w:val="00F204E0"/>
    <w:rsid w:val="00F22683"/>
    <w:rsid w:val="00F22E4D"/>
    <w:rsid w:val="00F23893"/>
    <w:rsid w:val="00F24309"/>
    <w:rsid w:val="00F24AB2"/>
    <w:rsid w:val="00F254B0"/>
    <w:rsid w:val="00F25D0E"/>
    <w:rsid w:val="00F26DDC"/>
    <w:rsid w:val="00F26FE2"/>
    <w:rsid w:val="00F27226"/>
    <w:rsid w:val="00F27838"/>
    <w:rsid w:val="00F31044"/>
    <w:rsid w:val="00F337D1"/>
    <w:rsid w:val="00F3478D"/>
    <w:rsid w:val="00F34881"/>
    <w:rsid w:val="00F34CF7"/>
    <w:rsid w:val="00F3531D"/>
    <w:rsid w:val="00F36DB3"/>
    <w:rsid w:val="00F419C4"/>
    <w:rsid w:val="00F42A1A"/>
    <w:rsid w:val="00F430D1"/>
    <w:rsid w:val="00F43446"/>
    <w:rsid w:val="00F43B2E"/>
    <w:rsid w:val="00F44D40"/>
    <w:rsid w:val="00F453AE"/>
    <w:rsid w:val="00F47A11"/>
    <w:rsid w:val="00F47CF0"/>
    <w:rsid w:val="00F50AA2"/>
    <w:rsid w:val="00F517C5"/>
    <w:rsid w:val="00F51A29"/>
    <w:rsid w:val="00F531B7"/>
    <w:rsid w:val="00F53575"/>
    <w:rsid w:val="00F54195"/>
    <w:rsid w:val="00F544C6"/>
    <w:rsid w:val="00F54DB7"/>
    <w:rsid w:val="00F567D7"/>
    <w:rsid w:val="00F56D8C"/>
    <w:rsid w:val="00F56EEB"/>
    <w:rsid w:val="00F56F5E"/>
    <w:rsid w:val="00F570AF"/>
    <w:rsid w:val="00F573BC"/>
    <w:rsid w:val="00F57550"/>
    <w:rsid w:val="00F57921"/>
    <w:rsid w:val="00F57B97"/>
    <w:rsid w:val="00F61105"/>
    <w:rsid w:val="00F62F7D"/>
    <w:rsid w:val="00F6419F"/>
    <w:rsid w:val="00F64674"/>
    <w:rsid w:val="00F64C76"/>
    <w:rsid w:val="00F65180"/>
    <w:rsid w:val="00F652B7"/>
    <w:rsid w:val="00F65DE9"/>
    <w:rsid w:val="00F6610B"/>
    <w:rsid w:val="00F667D4"/>
    <w:rsid w:val="00F66BBC"/>
    <w:rsid w:val="00F67A44"/>
    <w:rsid w:val="00F67C52"/>
    <w:rsid w:val="00F703C1"/>
    <w:rsid w:val="00F71975"/>
    <w:rsid w:val="00F71998"/>
    <w:rsid w:val="00F721C8"/>
    <w:rsid w:val="00F73540"/>
    <w:rsid w:val="00F73CD6"/>
    <w:rsid w:val="00F74F80"/>
    <w:rsid w:val="00F74FCF"/>
    <w:rsid w:val="00F75109"/>
    <w:rsid w:val="00F7512A"/>
    <w:rsid w:val="00F7518E"/>
    <w:rsid w:val="00F7587C"/>
    <w:rsid w:val="00F75989"/>
    <w:rsid w:val="00F767FF"/>
    <w:rsid w:val="00F80B33"/>
    <w:rsid w:val="00F80F80"/>
    <w:rsid w:val="00F81ECD"/>
    <w:rsid w:val="00F824EC"/>
    <w:rsid w:val="00F8467D"/>
    <w:rsid w:val="00F848E5"/>
    <w:rsid w:val="00F85A36"/>
    <w:rsid w:val="00F85F03"/>
    <w:rsid w:val="00F863BB"/>
    <w:rsid w:val="00F86523"/>
    <w:rsid w:val="00F8785E"/>
    <w:rsid w:val="00F8788F"/>
    <w:rsid w:val="00F87E01"/>
    <w:rsid w:val="00F90928"/>
    <w:rsid w:val="00F90948"/>
    <w:rsid w:val="00F90A71"/>
    <w:rsid w:val="00F929B1"/>
    <w:rsid w:val="00F92EC7"/>
    <w:rsid w:val="00F93110"/>
    <w:rsid w:val="00F9381C"/>
    <w:rsid w:val="00F95EC9"/>
    <w:rsid w:val="00F95F7D"/>
    <w:rsid w:val="00F9624E"/>
    <w:rsid w:val="00F97B81"/>
    <w:rsid w:val="00F97D83"/>
    <w:rsid w:val="00FA0C08"/>
    <w:rsid w:val="00FA0E47"/>
    <w:rsid w:val="00FA1A41"/>
    <w:rsid w:val="00FA29D5"/>
    <w:rsid w:val="00FA2F25"/>
    <w:rsid w:val="00FA31E1"/>
    <w:rsid w:val="00FA60C6"/>
    <w:rsid w:val="00FA6F08"/>
    <w:rsid w:val="00FA70C9"/>
    <w:rsid w:val="00FA737C"/>
    <w:rsid w:val="00FA7546"/>
    <w:rsid w:val="00FA76F7"/>
    <w:rsid w:val="00FA796C"/>
    <w:rsid w:val="00FA7DCE"/>
    <w:rsid w:val="00FB02F6"/>
    <w:rsid w:val="00FB0671"/>
    <w:rsid w:val="00FB0B8D"/>
    <w:rsid w:val="00FB202E"/>
    <w:rsid w:val="00FB21CF"/>
    <w:rsid w:val="00FB291A"/>
    <w:rsid w:val="00FB3203"/>
    <w:rsid w:val="00FB5855"/>
    <w:rsid w:val="00FB5A28"/>
    <w:rsid w:val="00FB5E74"/>
    <w:rsid w:val="00FB6A96"/>
    <w:rsid w:val="00FB6F67"/>
    <w:rsid w:val="00FB7AEC"/>
    <w:rsid w:val="00FB7F33"/>
    <w:rsid w:val="00FC0644"/>
    <w:rsid w:val="00FC16B7"/>
    <w:rsid w:val="00FC2560"/>
    <w:rsid w:val="00FC25E8"/>
    <w:rsid w:val="00FC2B82"/>
    <w:rsid w:val="00FC3034"/>
    <w:rsid w:val="00FC4724"/>
    <w:rsid w:val="00FC5C13"/>
    <w:rsid w:val="00FC6290"/>
    <w:rsid w:val="00FC63B2"/>
    <w:rsid w:val="00FC6E99"/>
    <w:rsid w:val="00FC7EF4"/>
    <w:rsid w:val="00FD0051"/>
    <w:rsid w:val="00FD0D15"/>
    <w:rsid w:val="00FD1601"/>
    <w:rsid w:val="00FD1F52"/>
    <w:rsid w:val="00FD2EC4"/>
    <w:rsid w:val="00FD43DF"/>
    <w:rsid w:val="00FD5F27"/>
    <w:rsid w:val="00FD6347"/>
    <w:rsid w:val="00FD6DC4"/>
    <w:rsid w:val="00FD7C92"/>
    <w:rsid w:val="00FE056E"/>
    <w:rsid w:val="00FE073C"/>
    <w:rsid w:val="00FE0F99"/>
    <w:rsid w:val="00FE1B98"/>
    <w:rsid w:val="00FE1C2C"/>
    <w:rsid w:val="00FE1C93"/>
    <w:rsid w:val="00FE1D21"/>
    <w:rsid w:val="00FE2C02"/>
    <w:rsid w:val="00FE3304"/>
    <w:rsid w:val="00FE4943"/>
    <w:rsid w:val="00FE4A70"/>
    <w:rsid w:val="00FE4E16"/>
    <w:rsid w:val="00FE5EEF"/>
    <w:rsid w:val="00FE5EF1"/>
    <w:rsid w:val="00FE6C6C"/>
    <w:rsid w:val="00FE74ED"/>
    <w:rsid w:val="00FE7577"/>
    <w:rsid w:val="00FF0768"/>
    <w:rsid w:val="00FF0EAC"/>
    <w:rsid w:val="00FF15FA"/>
    <w:rsid w:val="00FF1B47"/>
    <w:rsid w:val="00FF395A"/>
    <w:rsid w:val="00FF4388"/>
    <w:rsid w:val="00FF53C4"/>
    <w:rsid w:val="00FF6736"/>
    <w:rsid w:val="01513164"/>
    <w:rsid w:val="042323D2"/>
    <w:rsid w:val="047B0192"/>
    <w:rsid w:val="09CC7C85"/>
    <w:rsid w:val="0ADF0362"/>
    <w:rsid w:val="1311108D"/>
    <w:rsid w:val="14B50C5A"/>
    <w:rsid w:val="15C947BC"/>
    <w:rsid w:val="17995B27"/>
    <w:rsid w:val="183A7749"/>
    <w:rsid w:val="1A020371"/>
    <w:rsid w:val="1AF37042"/>
    <w:rsid w:val="1E291381"/>
    <w:rsid w:val="1F1820B0"/>
    <w:rsid w:val="1FAE05E3"/>
    <w:rsid w:val="23A337C6"/>
    <w:rsid w:val="24C24D26"/>
    <w:rsid w:val="25897D32"/>
    <w:rsid w:val="27CB5398"/>
    <w:rsid w:val="31AB3649"/>
    <w:rsid w:val="32B32C94"/>
    <w:rsid w:val="33F55E22"/>
    <w:rsid w:val="34385282"/>
    <w:rsid w:val="34E76212"/>
    <w:rsid w:val="35171EBE"/>
    <w:rsid w:val="392E4141"/>
    <w:rsid w:val="39BB36A1"/>
    <w:rsid w:val="3A3C1A35"/>
    <w:rsid w:val="3B740531"/>
    <w:rsid w:val="3F626E94"/>
    <w:rsid w:val="3FB80686"/>
    <w:rsid w:val="403E7C92"/>
    <w:rsid w:val="432920B7"/>
    <w:rsid w:val="495852A7"/>
    <w:rsid w:val="4B895879"/>
    <w:rsid w:val="522C299A"/>
    <w:rsid w:val="558A12B6"/>
    <w:rsid w:val="55F12241"/>
    <w:rsid w:val="58620980"/>
    <w:rsid w:val="59FD7529"/>
    <w:rsid w:val="5A1D2F49"/>
    <w:rsid w:val="5D016627"/>
    <w:rsid w:val="6251481D"/>
    <w:rsid w:val="63AF6528"/>
    <w:rsid w:val="66265881"/>
    <w:rsid w:val="6BF1329A"/>
    <w:rsid w:val="6BF879A1"/>
    <w:rsid w:val="6C066DD8"/>
    <w:rsid w:val="715529A1"/>
    <w:rsid w:val="74E04963"/>
    <w:rsid w:val="79462E4A"/>
    <w:rsid w:val="797D2DA7"/>
    <w:rsid w:val="7C3F402F"/>
    <w:rsid w:val="7C540E5F"/>
    <w:rsid w:val="7EE241FB"/>
    <w:rsid w:val="7FC65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2D85D7"/>
  <w15:docId w15:val="{E12DA8CA-B3CE-4A1A-B6C1-A9871DAC7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 w:qFormat="1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 w:qFormat="1"/>
    <w:lsdException w:name="Medium Grid 1 Accent 1" w:uiPriority="67"/>
    <w:lsdException w:name="Medium Grid 2 Accent 1" w:uiPriority="68" w:qFormat="1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 w:qFormat="1"/>
    <w:lsdException w:name="Medium Shading 1 Accent 4" w:uiPriority="63"/>
    <w:lsdException w:name="Medium Shading 2 Accent 4" w:uiPriority="64"/>
    <w:lsdException w:name="Medium List 1 Accent 4" w:uiPriority="65" w:qFormat="1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0B66"/>
    <w:pPr>
      <w:spacing w:after="200" w:line="360" w:lineRule="auto"/>
      <w:jc w:val="both"/>
    </w:pPr>
    <w:rPr>
      <w:rFonts w:eastAsiaTheme="minorEastAsia" w:cstheme="minorBidi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23B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723B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5723B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723B1"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5723B1"/>
    <w:rPr>
      <w:b/>
      <w:bCs/>
    </w:rPr>
  </w:style>
  <w:style w:type="paragraph" w:styleId="Footer">
    <w:name w:val="footer"/>
    <w:basedOn w:val="Normal"/>
    <w:link w:val="FooterChar"/>
    <w:uiPriority w:val="99"/>
    <w:unhideWhenUsed/>
    <w:qFormat/>
    <w:rsid w:val="005723B1"/>
    <w:pPr>
      <w:tabs>
        <w:tab w:val="center" w:pos="4320"/>
        <w:tab w:val="right" w:pos="864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rsid w:val="005723B1"/>
    <w:pPr>
      <w:tabs>
        <w:tab w:val="center" w:pos="4320"/>
        <w:tab w:val="right" w:pos="864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sid w:val="005723B1"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  <w:qFormat/>
    <w:rsid w:val="005723B1"/>
  </w:style>
  <w:style w:type="table" w:styleId="TableGrid">
    <w:name w:val="Table Grid"/>
    <w:basedOn w:val="TableNormal"/>
    <w:uiPriority w:val="39"/>
    <w:qFormat/>
    <w:rsid w:val="005723B1"/>
    <w:rPr>
      <w:rFonts w:asciiTheme="minorHAnsi" w:hAnsiTheme="minorHAnsi"/>
      <w:kern w:val="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5723B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5723B1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  <w:rsid w:val="005723B1"/>
  </w:style>
  <w:style w:type="character" w:customStyle="1" w:styleId="FooterChar">
    <w:name w:val="Footer Char"/>
    <w:basedOn w:val="DefaultParagraphFont"/>
    <w:link w:val="Footer"/>
    <w:uiPriority w:val="99"/>
    <w:qFormat/>
    <w:rsid w:val="005723B1"/>
  </w:style>
  <w:style w:type="paragraph" w:customStyle="1" w:styleId="EndNoteBibliographyTitle">
    <w:name w:val="EndNote Bibliography Title"/>
    <w:basedOn w:val="Normal"/>
    <w:link w:val="EndNoteBibliographyTitle0"/>
    <w:qFormat/>
    <w:rsid w:val="005723B1"/>
    <w:pPr>
      <w:spacing w:after="0"/>
      <w:jc w:val="center"/>
    </w:pPr>
    <w:rPr>
      <w:rFonts w:ascii="Arial" w:hAnsi="Arial" w:cs="Arial"/>
      <w:sz w:val="28"/>
    </w:rPr>
  </w:style>
  <w:style w:type="character" w:customStyle="1" w:styleId="EndNoteBibliographyTitle0">
    <w:name w:val="EndNote Bibliography Title 字元"/>
    <w:basedOn w:val="DefaultParagraphFont"/>
    <w:link w:val="EndNoteBibliographyTitle"/>
    <w:qFormat/>
    <w:rsid w:val="005723B1"/>
    <w:rPr>
      <w:rFonts w:ascii="Arial" w:eastAsiaTheme="minorEastAsia" w:hAnsi="Arial" w:cs="Arial"/>
      <w:sz w:val="28"/>
      <w:szCs w:val="22"/>
    </w:rPr>
  </w:style>
  <w:style w:type="paragraph" w:customStyle="1" w:styleId="EndNoteBibliography">
    <w:name w:val="EndNote Bibliography"/>
    <w:basedOn w:val="Normal"/>
    <w:link w:val="EndNoteBibliography0"/>
    <w:qFormat/>
    <w:rsid w:val="005723B1"/>
    <w:pPr>
      <w:spacing w:line="240" w:lineRule="auto"/>
    </w:pPr>
    <w:rPr>
      <w:rFonts w:ascii="Arial" w:hAnsi="Arial" w:cs="Arial"/>
      <w:sz w:val="28"/>
    </w:rPr>
  </w:style>
  <w:style w:type="character" w:customStyle="1" w:styleId="EndNoteBibliography0">
    <w:name w:val="EndNote Bibliography 字元"/>
    <w:basedOn w:val="DefaultParagraphFont"/>
    <w:link w:val="EndNoteBibliography"/>
    <w:qFormat/>
    <w:rsid w:val="005723B1"/>
    <w:rPr>
      <w:rFonts w:ascii="Arial" w:eastAsiaTheme="minorEastAsia" w:hAnsi="Arial" w:cs="Arial"/>
      <w:sz w:val="28"/>
      <w:szCs w:val="22"/>
    </w:rPr>
  </w:style>
  <w:style w:type="character" w:customStyle="1" w:styleId="jtukpc">
    <w:name w:val="jtukpc"/>
    <w:basedOn w:val="DefaultParagraphFont"/>
    <w:qFormat/>
    <w:rsid w:val="005723B1"/>
  </w:style>
  <w:style w:type="character" w:customStyle="1" w:styleId="ynrlnc">
    <w:name w:val="ynrlnc"/>
    <w:basedOn w:val="DefaultParagraphFont"/>
    <w:qFormat/>
    <w:rsid w:val="005723B1"/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723B1"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5723B1"/>
    <w:rPr>
      <w:b/>
      <w:bCs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5723B1"/>
    <w:rPr>
      <w:rFonts w:ascii="Segoe UI" w:hAnsi="Segoe UI" w:cs="Segoe UI"/>
      <w:sz w:val="18"/>
      <w:szCs w:val="18"/>
    </w:rPr>
  </w:style>
  <w:style w:type="table" w:customStyle="1" w:styleId="1">
    <w:name w:val="淺色網底1"/>
    <w:basedOn w:val="TableNormal"/>
    <w:uiPriority w:val="60"/>
    <w:qFormat/>
    <w:rsid w:val="005723B1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TitleChar">
    <w:name w:val="Title Char"/>
    <w:basedOn w:val="DefaultParagraphFont"/>
    <w:link w:val="Title"/>
    <w:uiPriority w:val="10"/>
    <w:qFormat/>
    <w:rsid w:val="005723B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customStyle="1" w:styleId="2">
    <w:name w:val="淺色網底2"/>
    <w:basedOn w:val="TableNormal"/>
    <w:uiPriority w:val="60"/>
    <w:qFormat/>
    <w:rsid w:val="005723B1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10">
    <w:name w:val="修訂1"/>
    <w:hidden/>
    <w:uiPriority w:val="99"/>
    <w:semiHidden/>
    <w:qFormat/>
    <w:rsid w:val="005723B1"/>
    <w:rPr>
      <w:rFonts w:ascii="Arial" w:eastAsiaTheme="minorEastAsia" w:hAnsi="Arial" w:cstheme="minorBidi"/>
      <w:sz w:val="28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5723B1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customStyle="1" w:styleId="20">
    <w:name w:val="修訂2"/>
    <w:hidden/>
    <w:uiPriority w:val="99"/>
    <w:semiHidden/>
    <w:qFormat/>
    <w:rsid w:val="005723B1"/>
    <w:rPr>
      <w:rFonts w:ascii="Arial" w:eastAsiaTheme="minorEastAsia" w:hAnsi="Arial" w:cstheme="minorBidi"/>
      <w:sz w:val="28"/>
      <w:szCs w:val="22"/>
    </w:rPr>
  </w:style>
  <w:style w:type="paragraph" w:styleId="NoSpacing">
    <w:name w:val="No Spacing"/>
    <w:uiPriority w:val="1"/>
    <w:qFormat/>
    <w:rsid w:val="00F65180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Theme="minorEastAsia"/>
      <w:sz w:val="24"/>
      <w:szCs w:val="24"/>
      <w:bdr w:val="nil"/>
      <w:lang w:eastAsia="en-US"/>
    </w:rPr>
  </w:style>
  <w:style w:type="paragraph" w:styleId="Revision">
    <w:name w:val="Revision"/>
    <w:hidden/>
    <w:uiPriority w:val="99"/>
    <w:semiHidden/>
    <w:rsid w:val="00640473"/>
    <w:rPr>
      <w:rFonts w:ascii="Arial" w:eastAsiaTheme="minorEastAsia" w:hAnsi="Arial" w:cstheme="minorBidi"/>
      <w:sz w:val="2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723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8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microsoft.com/office/2011/relationships/people" Target="people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10CED55-AC4F-44D8-91B0-669D434567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5623</TotalTime>
  <Pages>15</Pages>
  <Words>1353</Words>
  <Characters>7716</Characters>
  <Application>Microsoft Office Word</Application>
  <DocSecurity>0</DocSecurity>
  <Lines>64</Lines>
  <Paragraphs>18</Paragraphs>
  <ScaleCrop>false</ScaleCrop>
  <Company>.</Company>
  <LinksUpToDate>false</LinksUpToDate>
  <CharactersWithSpaces>9051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.</dc:creator>
  <cp:lastModifiedBy>Gen-Chang Hsu</cp:lastModifiedBy>
  <cp:revision>1979</cp:revision>
  <cp:lastPrinted>2023-03-25T10:43:00Z</cp:lastPrinted>
  <dcterms:created xsi:type="dcterms:W3CDTF">2020-10-12T14:12:00Z</dcterms:created>
  <dcterms:modified xsi:type="dcterms:W3CDTF">2024-08-24T03:34:00Z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AE5E7865FD1A4EC8BB8EB27AE1F8EB74</vt:lpwstr>
  </property>
</Properties>
</file>