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commentRangeStart w:id="0"/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commentRangeEnd w:id="0"/>
      <w:r w:rsidR="00E356D2">
        <w:rPr>
          <w:rStyle w:val="CommentReference"/>
        </w:rPr>
        <w:commentReference w:id="0"/>
      </w:r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45617117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</w:t>
      </w:r>
      <w:ins w:id="1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taxonomic composition</w:t>
        </w:r>
      </w:ins>
      <w:ins w:id="2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s</w:t>
        </w:r>
      </w:ins>
      <w:ins w:id="3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of the</w:t>
        </w:r>
      </w:ins>
      <w:r w:rsidRPr="005C029F">
        <w:rPr>
          <w:rFonts w:cs="Times New Roman"/>
          <w:bCs/>
          <w:szCs w:val="24"/>
        </w:rPr>
        <w:t xml:space="preserve"> </w:t>
      </w:r>
      <w:del w:id="4" w:author="Gen-Chang Hsu" w:date="2024-08-18T16:19:00Z" w16du:dateUtc="2024-08-18T20:19:00Z">
        <w:r w:rsidRPr="005C029F" w:rsidDel="000F66BC">
          <w:rPr>
            <w:rFonts w:cs="Times New Roman"/>
            <w:bCs/>
            <w:szCs w:val="24"/>
          </w:rPr>
          <w:delText xml:space="preserve">taxonomic information and </w:delText>
        </w:r>
      </w:del>
      <w:r w:rsidRPr="005C029F">
        <w:rPr>
          <w:rFonts w:cs="Times New Roman"/>
          <w:bCs/>
          <w:szCs w:val="24"/>
        </w:rPr>
        <w:t>trophic guilds</w:t>
      </w:r>
      <w:ins w:id="5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, </w:t>
        </w:r>
      </w:ins>
      <w:del w:id="6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 xml:space="preserve"> of the </w:delText>
        </w:r>
      </w:del>
      <w:del w:id="7" w:author="Gen-Chang Hsu" w:date="2024-08-19T14:02:00Z" w16du:dateUtc="2024-08-19T18:02:00Z">
        <w:r w:rsidRPr="005C029F" w:rsidDel="000D21F1">
          <w:rPr>
            <w:rFonts w:cs="Times New Roman"/>
            <w:bCs/>
            <w:szCs w:val="24"/>
          </w:rPr>
          <w:delText>arthropod samples</w:delText>
        </w:r>
      </w:del>
      <w:ins w:id="8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 xml:space="preserve">and </w:t>
        </w:r>
      </w:ins>
      <w:ins w:id="9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the number of </w:t>
        </w:r>
      </w:ins>
      <w:ins w:id="10" w:author="Gen-Chang Hsu" w:date="2024-08-18T16:22:00Z" w16du:dateUtc="2024-08-18T20:22:00Z">
        <w:r w:rsidR="002A566D">
          <w:rPr>
            <w:rFonts w:cs="Times New Roman"/>
            <w:bCs/>
            <w:szCs w:val="24"/>
          </w:rPr>
          <w:t xml:space="preserve">stable </w:t>
        </w:r>
      </w:ins>
      <w:ins w:id="11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isotope capsules prepared</w:t>
        </w:r>
      </w:ins>
      <w:r w:rsidRPr="005C029F">
        <w:rPr>
          <w:rFonts w:cs="Times New Roman"/>
          <w:bCs/>
          <w:szCs w:val="24"/>
        </w:rPr>
        <w:t xml:space="preserve"> </w:t>
      </w:r>
      <w:del w:id="12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>i</w:delText>
        </w:r>
      </w:del>
      <w:ins w:id="13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</w:t>
        </w:r>
      </w:ins>
      <w:r w:rsidRPr="005C029F">
        <w:rPr>
          <w:rFonts w:cs="Times New Roman"/>
          <w:bCs/>
          <w:szCs w:val="24"/>
        </w:rPr>
        <w:t>n the three study years.</w:t>
      </w:r>
      <w:del w:id="14" w:author="Gen-Chang Hsu" w:date="2024-08-18T16:20:00Z" w16du:dateUtc="2024-08-18T20:20:00Z">
        <w:r w:rsidR="00F95F7D" w:rsidDel="000F66BC">
          <w:rPr>
            <w:rFonts w:cs="Times New Roman"/>
            <w:bCs/>
            <w:szCs w:val="24"/>
          </w:rPr>
          <w:delText xml:space="preserve">  </w:delText>
        </w:r>
      </w:del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5" w:author="Gen-Chang Hsu" w:date="2024-08-19T14:03:00Z" w16du:dateUtc="2024-08-19T18:03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16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0D21F1" w:rsidRPr="005C029F" w14:paraId="5F53CE22" w14:textId="160F1935" w:rsidTr="000D21F1">
        <w:trPr>
          <w:trHeight w:hRule="exact" w:val="452"/>
          <w:trPrChange w:id="17" w:author="Gen-Chang Hsu" w:date="2024-08-19T14:03:00Z" w16du:dateUtc="2024-08-19T18:03:00Z">
            <w:trPr>
              <w:gridAfter w:val="0"/>
              <w:trHeight w:hRule="exact" w:val="452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A0641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9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C2B94E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FD1D2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1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5C46CCC3" w14:textId="62D21655" w:rsidR="000D21F1" w:rsidRDefault="000D21F1">
            <w:pPr>
              <w:ind w:left="-572" w:firstLine="572"/>
              <w:rPr>
                <w:rFonts w:cs="Times New Roman"/>
                <w:szCs w:val="24"/>
              </w:rPr>
            </w:pPr>
            <w:ins w:id="22" w:author="Gen-Chang Hsu" w:date="2024-08-18T16:21:00Z" w16du:dateUtc="2024-08-18T20:21:00Z">
              <w:r w:rsidRPr="00277F7C">
                <w:rPr>
                  <w:rFonts w:cs="Times New Roman"/>
                  <w:i/>
                  <w:iCs/>
                  <w:szCs w:val="24"/>
                  <w:rPrChange w:id="23" w:author="Gen-Chang Hsu" w:date="2024-08-18T16:21:00Z" w16du:dateUtc="2024-08-18T20:21:00Z">
                    <w:rPr>
                      <w:rFonts w:cs="Times New Roman"/>
                      <w:szCs w:val="24"/>
                    </w:rPr>
                  </w:rPrChange>
                </w:rPr>
                <w:t>n</w:t>
              </w:r>
            </w:ins>
            <w:ins w:id="24" w:author="Gen-Chang Hsu" w:date="2024-08-18T16:18:00Z" w16du:dateUtc="2024-08-18T20:18:00Z"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0D21F1" w:rsidRPr="005C029F" w14:paraId="4A2FE62E" w14:textId="232A2BC2" w:rsidTr="000D21F1">
        <w:trPr>
          <w:trHeight w:hRule="exact" w:val="368"/>
          <w:trPrChange w:id="2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7E94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7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95E585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6EBC0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9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3DD7FEE" w14:textId="72C837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0" w:author="Gen-Chang Hsu" w:date="2024-08-19T13:33:00Z" w16du:dateUtc="2024-08-19T17:33:00Z">
                <w:pPr>
                  <w:ind w:left="-572" w:firstLine="572"/>
                </w:pPr>
              </w:pPrChange>
            </w:pPr>
            <w:ins w:id="31" w:author="Gen-Chang Hsu" w:date="2024-08-19T13:13:00Z" w16du:dateUtc="2024-08-19T17:13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0D21F1" w:rsidRPr="005C029F" w14:paraId="6E3B486F" w14:textId="038187C2" w:rsidTr="000D21F1">
        <w:trPr>
          <w:trHeight w:hRule="exact" w:val="368"/>
          <w:trPrChange w:id="3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9E4E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41CB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16294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3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B41DD18" w14:textId="0A1A85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7" w:author="Gen-Chang Hsu" w:date="2024-08-19T13:33:00Z" w16du:dateUtc="2024-08-19T17:33:00Z">
                <w:pPr>
                  <w:ind w:left="-572" w:firstLine="572"/>
                </w:pPr>
              </w:pPrChange>
            </w:pPr>
            <w:ins w:id="38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4EC425D5" w14:textId="48CB9D5D" w:rsidTr="000D21F1">
        <w:trPr>
          <w:trHeight w:hRule="exact" w:val="368"/>
          <w:trPrChange w:id="3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56C6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F7F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DBA4A6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4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660C2BD" w14:textId="69D38B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44" w:author="Gen-Chang Hsu" w:date="2024-08-19T13:33:00Z" w16du:dateUtc="2024-08-19T17:33:00Z">
                <w:pPr>
                  <w:ind w:left="-572" w:firstLine="572"/>
                </w:pPr>
              </w:pPrChange>
            </w:pPr>
            <w:ins w:id="45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6DCEF28" w14:textId="091BB138" w:rsidTr="000D21F1">
        <w:trPr>
          <w:trHeight w:hRule="exact" w:val="368"/>
          <w:trPrChange w:id="4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5EC37D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8112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6279070" w14:textId="59418FE5" w:rsidR="000D21F1" w:rsidRPr="005C029F" w:rsidRDefault="000D21F1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5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66A5BAF" w14:textId="6E22EE3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1" w:author="Gen-Chang Hsu" w:date="2024-08-19T13:33:00Z" w16du:dateUtc="2024-08-19T17:33:00Z">
                <w:pPr>
                  <w:ind w:left="-572" w:firstLine="572"/>
                </w:pPr>
              </w:pPrChange>
            </w:pPr>
            <w:ins w:id="52" w:author="Gen-Chang Hsu" w:date="2024-08-19T13:14:00Z" w16du:dateUtc="2024-08-19T17:14:00Z">
              <w:r>
                <w:rPr>
                  <w:rFonts w:cs="Times New Roman"/>
                  <w:szCs w:val="24"/>
                </w:rPr>
                <w:t>24</w:t>
              </w:r>
            </w:ins>
          </w:p>
        </w:tc>
      </w:tr>
      <w:tr w:rsidR="000D21F1" w:rsidRPr="005C029F" w14:paraId="5264C44F" w14:textId="394BEDBD" w:rsidTr="000D21F1">
        <w:trPr>
          <w:trHeight w:hRule="exact" w:val="368"/>
          <w:trPrChange w:id="5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CF9C8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BB506C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D2571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5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0EC4919" w14:textId="2060A75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8" w:author="Gen-Chang Hsu" w:date="2024-08-19T13:33:00Z" w16du:dateUtc="2024-08-19T17:33:00Z">
                <w:pPr>
                  <w:ind w:left="-572" w:firstLine="572"/>
                </w:pPr>
              </w:pPrChange>
            </w:pPr>
            <w:ins w:id="59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D3BCE80" w14:textId="73BD0AF6" w:rsidTr="000D21F1">
        <w:trPr>
          <w:trHeight w:hRule="exact" w:val="368"/>
          <w:trPrChange w:id="6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ECBDD31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F1A07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9A655F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bCs/>
                <w:szCs w:val="24"/>
              </w:rPr>
              <w:t>Carabidae</w:t>
            </w:r>
          </w:p>
        </w:tc>
        <w:tc>
          <w:tcPr>
            <w:tcW w:w="1980" w:type="dxa"/>
            <w:tcPrChange w:id="6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65A7920" w14:textId="5A268447" w:rsidR="000D21F1" w:rsidRPr="005C029F" w:rsidRDefault="000D21F1">
            <w:pPr>
              <w:ind w:left="-572" w:firstLine="572"/>
              <w:jc w:val="center"/>
              <w:rPr>
                <w:rFonts w:cs="Times New Roman"/>
                <w:bCs/>
                <w:szCs w:val="24"/>
              </w:rPr>
              <w:pPrChange w:id="65" w:author="Gen-Chang Hsu" w:date="2024-08-19T13:33:00Z" w16du:dateUtc="2024-08-19T17:33:00Z">
                <w:pPr>
                  <w:ind w:left="-572" w:firstLine="572"/>
                </w:pPr>
              </w:pPrChange>
            </w:pPr>
            <w:ins w:id="66" w:author="Gen-Chang Hsu" w:date="2024-08-19T13:14:00Z" w16du:dateUtc="2024-08-19T17:14:00Z">
              <w:r>
                <w:rPr>
                  <w:rFonts w:cs="Times New Roman"/>
                  <w:bCs/>
                  <w:szCs w:val="24"/>
                </w:rPr>
                <w:t>0</w:t>
              </w:r>
            </w:ins>
          </w:p>
        </w:tc>
      </w:tr>
      <w:tr w:rsidR="000D21F1" w:rsidRPr="005C029F" w14:paraId="55D127A1" w14:textId="47E5A0E8" w:rsidTr="000D21F1">
        <w:trPr>
          <w:trHeight w:hRule="exact" w:val="368"/>
          <w:trPrChange w:id="6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DD71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2E0ADD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793AC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7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F5ACDC8" w14:textId="76C8C7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2" w:author="Gen-Chang Hsu" w:date="2024-08-19T13:33:00Z" w16du:dateUtc="2024-08-19T17:33:00Z">
                <w:pPr>
                  <w:ind w:left="-572" w:firstLine="572"/>
                </w:pPr>
              </w:pPrChange>
            </w:pPr>
            <w:ins w:id="73" w:author="Gen-Chang Hsu" w:date="2024-08-19T13:14:00Z" w16du:dateUtc="2024-08-19T17:14:00Z">
              <w:r>
                <w:rPr>
                  <w:rFonts w:cs="Times New Roman"/>
                  <w:szCs w:val="24"/>
                </w:rPr>
                <w:t>22</w:t>
              </w:r>
            </w:ins>
          </w:p>
        </w:tc>
      </w:tr>
      <w:tr w:rsidR="000D21F1" w:rsidRPr="005C029F" w14:paraId="261FBE01" w14:textId="699541E7" w:rsidTr="000D21F1">
        <w:trPr>
          <w:trHeight w:hRule="exact" w:val="368"/>
          <w:trPrChange w:id="7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3EA39E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7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BD559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98A9FC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7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E0E295D" w14:textId="0909ED6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9" w:author="Gen-Chang Hsu" w:date="2024-08-19T13:33:00Z" w16du:dateUtc="2024-08-19T17:33:00Z">
                <w:pPr>
                  <w:ind w:left="-572" w:firstLine="572"/>
                </w:pPr>
              </w:pPrChange>
            </w:pPr>
            <w:ins w:id="80" w:author="Gen-Chang Hsu" w:date="2024-08-19T13:19:00Z" w16du:dateUtc="2024-08-19T17:1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0D21F1" w:rsidRPr="005C029F" w14:paraId="3D80EB26" w14:textId="2055A496" w:rsidTr="000D21F1">
        <w:trPr>
          <w:trHeight w:hRule="exact" w:val="368"/>
          <w:trPrChange w:id="8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C8EEC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8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97C130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F357E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8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097D321" w14:textId="32C030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6" w:author="Gen-Chang Hsu" w:date="2024-08-19T13:33:00Z" w16du:dateUtc="2024-08-19T17:33:00Z">
                <w:pPr>
                  <w:ind w:left="-572" w:firstLine="572"/>
                </w:pPr>
              </w:pPrChange>
            </w:pPr>
            <w:ins w:id="87" w:author="Gen-Chang Hsu" w:date="2024-08-19T13:19:00Z" w16du:dateUtc="2024-08-19T17:19:00Z">
              <w:r>
                <w:rPr>
                  <w:rFonts w:cs="Times New Roman"/>
                  <w:szCs w:val="24"/>
                </w:rPr>
                <w:t>32</w:t>
              </w:r>
            </w:ins>
          </w:p>
        </w:tc>
      </w:tr>
      <w:tr w:rsidR="000D21F1" w:rsidRPr="005C029F" w14:paraId="0D2D4EBF" w14:textId="2B8B5B27" w:rsidTr="000D21F1">
        <w:trPr>
          <w:trHeight w:hRule="exact" w:val="368"/>
          <w:trPrChange w:id="8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5C9F8A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05515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23F2F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9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C34A98F" w14:textId="1EC620C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93" w:author="Gen-Chang Hsu" w:date="2024-08-19T13:33:00Z" w16du:dateUtc="2024-08-19T17:33:00Z">
                <w:pPr>
                  <w:ind w:left="-572" w:firstLine="572"/>
                </w:pPr>
              </w:pPrChange>
            </w:pPr>
            <w:ins w:id="94" w:author="Gen-Chang Hsu" w:date="2024-08-19T13:19:00Z" w16du:dateUtc="2024-08-19T17:19:00Z">
              <w:r>
                <w:rPr>
                  <w:rFonts w:cs="Times New Roman"/>
                  <w:szCs w:val="24"/>
                </w:rPr>
                <w:t>10</w:t>
              </w:r>
            </w:ins>
          </w:p>
        </w:tc>
      </w:tr>
      <w:tr w:rsidR="000D21F1" w:rsidRPr="005C029F" w14:paraId="0018CF7F" w14:textId="2B5983E1" w:rsidTr="000D21F1">
        <w:trPr>
          <w:trHeight w:hRule="exact" w:val="368"/>
          <w:trPrChange w:id="9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32A2C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79C22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CA4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9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42519AB" w14:textId="5DC8AB5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1" w:author="Gen-Chang Hsu" w:date="2024-08-19T13:19:00Z" w16du:dateUtc="2024-08-19T17:19:00Z">
              <w:r>
                <w:rPr>
                  <w:rFonts w:cs="Times New Roman"/>
                  <w:szCs w:val="24"/>
                </w:rPr>
                <w:t>37</w:t>
              </w:r>
            </w:ins>
          </w:p>
        </w:tc>
      </w:tr>
      <w:tr w:rsidR="000D21F1" w:rsidRPr="005C029F" w14:paraId="0BC9AC3B" w14:textId="3E56812C" w:rsidTr="000D21F1">
        <w:trPr>
          <w:trHeight w:hRule="exact" w:val="368"/>
          <w:trPrChange w:id="10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DCF13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0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11F6A3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3956F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10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7A65CD6" w14:textId="075DB07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8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3D4DEFA0" w14:textId="64444E23" w:rsidTr="000D21F1">
        <w:trPr>
          <w:trHeight w:hRule="exact" w:val="368"/>
          <w:trPrChange w:id="10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E10D6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ECB8F2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3EC66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11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B769119" w14:textId="41E8A571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14" w:author="Gen-Chang Hsu" w:date="2024-08-19T13:33:00Z" w16du:dateUtc="2024-08-19T17:33:00Z">
                <w:pPr>
                  <w:ind w:left="-572" w:firstLine="572"/>
                </w:pPr>
              </w:pPrChange>
            </w:pPr>
            <w:ins w:id="115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5C77B154" w14:textId="7EA933A3" w:rsidTr="000D21F1">
        <w:trPr>
          <w:trHeight w:hRule="exact" w:val="368"/>
          <w:trPrChange w:id="11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EEAC4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C54513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9BCD65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</w:rPr>
              <w:t>Nymphalidae</w:t>
            </w:r>
          </w:p>
        </w:tc>
        <w:tc>
          <w:tcPr>
            <w:tcW w:w="1980" w:type="dxa"/>
            <w:tcPrChange w:id="12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C2EDFF6" w14:textId="3CBD80C8" w:rsidR="000D21F1" w:rsidRPr="005C029F" w:rsidRDefault="000D21F1">
            <w:pPr>
              <w:ind w:left="-572" w:firstLine="572"/>
              <w:jc w:val="center"/>
              <w:rPr>
                <w:rFonts w:cs="Times New Roman"/>
              </w:rPr>
              <w:pPrChange w:id="12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2" w:author="Gen-Chang Hsu" w:date="2024-08-19T13:20:00Z" w16du:dateUtc="2024-08-19T17:20:00Z">
              <w:r>
                <w:rPr>
                  <w:rFonts w:cs="Times New Roman"/>
                </w:rPr>
                <w:t>0</w:t>
              </w:r>
            </w:ins>
          </w:p>
        </w:tc>
      </w:tr>
      <w:tr w:rsidR="000D21F1" w:rsidRPr="005C029F" w14:paraId="57B864F0" w14:textId="6D52C1FF" w:rsidTr="000D21F1">
        <w:trPr>
          <w:trHeight w:hRule="exact" w:val="368"/>
          <w:trPrChange w:id="12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DAC8B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2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2540A1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347D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12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AE9477A" w14:textId="1C9EA770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2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9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CEBFCFE" w14:textId="0267E645" w:rsidTr="000D21F1">
        <w:trPr>
          <w:trHeight w:hRule="exact" w:val="368"/>
          <w:trPrChange w:id="13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0536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3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1670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6E43C5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13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66F99B76" w14:textId="529FA9D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3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6" w:author="Gen-Chang Hsu" w:date="2024-08-19T13:26:00Z" w16du:dateUtc="2024-08-19T17:26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0D21F1" w:rsidRPr="005C029F" w14:paraId="02228D93" w14:textId="10CDF921" w:rsidTr="000D21F1">
        <w:trPr>
          <w:trHeight w:hRule="exact" w:val="368"/>
          <w:trPrChange w:id="13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55943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3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4944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59DA9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14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8DB29C0" w14:textId="2659262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43" w:author="Gen-Chang Hsu" w:date="2024-08-19T13:26:00Z" w16du:dateUtc="2024-08-19T17:26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250A6665" w14:textId="1ADD7E86" w:rsidTr="000D21F1">
        <w:trPr>
          <w:trHeight w:hRule="exact" w:val="368"/>
          <w:trPrChange w:id="14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9DE9E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4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F23819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3039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14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E4B9101" w14:textId="3C5DF4C5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9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0" w:author="Gen-Chang Hsu" w:date="2024-08-19T13:27:00Z" w16du:dateUtc="2024-08-19T17:27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0D21F1" w:rsidRPr="005C029F" w14:paraId="3D014E53" w14:textId="7406A149" w:rsidTr="000D21F1">
        <w:trPr>
          <w:trHeight w:hRule="exact" w:val="368"/>
          <w:trPrChange w:id="15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06F8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5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565D5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EAA0EA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15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D666A20" w14:textId="7BEA0B4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6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7" w:author="Gen-Chang Hsu" w:date="2024-08-19T13:27:00Z" w16du:dateUtc="2024-08-19T17:27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6AE8B929" w14:textId="1D022A2A" w:rsidTr="000D21F1">
        <w:trPr>
          <w:trHeight w:hRule="exact" w:val="368"/>
          <w:trPrChange w:id="15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26935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EEDA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4CC9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16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7184D3E" w14:textId="4F1A280C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63" w:author="Gen-Chang Hsu" w:date="2024-08-19T13:33:00Z" w16du:dateUtc="2024-08-19T17:33:00Z">
                <w:pPr>
                  <w:ind w:left="-572" w:firstLine="572"/>
                </w:pPr>
              </w:pPrChange>
            </w:pPr>
            <w:ins w:id="164" w:author="Gen-Chang Hsu" w:date="2024-08-19T13:27:00Z" w16du:dateUtc="2024-08-19T17:27:00Z">
              <w:r>
                <w:rPr>
                  <w:rFonts w:cs="Times New Roman"/>
                  <w:szCs w:val="24"/>
                </w:rPr>
                <w:t>6</w:t>
              </w:r>
            </w:ins>
          </w:p>
        </w:tc>
      </w:tr>
      <w:tr w:rsidR="000D21F1" w:rsidRPr="005C029F" w14:paraId="4CD113E8" w14:textId="7A58485E" w:rsidTr="000D21F1">
        <w:trPr>
          <w:trHeight w:hRule="exact" w:val="368"/>
          <w:trPrChange w:id="16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D145B9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10AC03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DE54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16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7DD404D" w14:textId="1093D2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1" w:author="Gen-Chang Hsu" w:date="2024-08-19T13:27:00Z" w16du:dateUtc="2024-08-19T17:27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0D21F1" w:rsidRPr="005C029F" w14:paraId="129DCDFC" w14:textId="6DF89114" w:rsidTr="000D21F1">
        <w:trPr>
          <w:trHeight w:hRule="exact" w:val="368"/>
          <w:trPrChange w:id="17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F5799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7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3461B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A7420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  <w:tc>
          <w:tcPr>
            <w:tcW w:w="1980" w:type="dxa"/>
            <w:tcPrChange w:id="17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3E29490" w14:textId="1309E99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8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83AA3CA" w14:textId="566A5285" w:rsidTr="000D21F1">
        <w:trPr>
          <w:trHeight w:hRule="exact" w:val="368"/>
          <w:trPrChange w:id="17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F3E72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9F8B71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95A07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18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7EC9C0C" w14:textId="7C871577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84" w:author="Gen-Chang Hsu" w:date="2024-08-19T13:33:00Z" w16du:dateUtc="2024-08-19T17:33:00Z">
                <w:pPr>
                  <w:ind w:left="-572" w:firstLine="572"/>
                </w:pPr>
              </w:pPrChange>
            </w:pPr>
            <w:ins w:id="185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0D21F1" w:rsidRPr="005C029F" w14:paraId="15144CBC" w14:textId="5B2B4921" w:rsidTr="000D21F1">
        <w:trPr>
          <w:trHeight w:hRule="exact" w:val="368"/>
          <w:trPrChange w:id="18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AA680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066BBA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18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703AA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  <w:tc>
          <w:tcPr>
            <w:tcW w:w="1980" w:type="dxa"/>
            <w:tcPrChange w:id="19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6A16FD9" w14:textId="1747826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2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6E129DD7" w14:textId="1A4CB126" w:rsidTr="000D21F1">
        <w:trPr>
          <w:trHeight w:hRule="exact" w:val="368"/>
          <w:trPrChange w:id="19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6D0962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9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B1CFF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7282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19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B34C611" w14:textId="711A3A58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9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200" w:author="Gen-Chang Hsu" w:date="2024-08-19T14:06:00Z" w16du:dateUtc="2024-08-19T18:06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201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78D126D9" w14:textId="7922A848" w:rsidTr="00195FEF">
        <w:trPr>
          <w:trHeight w:hRule="exact" w:val="413"/>
          <w:trPrChange w:id="202" w:author="Gen-Chang Hsu" w:date="2024-08-19T14:06:00Z" w16du:dateUtc="2024-08-19T18:06:00Z">
            <w:trPr>
              <w:gridAfter w:val="0"/>
              <w:trHeight w:hRule="exact" w:val="413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3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2914D2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4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C109D9F" w14:textId="77777777" w:rsidR="00195FEF" w:rsidRPr="005C029F" w:rsidRDefault="00195FEF" w:rsidP="00FC2B82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5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BB4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06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052CA2D8" w14:textId="6B7D9E9D" w:rsidR="00195FEF" w:rsidRPr="005C029F" w:rsidRDefault="00195FEF" w:rsidP="00FC2B82">
            <w:pPr>
              <w:rPr>
                <w:rFonts w:cs="Times New Roman"/>
                <w:szCs w:val="24"/>
              </w:rPr>
            </w:pPr>
            <w:ins w:id="207" w:author="Gen-Chang Hsu" w:date="2024-08-19T13:15:00Z" w16du:dateUtc="2024-08-19T17:15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2AC90EA" w14:textId="1C6FF503" w:rsidTr="00195FEF">
        <w:trPr>
          <w:trHeight w:hRule="exact" w:val="336"/>
          <w:trPrChange w:id="20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9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CC4686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10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BA47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1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57503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12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DBC84A7" w14:textId="7E1DE87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13" w:author="Gen-Chang Hsu" w:date="2024-08-19T13:33:00Z" w16du:dateUtc="2024-08-19T17:33:00Z">
                <w:pPr/>
              </w:pPrChange>
            </w:pPr>
            <w:ins w:id="214" w:author="Gen-Chang Hsu" w:date="2024-08-19T13:15:00Z" w16du:dateUtc="2024-08-19T17:15:00Z">
              <w:r>
                <w:rPr>
                  <w:rFonts w:cs="Times New Roman"/>
                  <w:szCs w:val="24"/>
                </w:rPr>
                <w:t>2</w:t>
              </w:r>
            </w:ins>
            <w:ins w:id="215" w:author="Gen-Chang Hsu" w:date="2024-08-19T13:16:00Z" w16du:dateUtc="2024-08-19T17:1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4898F5FC" w14:textId="3439CFDD" w:rsidTr="00195FEF">
        <w:trPr>
          <w:trHeight w:hRule="exact" w:val="336"/>
          <w:trPrChange w:id="21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40396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1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E7CAF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621A5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22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10BBB9" w14:textId="66C924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1" w:author="Gen-Chang Hsu" w:date="2024-08-19T13:33:00Z" w16du:dateUtc="2024-08-19T17:33:00Z">
                <w:pPr/>
              </w:pPrChange>
            </w:pPr>
            <w:ins w:id="222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1B422AB" w14:textId="7BFE8590" w:rsidTr="00195FEF">
        <w:trPr>
          <w:trHeight w:hRule="exact" w:val="336"/>
          <w:trPrChange w:id="22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21ACD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2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9F0D4A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1BD48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22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892B4FA" w14:textId="4D8F3D0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8" w:author="Gen-Chang Hsu" w:date="2024-08-19T13:33:00Z" w16du:dateUtc="2024-08-19T17:33:00Z">
                <w:pPr/>
              </w:pPrChange>
            </w:pPr>
            <w:ins w:id="229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AE416B0" w14:textId="4F359317" w:rsidTr="00195FEF">
        <w:trPr>
          <w:trHeight w:hRule="exact" w:val="336"/>
          <w:trPrChange w:id="23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A2D0BC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F2EBB9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DFCDBA" w14:textId="7AA57A60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23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93DDB8C" w14:textId="454918D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35" w:author="Gen-Chang Hsu" w:date="2024-08-19T13:33:00Z" w16du:dateUtc="2024-08-19T17:33:00Z">
                <w:pPr/>
              </w:pPrChange>
            </w:pPr>
            <w:ins w:id="236" w:author="Gen-Chang Hsu" w:date="2024-08-19T13:16:00Z" w16du:dateUtc="2024-08-19T17:16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4A126EE4" w14:textId="651C700F" w:rsidTr="00195FEF">
        <w:trPr>
          <w:trHeight w:hRule="exact" w:val="336"/>
          <w:trPrChange w:id="23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4727A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C99AC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4354A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24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3A93B61" w14:textId="0AC282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2" w:author="Gen-Chang Hsu" w:date="2024-08-19T13:33:00Z" w16du:dateUtc="2024-08-19T17:33:00Z">
                <w:pPr/>
              </w:pPrChange>
            </w:pPr>
            <w:ins w:id="243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CA03F78" w14:textId="2E57B78E" w:rsidTr="00195FEF">
        <w:trPr>
          <w:trHeight w:hRule="exact" w:val="336"/>
          <w:trPrChange w:id="24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03508E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DA36B38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55335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24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26ED549" w14:textId="358CC4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9" w:author="Gen-Chang Hsu" w:date="2024-08-19T13:33:00Z" w16du:dateUtc="2024-08-19T17:33:00Z">
                <w:pPr/>
              </w:pPrChange>
            </w:pPr>
            <w:ins w:id="250" w:author="Gen-Chang Hsu" w:date="2024-08-19T13:16:00Z" w16du:dateUtc="2024-08-19T17:16:00Z">
              <w:r>
                <w:rPr>
                  <w:rFonts w:cs="Times New Roman"/>
                  <w:bCs/>
                  <w:szCs w:val="24"/>
                </w:rPr>
                <w:t>39</w:t>
              </w:r>
            </w:ins>
          </w:p>
        </w:tc>
      </w:tr>
      <w:tr w:rsidR="00195FEF" w:rsidRPr="005C029F" w14:paraId="65C5D9D2" w14:textId="60F90E49" w:rsidTr="00195FEF">
        <w:trPr>
          <w:trHeight w:hRule="exact" w:val="336"/>
          <w:trPrChange w:id="25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AF996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25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D9D41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4E8104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  <w:tc>
          <w:tcPr>
            <w:tcW w:w="1980" w:type="dxa"/>
            <w:tcPrChange w:id="25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1660687" w14:textId="494D3AF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6" w:author="Gen-Chang Hsu" w:date="2024-08-19T13:33:00Z" w16du:dateUtc="2024-08-19T17:33:00Z">
                <w:pPr/>
              </w:pPrChange>
            </w:pPr>
            <w:ins w:id="257" w:author="Gen-Chang Hsu" w:date="2024-08-19T13:20:00Z" w16du:dateUtc="2024-08-19T17:20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195FEF" w:rsidRPr="005C029F" w14:paraId="3F6AE96C" w14:textId="721565B9" w:rsidTr="00195FEF">
        <w:trPr>
          <w:trHeight w:hRule="exact" w:val="336"/>
          <w:trPrChange w:id="25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423F8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28D047F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F27B2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26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96B418E" w14:textId="4B0BBCC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63" w:author="Gen-Chang Hsu" w:date="2024-08-19T13:33:00Z" w16du:dateUtc="2024-08-19T17:33:00Z">
                <w:pPr/>
              </w:pPrChange>
            </w:pPr>
            <w:ins w:id="264" w:author="Gen-Chang Hsu" w:date="2024-08-19T13:20:00Z" w16du:dateUtc="2024-08-19T17:20:00Z">
              <w:r>
                <w:rPr>
                  <w:rFonts w:cs="Times New Roman"/>
                  <w:szCs w:val="24"/>
                </w:rPr>
                <w:t>79</w:t>
              </w:r>
            </w:ins>
          </w:p>
        </w:tc>
      </w:tr>
      <w:tr w:rsidR="00195FEF" w:rsidRPr="005C029F" w14:paraId="19879E6B" w14:textId="62BEA82B" w:rsidTr="00195FEF">
        <w:trPr>
          <w:trHeight w:hRule="exact" w:val="336"/>
          <w:trPrChange w:id="26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89A9CE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4407F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F1AD0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26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4D0AFED" w14:textId="732348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0" w:author="Gen-Chang Hsu" w:date="2024-08-19T13:33:00Z" w16du:dateUtc="2024-08-19T17:33:00Z">
                <w:pPr/>
              </w:pPrChange>
            </w:pPr>
            <w:ins w:id="271" w:author="Gen-Chang Hsu" w:date="2024-08-19T13:20:00Z" w16du:dateUtc="2024-08-19T17:20:00Z">
              <w:r>
                <w:rPr>
                  <w:rFonts w:cs="Times New Roman"/>
                  <w:szCs w:val="24"/>
                </w:rPr>
                <w:t>78</w:t>
              </w:r>
            </w:ins>
          </w:p>
        </w:tc>
      </w:tr>
      <w:tr w:rsidR="00195FEF" w:rsidRPr="005C029F" w14:paraId="0242388F" w14:textId="04FA0F83" w:rsidTr="00195FEF">
        <w:trPr>
          <w:trHeight w:hRule="exact" w:val="336"/>
          <w:trPrChange w:id="27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D51D4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7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D00ACC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3B193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27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83F8C92" w14:textId="2DCE831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7" w:author="Gen-Chang Hsu" w:date="2024-08-19T13:33:00Z" w16du:dateUtc="2024-08-19T17:33:00Z">
                <w:pPr/>
              </w:pPrChange>
            </w:pPr>
            <w:ins w:id="278" w:author="Gen-Chang Hsu" w:date="2024-08-19T13:20:00Z" w16du:dateUtc="2024-08-19T17:2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51FC95B7" w14:textId="3900ACE8" w:rsidTr="00195FEF">
        <w:trPr>
          <w:trHeight w:hRule="exact" w:val="336"/>
          <w:trPrChange w:id="27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1806BA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6AE341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1057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28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6E9C43" w14:textId="2D302C7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84" w:author="Gen-Chang Hsu" w:date="2024-08-19T13:33:00Z" w16du:dateUtc="2024-08-19T17:33:00Z">
                <w:pPr/>
              </w:pPrChange>
            </w:pPr>
            <w:ins w:id="285" w:author="Gen-Chang Hsu" w:date="2024-08-19T13:20:00Z" w16du:dateUtc="2024-08-19T17:20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195FEF" w:rsidRPr="005C029F" w14:paraId="69D0B8C5" w14:textId="086D7B81" w:rsidTr="00195FEF">
        <w:trPr>
          <w:trHeight w:hRule="exact" w:val="336"/>
          <w:trPrChange w:id="28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2087C3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A928260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A09DC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29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B48D2A" w14:textId="41AA75D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1" w:author="Gen-Chang Hsu" w:date="2024-08-19T13:33:00Z" w16du:dateUtc="2024-08-19T17:33:00Z">
                <w:pPr/>
              </w:pPrChange>
            </w:pPr>
            <w:ins w:id="292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15986AAE" w14:textId="0898849D" w:rsidTr="00195FEF">
        <w:trPr>
          <w:trHeight w:hRule="exact" w:val="336"/>
          <w:trPrChange w:id="29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74D5E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9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E32BED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F2A5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29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DF95F2D" w14:textId="63BC24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8" w:author="Gen-Chang Hsu" w:date="2024-08-19T13:33:00Z" w16du:dateUtc="2024-08-19T17:33:00Z">
                <w:pPr/>
              </w:pPrChange>
            </w:pPr>
            <w:ins w:id="299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C6517B7" w14:textId="52C50C33" w:rsidTr="00195FEF">
        <w:trPr>
          <w:trHeight w:hRule="exact" w:val="336"/>
          <w:trPrChange w:id="30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41609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0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E23505B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E822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30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9769B6D" w14:textId="5933F6E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05" w:author="Gen-Chang Hsu" w:date="2024-08-19T13:33:00Z" w16du:dateUtc="2024-08-19T17:33:00Z">
                <w:pPr/>
              </w:pPrChange>
            </w:pPr>
            <w:ins w:id="306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0CEC240" w14:textId="06359B10" w:rsidTr="00195FEF">
        <w:trPr>
          <w:trHeight w:hRule="exact" w:val="336"/>
          <w:trPrChange w:id="30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4BD51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0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3ADF3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93527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31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6CF850B" w14:textId="10E908B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2" w:author="Gen-Chang Hsu" w:date="2024-08-19T13:33:00Z" w16du:dateUtc="2024-08-19T17:33:00Z">
                <w:pPr/>
              </w:pPrChange>
            </w:pPr>
            <w:ins w:id="313" w:author="Gen-Chang Hsu" w:date="2024-08-19T13:26:00Z" w16du:dateUtc="2024-08-19T17:26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6AD346E" w14:textId="222FE13F" w:rsidTr="00195FEF">
        <w:trPr>
          <w:trHeight w:hRule="exact" w:val="336"/>
          <w:trPrChange w:id="31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6FEB4D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1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6C80A9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90AF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31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E7418F4" w14:textId="0733945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9" w:author="Gen-Chang Hsu" w:date="2024-08-19T13:33:00Z" w16du:dateUtc="2024-08-19T17:33:00Z">
                <w:pPr/>
              </w:pPrChange>
            </w:pPr>
            <w:ins w:id="320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347B568D" w14:textId="56EE1C2F" w:rsidTr="00195FEF">
        <w:trPr>
          <w:trHeight w:hRule="exact" w:val="336"/>
          <w:trPrChange w:id="32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DC1547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2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CD2912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1868D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32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7ECAFA2" w14:textId="4442ED4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6" w:author="Gen-Chang Hsu" w:date="2024-08-19T13:33:00Z" w16du:dateUtc="2024-08-19T17:33:00Z">
                <w:pPr/>
              </w:pPrChange>
            </w:pPr>
            <w:ins w:id="327" w:author="Gen-Chang Hsu" w:date="2024-08-19T13:28:00Z" w16du:dateUtc="2024-08-19T17:28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5C67A9FB" w14:textId="2E1AAEF9" w:rsidTr="00195FEF">
        <w:trPr>
          <w:trHeight w:hRule="exact" w:val="336"/>
          <w:trPrChange w:id="32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B4338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29360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E0B8E8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33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3040BD" w14:textId="06671D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33" w:author="Gen-Chang Hsu" w:date="2024-08-19T13:33:00Z" w16du:dateUtc="2024-08-19T17:33:00Z">
                <w:pPr/>
              </w:pPrChange>
            </w:pPr>
            <w:ins w:id="334" w:author="Gen-Chang Hsu" w:date="2024-08-19T13:28:00Z" w16du:dateUtc="2024-08-19T17:28:00Z">
              <w:r>
                <w:rPr>
                  <w:rFonts w:cs="Times New Roman"/>
                  <w:szCs w:val="24"/>
                </w:rPr>
                <w:t>4</w:t>
              </w:r>
            </w:ins>
          </w:p>
        </w:tc>
      </w:tr>
      <w:tr w:rsidR="00195FEF" w:rsidRPr="005C029F" w14:paraId="746DA6C6" w14:textId="30304949" w:rsidTr="00195FEF">
        <w:trPr>
          <w:trHeight w:hRule="exact" w:val="336"/>
          <w:trPrChange w:id="33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F0F35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9B39BA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65F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33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A2DD4C3" w14:textId="4B25843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40" w:author="Gen-Chang Hsu" w:date="2024-08-19T13:33:00Z" w16du:dateUtc="2024-08-19T17:33:00Z">
                <w:pPr/>
              </w:pPrChange>
            </w:pPr>
            <w:ins w:id="341" w:author="Gen-Chang Hsu" w:date="2024-08-19T13:28:00Z" w16du:dateUtc="2024-08-19T17:28:00Z">
              <w:r>
                <w:rPr>
                  <w:rFonts w:cs="Times New Roman"/>
                  <w:szCs w:val="24"/>
                </w:rPr>
                <w:t>7</w:t>
              </w:r>
            </w:ins>
          </w:p>
        </w:tc>
      </w:tr>
      <w:tr w:rsidR="00195FEF" w:rsidRPr="005C029F" w14:paraId="171F6712" w14:textId="77777777" w:rsidTr="00195FEF">
        <w:trPr>
          <w:trHeight w:hRule="exact" w:val="336"/>
          <w:ins w:id="342" w:author="Gen-Chang Hsu" w:date="2024-08-19T13:35:00Z"/>
          <w:trPrChange w:id="34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2FC6B8" w14:textId="77777777" w:rsidR="00195FEF" w:rsidRPr="005C029F" w:rsidRDefault="00195FEF" w:rsidP="00FC2B82">
            <w:pPr>
              <w:rPr>
                <w:ins w:id="345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4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BE74CD1" w14:textId="11925CDD" w:rsidR="00195FEF" w:rsidRPr="005C029F" w:rsidRDefault="00195FEF" w:rsidP="00FC2B82">
            <w:pPr>
              <w:ind w:left="141"/>
              <w:rPr>
                <w:ins w:id="347" w:author="Gen-Chang Hsu" w:date="2024-08-19T13:35:00Z" w16du:dateUtc="2024-08-19T17:35:00Z"/>
                <w:rFonts w:cs="Times New Roman"/>
                <w:szCs w:val="24"/>
              </w:rPr>
            </w:pPr>
            <w:ins w:id="348" w:author="Gen-Chang Hsu" w:date="2024-08-19T13:35:00Z" w16du:dateUtc="2024-08-19T17:35:00Z">
              <w:r>
                <w:rPr>
                  <w:rFonts w:cs="Times New Roman"/>
                  <w:szCs w:val="24"/>
                </w:rPr>
                <w:t>Diptera</w:t>
              </w:r>
            </w:ins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6BE887" w14:textId="77777777" w:rsidR="00195FEF" w:rsidRPr="00CC7875" w:rsidRDefault="00195FEF" w:rsidP="00CC7875">
            <w:pPr>
              <w:rPr>
                <w:ins w:id="350" w:author="Gen-Chang Hsu" w:date="2024-08-19T13:36:00Z"/>
                <w:rFonts w:cs="Times New Roman"/>
                <w:szCs w:val="24"/>
              </w:rPr>
            </w:pPr>
            <w:ins w:id="351" w:author="Gen-Chang Hsu" w:date="2024-08-19T13:36:00Z">
              <w:r w:rsidRPr="00CC7875">
                <w:rPr>
                  <w:rFonts w:cs="Times New Roman"/>
                  <w:szCs w:val="24"/>
                </w:rPr>
                <w:t>Empididae</w:t>
              </w:r>
            </w:ins>
          </w:p>
          <w:p w14:paraId="737AF52B" w14:textId="77777777" w:rsidR="00195FEF" w:rsidRPr="005C029F" w:rsidRDefault="00195FEF" w:rsidP="00FC2B82">
            <w:pPr>
              <w:rPr>
                <w:ins w:id="352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tcPrChange w:id="35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0A4A375" w14:textId="134EB9E9" w:rsidR="00195FEF" w:rsidRDefault="00195FEF" w:rsidP="00C939ED">
            <w:pPr>
              <w:jc w:val="center"/>
              <w:rPr>
                <w:ins w:id="354" w:author="Gen-Chang Hsu" w:date="2024-08-19T13:35:00Z" w16du:dateUtc="2024-08-19T17:35:00Z"/>
                <w:rFonts w:cs="Times New Roman"/>
                <w:szCs w:val="24"/>
              </w:rPr>
            </w:pPr>
            <w:ins w:id="355" w:author="Gen-Chang Hsu" w:date="2024-08-19T13:35:00Z" w16du:dateUtc="2024-08-19T17:35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022FFAC5" w14:textId="7B481ACC" w:rsidTr="00195FEF">
        <w:trPr>
          <w:trHeight w:hRule="exact" w:val="336"/>
          <w:trPrChange w:id="35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3FD5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73B569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76949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36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D1F918D" w14:textId="3BAEFBD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1" w:author="Gen-Chang Hsu" w:date="2024-08-19T13:33:00Z" w16du:dateUtc="2024-08-19T17:33:00Z">
                <w:pPr/>
              </w:pPrChange>
            </w:pPr>
            <w:ins w:id="362" w:author="Gen-Chang Hsu" w:date="2024-08-19T13:29:00Z" w16du:dateUtc="2024-08-19T17:29:00Z">
              <w:r>
                <w:rPr>
                  <w:rFonts w:cs="Times New Roman"/>
                  <w:szCs w:val="24"/>
                </w:rPr>
                <w:t>26</w:t>
              </w:r>
            </w:ins>
          </w:p>
        </w:tc>
      </w:tr>
      <w:tr w:rsidR="00195FEF" w:rsidRPr="005C029F" w14:paraId="4AD1D87B" w14:textId="1F1FB806" w:rsidTr="00195FEF">
        <w:trPr>
          <w:trHeight w:hRule="exact" w:val="336"/>
          <w:trPrChange w:id="36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5B3FFB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6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5666A3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04F90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  <w:tc>
          <w:tcPr>
            <w:tcW w:w="1980" w:type="dxa"/>
            <w:tcPrChange w:id="36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9496C26" w14:textId="00A7F31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8" w:author="Gen-Chang Hsu" w:date="2024-08-19T13:33:00Z" w16du:dateUtc="2024-08-19T17:33:00Z">
                <w:pPr/>
              </w:pPrChange>
            </w:pPr>
            <w:ins w:id="369" w:author="Gen-Chang Hsu" w:date="2024-08-19T13:29:00Z" w16du:dateUtc="2024-08-19T17:29:00Z">
              <w:r>
                <w:rPr>
                  <w:rFonts w:cs="Times New Roman"/>
                  <w:szCs w:val="24"/>
                </w:rPr>
                <w:t>31</w:t>
              </w:r>
            </w:ins>
          </w:p>
        </w:tc>
      </w:tr>
      <w:tr w:rsidR="00195FEF" w:rsidRPr="005C029F" w14:paraId="6A7D5DE2" w14:textId="30C6BF1A" w:rsidTr="00195FEF">
        <w:trPr>
          <w:trHeight w:hRule="exact" w:val="336"/>
          <w:trPrChange w:id="37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F6AD23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00F07D4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AC426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37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50BF6E3" w14:textId="55C14B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75" w:author="Gen-Chang Hsu" w:date="2024-08-19T13:33:00Z" w16du:dateUtc="2024-08-19T17:33:00Z">
                <w:pPr/>
              </w:pPrChange>
            </w:pPr>
            <w:ins w:id="376" w:author="Gen-Chang Hsu" w:date="2024-08-19T13:29:00Z" w16du:dateUtc="2024-08-19T17:29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1FC196E" w14:textId="670B52B5" w:rsidTr="00195FEF">
        <w:trPr>
          <w:trHeight w:hRule="exact" w:val="336"/>
          <w:trPrChange w:id="37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87A4D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CCB5146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F9D8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38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9A1E92A" w14:textId="277FA29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82" w:author="Gen-Chang Hsu" w:date="2024-08-19T13:33:00Z" w16du:dateUtc="2024-08-19T17:33:00Z">
                <w:pPr/>
              </w:pPrChange>
            </w:pPr>
            <w:ins w:id="383" w:author="Gen-Chang Hsu" w:date="2024-08-19T13:29:00Z" w16du:dateUtc="2024-08-19T17:29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lastRenderedPageBreak/>
        <w:t>(c) Year 2019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384" w:author="Gen-Chang Hsu" w:date="2024-08-19T14:07:00Z" w16du:dateUtc="2024-08-19T18:07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385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43C3F917" w14:textId="67AE8F39" w:rsidTr="00195FEF">
        <w:trPr>
          <w:trHeight w:hRule="exact" w:val="454"/>
          <w:trPrChange w:id="386" w:author="Gen-Chang Hsu" w:date="2024-08-19T14:07:00Z" w16du:dateUtc="2024-08-19T18:07:00Z">
            <w:trPr>
              <w:gridAfter w:val="0"/>
              <w:trHeight w:hRule="exact" w:val="454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7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CE0B99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388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3C61FE" w14:textId="77777777" w:rsidR="00195FEF" w:rsidRPr="005C029F" w:rsidRDefault="00195FEF" w:rsidP="00ED49CB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9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B88377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390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B96F4D" w14:textId="3B8E7756" w:rsidR="00195FEF" w:rsidRPr="005C029F" w:rsidRDefault="00195FEF" w:rsidP="00ED49CB">
            <w:pPr>
              <w:rPr>
                <w:rFonts w:cs="Times New Roman"/>
                <w:szCs w:val="24"/>
              </w:rPr>
            </w:pPr>
            <w:ins w:id="391" w:author="Gen-Chang Hsu" w:date="2024-08-19T13:18:00Z" w16du:dateUtc="2024-08-19T17:18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78D47D3" w14:textId="1AEF9E8A" w:rsidTr="00195FEF">
        <w:trPr>
          <w:trHeight w:hRule="exact" w:val="369"/>
          <w:trPrChange w:id="39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3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37B7A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394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48E5D44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5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9C9F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96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75A1C522" w14:textId="26F8382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97" w:author="Gen-Chang Hsu" w:date="2024-08-19T13:33:00Z" w16du:dateUtc="2024-08-19T17:33:00Z">
                <w:pPr/>
              </w:pPrChange>
            </w:pPr>
            <w:ins w:id="398" w:author="Gen-Chang Hsu" w:date="2024-08-19T13:18:00Z" w16du:dateUtc="2024-08-19T17:18:00Z">
              <w:r>
                <w:rPr>
                  <w:rFonts w:cs="Times New Roman"/>
                  <w:szCs w:val="24"/>
                </w:rPr>
                <w:t>68</w:t>
              </w:r>
            </w:ins>
          </w:p>
        </w:tc>
      </w:tr>
      <w:tr w:rsidR="00195FEF" w:rsidRPr="005C029F" w14:paraId="015AAB47" w14:textId="5A14A19C" w:rsidTr="00195FEF">
        <w:trPr>
          <w:trHeight w:hRule="exact" w:val="369"/>
          <w:trPrChange w:id="39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094EA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1B572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EC32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40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488CC0A" w14:textId="35E3159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04" w:author="Gen-Chang Hsu" w:date="2024-08-19T13:33:00Z" w16du:dateUtc="2024-08-19T17:33:00Z">
                <w:pPr/>
              </w:pPrChange>
            </w:pPr>
            <w:ins w:id="405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2ABCABF" w14:textId="6F088AD3" w:rsidTr="00195FEF">
        <w:trPr>
          <w:trHeight w:hRule="exact" w:val="369"/>
          <w:trPrChange w:id="40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6974A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EABC99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614BF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41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5C2AFC6" w14:textId="2B480E1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1" w:author="Gen-Chang Hsu" w:date="2024-08-19T13:33:00Z" w16du:dateUtc="2024-08-19T17:33:00Z">
                <w:pPr/>
              </w:pPrChange>
            </w:pPr>
            <w:ins w:id="412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00C84BC" w14:textId="08DE00CC" w:rsidTr="00195FEF">
        <w:trPr>
          <w:trHeight w:hRule="exact" w:val="369"/>
          <w:trPrChange w:id="41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38DEBE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1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6A115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CB17CC5" w14:textId="770C5931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41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7D1389F" w14:textId="5FBD4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8" w:author="Gen-Chang Hsu" w:date="2024-08-19T13:33:00Z" w16du:dateUtc="2024-08-19T17:33:00Z">
                <w:pPr/>
              </w:pPrChange>
            </w:pPr>
            <w:ins w:id="419" w:author="Gen-Chang Hsu" w:date="2024-08-19T13:18:00Z" w16du:dateUtc="2024-08-19T17:18:00Z">
              <w:r>
                <w:rPr>
                  <w:rFonts w:cs="Times New Roman"/>
                  <w:szCs w:val="24"/>
                </w:rPr>
                <w:t>63</w:t>
              </w:r>
            </w:ins>
          </w:p>
        </w:tc>
      </w:tr>
      <w:tr w:rsidR="00195FEF" w:rsidRPr="005C029F" w14:paraId="6B0B3179" w14:textId="4076138A" w:rsidTr="00195FEF">
        <w:trPr>
          <w:trHeight w:hRule="exact" w:val="369"/>
          <w:trPrChange w:id="42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4CDAB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70789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CE792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42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D85E91" w14:textId="314A529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25" w:author="Gen-Chang Hsu" w:date="2024-08-19T13:33:00Z" w16du:dateUtc="2024-08-19T17:33:00Z">
                <w:pPr/>
              </w:pPrChange>
            </w:pPr>
            <w:ins w:id="426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91DE17B" w14:textId="63B09473" w:rsidTr="00195FEF">
        <w:trPr>
          <w:trHeight w:hRule="exact" w:val="369"/>
          <w:trPrChange w:id="42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75DA7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4B6D5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AE4F1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43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BED54" w14:textId="1DBFB5B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32" w:author="Gen-Chang Hsu" w:date="2024-08-19T13:33:00Z" w16du:dateUtc="2024-08-19T17:33:00Z">
                <w:pPr/>
              </w:pPrChange>
            </w:pPr>
            <w:ins w:id="433" w:author="Gen-Chang Hsu" w:date="2024-08-19T13:18:00Z" w16du:dateUtc="2024-08-19T17:18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3C5D52C2" w14:textId="7E0C520E" w:rsidTr="00195FEF">
        <w:trPr>
          <w:trHeight w:hRule="exact" w:val="369"/>
          <w:trPrChange w:id="43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5FEC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tcPrChange w:id="43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</w:tcPr>
            </w:tcPrChange>
          </w:tcPr>
          <w:p w14:paraId="4CF802EF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43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1956C01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  <w:tc>
          <w:tcPr>
            <w:tcW w:w="1980" w:type="dxa"/>
            <w:tcPrChange w:id="43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9B4D92C" w14:textId="065B59C5" w:rsidR="00195FEF" w:rsidRPr="005C029F" w:rsidRDefault="00195FEF">
            <w:pPr>
              <w:jc w:val="center"/>
              <w:rPr>
                <w:rFonts w:cs="Times New Roman"/>
              </w:rPr>
              <w:pPrChange w:id="439" w:author="Gen-Chang Hsu" w:date="2024-08-19T13:33:00Z" w16du:dateUtc="2024-08-19T17:33:00Z">
                <w:pPr/>
              </w:pPrChange>
            </w:pPr>
            <w:ins w:id="440" w:author="Gen-Chang Hsu" w:date="2024-08-19T13:21:00Z" w16du:dateUtc="2024-08-19T17:21:00Z">
              <w:r>
                <w:rPr>
                  <w:rFonts w:cs="Times New Roman"/>
                </w:rPr>
                <w:t>0</w:t>
              </w:r>
            </w:ins>
          </w:p>
        </w:tc>
      </w:tr>
      <w:tr w:rsidR="00195FEF" w:rsidRPr="005C029F" w14:paraId="37489B38" w14:textId="69FC5103" w:rsidTr="00195FEF">
        <w:trPr>
          <w:trHeight w:hRule="exact" w:val="369"/>
          <w:trPrChange w:id="44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33CA1A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4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811B6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9E5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  <w:tc>
          <w:tcPr>
            <w:tcW w:w="1980" w:type="dxa"/>
            <w:tcPrChange w:id="44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FBCCCBD" w14:textId="28D17C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46" w:author="Gen-Chang Hsu" w:date="2024-08-19T13:33:00Z" w16du:dateUtc="2024-08-19T17:33:00Z">
                <w:pPr/>
              </w:pPrChange>
            </w:pPr>
            <w:ins w:id="447" w:author="Gen-Chang Hsu" w:date="2024-08-19T13:21:00Z" w16du:dateUtc="2024-08-19T17:21:00Z">
              <w:r>
                <w:rPr>
                  <w:rFonts w:cs="Times New Roman"/>
                  <w:szCs w:val="24"/>
                </w:rPr>
                <w:t>17</w:t>
              </w:r>
            </w:ins>
          </w:p>
        </w:tc>
      </w:tr>
      <w:tr w:rsidR="00195FEF" w:rsidRPr="005C029F" w14:paraId="6ECD7203" w14:textId="590730AC" w:rsidTr="00195FEF">
        <w:trPr>
          <w:trHeight w:hRule="exact" w:val="369"/>
          <w:trPrChange w:id="44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78BF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4217D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987BA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45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3E3114D" w14:textId="5129BE2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53" w:author="Gen-Chang Hsu" w:date="2024-08-19T13:33:00Z" w16du:dateUtc="2024-08-19T17:33:00Z">
                <w:pPr/>
              </w:pPrChange>
            </w:pPr>
            <w:ins w:id="454" w:author="Gen-Chang Hsu" w:date="2024-08-19T13:21:00Z" w16du:dateUtc="2024-08-19T17:21:00Z">
              <w:r>
                <w:rPr>
                  <w:rFonts w:cs="Times New Roman"/>
                  <w:szCs w:val="24"/>
                </w:rPr>
                <w:t>105</w:t>
              </w:r>
            </w:ins>
          </w:p>
        </w:tc>
      </w:tr>
      <w:tr w:rsidR="00195FEF" w:rsidRPr="005C029F" w14:paraId="77E86431" w14:textId="391B7025" w:rsidTr="00195FEF">
        <w:trPr>
          <w:trHeight w:hRule="exact" w:val="369"/>
          <w:trPrChange w:id="45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9BD8F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7DE9F7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998DF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  <w:tc>
          <w:tcPr>
            <w:tcW w:w="1980" w:type="dxa"/>
            <w:tcPrChange w:id="45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CAA059E" w14:textId="40E5496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0" w:author="Gen-Chang Hsu" w:date="2024-08-19T13:33:00Z" w16du:dateUtc="2024-08-19T17:33:00Z">
                <w:pPr/>
              </w:pPrChange>
            </w:pPr>
            <w:ins w:id="461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097DFF4" w14:textId="51A677DB" w:rsidTr="00195FEF">
        <w:trPr>
          <w:trHeight w:hRule="exact" w:val="369"/>
          <w:trPrChange w:id="46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58AAB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6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99A966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880E4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46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A50F754" w14:textId="3575D1C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7" w:author="Gen-Chang Hsu" w:date="2024-08-19T13:33:00Z" w16du:dateUtc="2024-08-19T17:33:00Z">
                <w:pPr/>
              </w:pPrChange>
            </w:pPr>
            <w:ins w:id="468" w:author="Gen-Chang Hsu" w:date="2024-08-19T13:21:00Z" w16du:dateUtc="2024-08-19T17:21:00Z">
              <w:r>
                <w:rPr>
                  <w:rFonts w:cs="Times New Roman"/>
                  <w:szCs w:val="24"/>
                </w:rPr>
                <w:t>82</w:t>
              </w:r>
            </w:ins>
          </w:p>
        </w:tc>
      </w:tr>
      <w:tr w:rsidR="00195FEF" w:rsidRPr="005C029F" w14:paraId="3EE99D1B" w14:textId="0F2D4B81" w:rsidTr="00195FEF">
        <w:trPr>
          <w:trHeight w:hRule="exact" w:val="369"/>
          <w:trPrChange w:id="46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D777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E92B4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2D678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47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7B63C40" w14:textId="7659798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74" w:author="Gen-Chang Hsu" w:date="2024-08-19T13:33:00Z" w16du:dateUtc="2024-08-19T17:33:00Z">
                <w:pPr/>
              </w:pPrChange>
            </w:pPr>
            <w:ins w:id="475" w:author="Gen-Chang Hsu" w:date="2024-08-19T13:21:00Z" w16du:dateUtc="2024-08-19T17:21:00Z">
              <w:r>
                <w:rPr>
                  <w:rFonts w:cs="Times New Roman"/>
                  <w:szCs w:val="24"/>
                </w:rPr>
                <w:t>11</w:t>
              </w:r>
            </w:ins>
          </w:p>
        </w:tc>
      </w:tr>
      <w:tr w:rsidR="00195FEF" w:rsidRPr="005C029F" w14:paraId="25B1BE44" w14:textId="0532396C" w:rsidTr="00195FEF">
        <w:trPr>
          <w:trHeight w:hRule="exact" w:val="369"/>
          <w:trPrChange w:id="47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33CE05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7720A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2D7A1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Miridae</w:t>
            </w:r>
          </w:p>
        </w:tc>
        <w:tc>
          <w:tcPr>
            <w:tcW w:w="1980" w:type="dxa"/>
            <w:tcPrChange w:id="48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D1935D" w14:textId="3286D49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1" w:author="Gen-Chang Hsu" w:date="2024-08-19T13:33:00Z" w16du:dateUtc="2024-08-19T17:33:00Z">
                <w:pPr/>
              </w:pPrChange>
            </w:pPr>
            <w:ins w:id="482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F95A1F5" w14:textId="6D0F3A4A" w:rsidTr="00195FEF">
        <w:trPr>
          <w:trHeight w:hRule="exact" w:val="369"/>
          <w:trPrChange w:id="48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EDCFE7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8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1BCC5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7AF1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48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C3C0B1C" w14:textId="66429F9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8" w:author="Gen-Chang Hsu" w:date="2024-08-19T13:33:00Z" w16du:dateUtc="2024-08-19T17:33:00Z">
                <w:pPr/>
              </w:pPrChange>
            </w:pPr>
            <w:ins w:id="489" w:author="Gen-Chang Hsu" w:date="2024-08-19T13:21:00Z" w16du:dateUtc="2024-08-19T17:21:00Z">
              <w:r>
                <w:rPr>
                  <w:rFonts w:cs="Times New Roman"/>
                  <w:szCs w:val="24"/>
                </w:rPr>
                <w:t>34</w:t>
              </w:r>
            </w:ins>
          </w:p>
        </w:tc>
      </w:tr>
      <w:tr w:rsidR="00195FEF" w:rsidRPr="005C029F" w14:paraId="696EEA20" w14:textId="26833679" w:rsidTr="00195FEF">
        <w:trPr>
          <w:trHeight w:hRule="exact" w:val="369"/>
          <w:trPrChange w:id="49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730B5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A880D6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773D1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Ricaniidae</w:t>
            </w:r>
          </w:p>
        </w:tc>
        <w:tc>
          <w:tcPr>
            <w:tcW w:w="1980" w:type="dxa"/>
            <w:tcPrChange w:id="49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2CD78D5" w14:textId="6A0F8E6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95" w:author="Gen-Chang Hsu" w:date="2024-08-19T13:33:00Z" w16du:dateUtc="2024-08-19T17:33:00Z">
                <w:pPr/>
              </w:pPrChange>
            </w:pPr>
            <w:ins w:id="496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DA0ADA9" w14:textId="6FA131AF" w:rsidTr="00195FEF">
        <w:trPr>
          <w:trHeight w:hRule="exact" w:val="369"/>
          <w:trPrChange w:id="49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F18C0D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ABC60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DA1D3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50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5FBEA28" w14:textId="629727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2" w:author="Gen-Chang Hsu" w:date="2024-08-19T13:33:00Z" w16du:dateUtc="2024-08-19T17:33:00Z">
                <w:pPr/>
              </w:pPrChange>
            </w:pPr>
            <w:ins w:id="503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4785A57" w14:textId="7C52C370" w:rsidTr="00195FEF">
        <w:trPr>
          <w:trHeight w:hRule="exact" w:val="369"/>
          <w:trPrChange w:id="50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8331A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B79DB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E2D0F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Nymphalidae</w:t>
            </w:r>
          </w:p>
        </w:tc>
        <w:tc>
          <w:tcPr>
            <w:tcW w:w="1980" w:type="dxa"/>
            <w:tcPrChange w:id="50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E20A7C3" w14:textId="49818B9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9" w:author="Gen-Chang Hsu" w:date="2024-08-19T13:33:00Z" w16du:dateUtc="2024-08-19T17:33:00Z">
                <w:pPr/>
              </w:pPrChange>
            </w:pPr>
            <w:ins w:id="510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F8FD6CB" w14:textId="15D091EC" w:rsidTr="00195FEF">
        <w:trPr>
          <w:trHeight w:hRule="exact" w:val="369"/>
          <w:trPrChange w:id="51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2EB30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1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297750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0704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51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D7AD968" w14:textId="27A98CD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6" w:author="Gen-Chang Hsu" w:date="2024-08-19T13:33:00Z" w16du:dateUtc="2024-08-19T17:33:00Z">
                <w:pPr/>
              </w:pPrChange>
            </w:pPr>
            <w:ins w:id="517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A76B14B" w14:textId="6CF36057" w:rsidTr="00195FEF">
        <w:trPr>
          <w:trHeight w:hRule="exact" w:val="369"/>
          <w:trPrChange w:id="51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2FE76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2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4CD93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B94C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52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FC3E9A8" w14:textId="6E366BB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23" w:author="Gen-Chang Hsu" w:date="2024-08-19T13:33:00Z" w16du:dateUtc="2024-08-19T17:33:00Z">
                <w:pPr/>
              </w:pPrChange>
            </w:pPr>
            <w:ins w:id="524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CF5C7A0" w14:textId="29E7BC35" w:rsidTr="00195FEF">
        <w:trPr>
          <w:trHeight w:hRule="exact" w:val="369"/>
          <w:trPrChange w:id="52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7C436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2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8332A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E107D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52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A2BFF7E" w14:textId="7FD6586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0" w:author="Gen-Chang Hsu" w:date="2024-08-19T13:33:00Z" w16du:dateUtc="2024-08-19T17:33:00Z">
                <w:pPr/>
              </w:pPrChange>
            </w:pPr>
            <w:ins w:id="531" w:author="Gen-Chang Hsu" w:date="2024-08-19T13:26:00Z" w16du:dateUtc="2024-08-19T17:2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1F5A6A7B" w14:textId="44F54E21" w:rsidTr="00195FEF">
        <w:trPr>
          <w:trHeight w:hRule="exact" w:val="369"/>
          <w:trPrChange w:id="53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F811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3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6CED22A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616B3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53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1C31B29" w14:textId="5EC7750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7" w:author="Gen-Chang Hsu" w:date="2024-08-19T13:33:00Z" w16du:dateUtc="2024-08-19T17:33:00Z">
                <w:pPr/>
              </w:pPrChange>
            </w:pPr>
            <w:ins w:id="538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475E9404" w14:textId="04F5BF34" w:rsidTr="00195FEF">
        <w:trPr>
          <w:trHeight w:hRule="exact" w:val="369"/>
          <w:trPrChange w:id="53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B3BA3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4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BFAA48C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8751E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Calliphoridae</w:t>
            </w:r>
          </w:p>
        </w:tc>
        <w:tc>
          <w:tcPr>
            <w:tcW w:w="1980" w:type="dxa"/>
            <w:tcPrChange w:id="54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2B4D00E" w14:textId="7358087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44" w:author="Gen-Chang Hsu" w:date="2024-08-19T13:33:00Z" w16du:dateUtc="2024-08-19T17:33:00Z">
                <w:pPr/>
              </w:pPrChange>
            </w:pPr>
            <w:ins w:id="545" w:author="Gen-Chang Hsu" w:date="2024-08-19T13:29:00Z" w16du:dateUtc="2024-08-19T17:2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3D5E329" w14:textId="4D9EA2B2" w:rsidTr="00195FEF">
        <w:trPr>
          <w:trHeight w:hRule="exact" w:val="369"/>
          <w:trPrChange w:id="54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26129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4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487E17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0D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55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9D458EF" w14:textId="1EB7621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1" w:author="Gen-Chang Hsu" w:date="2024-08-19T13:33:00Z" w16du:dateUtc="2024-08-19T17:33:00Z">
                <w:pPr/>
              </w:pPrChange>
            </w:pPr>
            <w:ins w:id="552" w:author="Gen-Chang Hsu" w:date="2024-08-19T13:29:00Z" w16du:dateUtc="2024-08-19T17:2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195FEF" w:rsidRPr="005C029F" w14:paraId="2754EBA1" w14:textId="4264B399" w:rsidTr="00195FEF">
        <w:trPr>
          <w:trHeight w:hRule="exact" w:val="369"/>
          <w:trPrChange w:id="55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7882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5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3DA87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74C27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55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C4AC834" w14:textId="4461F70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8" w:author="Gen-Chang Hsu" w:date="2024-08-19T13:33:00Z" w16du:dateUtc="2024-08-19T17:33:00Z">
                <w:pPr/>
              </w:pPrChange>
            </w:pPr>
            <w:ins w:id="559" w:author="Gen-Chang Hsu" w:date="2024-08-19T13:29:00Z" w16du:dateUtc="2024-08-19T17:29:00Z">
              <w:r>
                <w:rPr>
                  <w:rFonts w:cs="Times New Roman"/>
                  <w:szCs w:val="24"/>
                </w:rPr>
                <w:t>27</w:t>
              </w:r>
            </w:ins>
          </w:p>
        </w:tc>
      </w:tr>
      <w:tr w:rsidR="00195FEF" w:rsidRPr="005C029F" w14:paraId="23C149C3" w14:textId="4BEF41A4" w:rsidTr="00195FEF">
        <w:trPr>
          <w:trHeight w:hRule="exact" w:val="369"/>
          <w:trPrChange w:id="56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E0535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E9C78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989CB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56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4B606BF" w14:textId="068B257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65" w:author="Gen-Chang Hsu" w:date="2024-08-19T13:33:00Z" w16du:dateUtc="2024-08-19T17:33:00Z">
                <w:pPr/>
              </w:pPrChange>
            </w:pPr>
            <w:ins w:id="566" w:author="Gen-Chang Hsu" w:date="2024-08-19T13:29:00Z" w16du:dateUtc="2024-08-19T17:29:00Z">
              <w:r>
                <w:rPr>
                  <w:rFonts w:cs="Times New Roman"/>
                  <w:szCs w:val="24"/>
                </w:rPr>
                <w:t>28</w:t>
              </w:r>
            </w:ins>
          </w:p>
        </w:tc>
      </w:tr>
      <w:tr w:rsidR="00195FEF" w:rsidRPr="005C029F" w14:paraId="4CCEE956" w14:textId="462DA2E1" w:rsidTr="00195FEF">
        <w:trPr>
          <w:trHeight w:hRule="exact" w:val="369"/>
          <w:trPrChange w:id="56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9378E8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40FA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0B9A3D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Lauxaniidae</w:t>
            </w:r>
          </w:p>
        </w:tc>
        <w:tc>
          <w:tcPr>
            <w:tcW w:w="1980" w:type="dxa"/>
            <w:tcPrChange w:id="57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FCE753E" w14:textId="3D89F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2" w:author="Gen-Chang Hsu" w:date="2024-08-19T13:33:00Z" w16du:dateUtc="2024-08-19T17:33:00Z">
                <w:pPr/>
              </w:pPrChange>
            </w:pPr>
            <w:ins w:id="573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976BF6D" w14:textId="0E74ADC2" w:rsidTr="00195FEF">
        <w:trPr>
          <w:trHeight w:hRule="exact" w:val="369"/>
          <w:trPrChange w:id="57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DA629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D05B0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4CF5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57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D3AA3F9" w14:textId="01D4B73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9" w:author="Gen-Chang Hsu" w:date="2024-08-19T13:33:00Z" w16du:dateUtc="2024-08-19T17:33:00Z">
                <w:pPr/>
              </w:pPrChange>
            </w:pPr>
            <w:ins w:id="580" w:author="Gen-Chang Hsu" w:date="2024-08-19T13:30:00Z" w16du:dateUtc="2024-08-19T17:30:00Z">
              <w:r>
                <w:rPr>
                  <w:rFonts w:cs="Times New Roman"/>
                  <w:szCs w:val="24"/>
                </w:rPr>
                <w:t>19</w:t>
              </w:r>
            </w:ins>
          </w:p>
        </w:tc>
      </w:tr>
      <w:tr w:rsidR="00195FEF" w:rsidRPr="005C029F" w14:paraId="3999425F" w14:textId="3DB15FA6" w:rsidTr="00195FEF">
        <w:trPr>
          <w:trHeight w:hRule="exact" w:val="369"/>
          <w:trPrChange w:id="58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9AB8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8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9A202F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757AD1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  <w:tc>
          <w:tcPr>
            <w:tcW w:w="1980" w:type="dxa"/>
            <w:tcPrChange w:id="58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8AF3520" w14:textId="1411FB4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6" w:author="Gen-Chang Hsu" w:date="2024-08-19T13:33:00Z" w16du:dateUtc="2024-08-19T17:33:00Z">
                <w:pPr/>
              </w:pPrChange>
            </w:pPr>
            <w:ins w:id="587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703B8EA" w14:textId="5495F3F3" w:rsidTr="00195FEF">
        <w:trPr>
          <w:trHeight w:hRule="exact" w:val="369"/>
          <w:trPrChange w:id="58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794149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E7F70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FB694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Platystomatidae</w:t>
            </w:r>
          </w:p>
        </w:tc>
        <w:tc>
          <w:tcPr>
            <w:tcW w:w="1980" w:type="dxa"/>
            <w:tcPrChange w:id="59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7BC9DA0" w14:textId="694DBA0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93" w:author="Gen-Chang Hsu" w:date="2024-08-19T13:33:00Z" w16du:dateUtc="2024-08-19T17:33:00Z">
                <w:pPr/>
              </w:pPrChange>
            </w:pPr>
            <w:ins w:id="59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79ECB8E" w14:textId="39F7CFA1" w:rsidTr="00195FEF">
        <w:trPr>
          <w:trHeight w:hRule="exact" w:val="369"/>
          <w:trPrChange w:id="59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4D9D23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215F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F289D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Sarcophagidae</w:t>
            </w:r>
          </w:p>
        </w:tc>
        <w:tc>
          <w:tcPr>
            <w:tcW w:w="1980" w:type="dxa"/>
            <w:tcPrChange w:id="59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E5186B" w14:textId="5C77724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0" w:author="Gen-Chang Hsu" w:date="2024-08-19T13:33:00Z" w16du:dateUtc="2024-08-19T17:33:00Z">
                <w:pPr/>
              </w:pPrChange>
            </w:pPr>
            <w:ins w:id="601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93D482F" w14:textId="59E6C545" w:rsidTr="00195FEF">
        <w:trPr>
          <w:trHeight w:hRule="exact" w:val="369"/>
          <w:trPrChange w:id="60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F3E73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0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4FB1B8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5ADF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  <w:tc>
          <w:tcPr>
            <w:tcW w:w="1980" w:type="dxa"/>
            <w:tcPrChange w:id="60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52AC069" w14:textId="6933E5D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7" w:author="Gen-Chang Hsu" w:date="2024-08-19T13:33:00Z" w16du:dateUtc="2024-08-19T17:33:00Z">
                <w:pPr/>
              </w:pPrChange>
            </w:pPr>
            <w:ins w:id="608" w:author="Gen-Chang Hsu" w:date="2024-08-19T13:30:00Z" w16du:dateUtc="2024-08-19T17:3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7F45B159" w14:textId="5424358A" w:rsidTr="00195FEF">
        <w:trPr>
          <w:trHeight w:hRule="exact" w:val="369"/>
          <w:trPrChange w:id="60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06F1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8628E6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7FDD0F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  <w:tc>
          <w:tcPr>
            <w:tcW w:w="1980" w:type="dxa"/>
            <w:tcPrChange w:id="61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26CE38" w14:textId="40871E2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14" w:author="Gen-Chang Hsu" w:date="2024-08-19T13:33:00Z" w16du:dateUtc="2024-08-19T17:33:00Z">
                <w:pPr/>
              </w:pPrChange>
            </w:pPr>
            <w:ins w:id="615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C7505C2" w14:textId="47C20113" w:rsidTr="00195FEF">
        <w:trPr>
          <w:trHeight w:hRule="exact" w:val="369"/>
          <w:trPrChange w:id="61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B1909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A04514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B031D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62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8B021B9" w14:textId="5258DB15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1" w:author="Gen-Chang Hsu" w:date="2024-08-19T13:33:00Z" w16du:dateUtc="2024-08-19T17:33:00Z">
                <w:pPr/>
              </w:pPrChange>
            </w:pPr>
            <w:ins w:id="622" w:author="Gen-Chang Hsu" w:date="2024-08-19T13:30:00Z" w16du:dateUtc="2024-08-19T17:30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12257969" w14:textId="180A9EA9" w:rsidTr="00195FEF">
        <w:trPr>
          <w:trHeight w:hRule="exact" w:val="369"/>
          <w:trPrChange w:id="62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6AB8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2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938863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82EF5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  <w:tc>
          <w:tcPr>
            <w:tcW w:w="1980" w:type="dxa"/>
            <w:tcPrChange w:id="62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A7574F6" w14:textId="10E95A3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8" w:author="Gen-Chang Hsu" w:date="2024-08-19T13:33:00Z" w16du:dateUtc="2024-08-19T17:33:00Z">
                <w:pPr/>
              </w:pPrChange>
            </w:pPr>
            <w:ins w:id="629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4BC225E5" w14:textId="3714EAB8" w:rsidTr="00195FEF">
        <w:trPr>
          <w:trHeight w:hRule="exact" w:val="369"/>
          <w:trPrChange w:id="63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AF749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0183DE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D0B0B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63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87D5728" w14:textId="6AC31A2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35" w:author="Gen-Chang Hsu" w:date="2024-08-19T13:33:00Z" w16du:dateUtc="2024-08-19T17:33:00Z">
                <w:pPr/>
              </w:pPrChange>
            </w:pPr>
            <w:ins w:id="636" w:author="Gen-Chang Hsu" w:date="2024-08-19T13:30:00Z" w16du:dateUtc="2024-08-19T17:30:00Z">
              <w:r>
                <w:rPr>
                  <w:rFonts w:cs="Times New Roman"/>
                  <w:szCs w:val="24"/>
                </w:rPr>
                <w:t>15</w:t>
              </w:r>
            </w:ins>
          </w:p>
        </w:tc>
      </w:tr>
      <w:tr w:rsidR="00195FEF" w:rsidRPr="005C029F" w14:paraId="2CEE3FF1" w14:textId="3B8569DB" w:rsidTr="00195FEF">
        <w:trPr>
          <w:trHeight w:hRule="exact" w:val="369"/>
          <w:trPrChange w:id="63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349F1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C88B4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93ECC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Tridactylidae</w:t>
            </w:r>
          </w:p>
        </w:tc>
        <w:tc>
          <w:tcPr>
            <w:tcW w:w="1980" w:type="dxa"/>
            <w:tcPrChange w:id="64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AC59D" w14:textId="1D18949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42" w:author="Gen-Chang Hsu" w:date="2024-08-19T13:33:00Z" w16du:dateUtc="2024-08-19T17:33:00Z">
                <w:pPr/>
              </w:pPrChange>
            </w:pPr>
            <w:ins w:id="643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020DAFFF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ins w:id="644" w:author="Gen-Chang Hsu" w:date="2024-08-18T16:02:00Z" w16du:dateUtc="2024-08-18T20:02:00Z">
        <w:r w:rsidR="008D1AD2">
          <w:rPr>
            <w:rFonts w:cs="Times New Roman"/>
            <w:szCs w:val="24"/>
          </w:rPr>
          <w:t xml:space="preserve">Separate stable isotope mixing models were fitted to the isotope data on both predator groups (“Both”), on spiders only (“Spiders”), and on ladybeetles only (“Ladybeetles”). </w:t>
        </w:r>
      </w:ins>
      <w:r w:rsidR="00292019">
        <w:rPr>
          <w:rFonts w:cs="Times New Roman"/>
          <w:szCs w:val="24"/>
        </w:rPr>
        <w:t>The mean proportions were computed from the Bayesian posterior medians of diet estimates in replicate farms</w:t>
      </w:r>
      <w:del w:id="645" w:author="Gen-Chang Hsu" w:date="2024-08-18T20:54:00Z" w16du:dateUtc="2024-08-19T00:54:00Z">
        <w:r w:rsidR="00292019" w:rsidDel="00D73ABA">
          <w:rPr>
            <w:rFonts w:cs="Times New Roman"/>
            <w:szCs w:val="24"/>
          </w:rPr>
          <w:delText xml:space="preserve">; </w:delText>
        </w:r>
        <w:r w:rsidRPr="005C029F" w:rsidDel="00D73ABA">
          <w:rPr>
            <w:rFonts w:cs="Times New Roman"/>
            <w:i/>
            <w:szCs w:val="24"/>
          </w:rPr>
          <w:delText xml:space="preserve">n </w:delText>
        </w:r>
        <w:r w:rsidRPr="005C029F" w:rsidDel="00D73ABA">
          <w:rPr>
            <w:rFonts w:cs="Times New Roman"/>
            <w:szCs w:val="24"/>
          </w:rPr>
          <w:delText>represents the number of replicat</w:delText>
        </w:r>
        <w:r w:rsidR="00630295" w:rsidRPr="005C029F" w:rsidDel="00D73ABA">
          <w:rPr>
            <w:rFonts w:cs="Times New Roman"/>
            <w:szCs w:val="24"/>
          </w:rPr>
          <w:delText>e farms</w:delText>
        </w:r>
      </w:del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Note that the differences in</w:t>
      </w:r>
      <w:ins w:id="646" w:author="Gen-Chang Hsu" w:date="2024-08-18T20:55:00Z" w16du:dateUtc="2024-08-19T00:55:00Z">
        <w:r w:rsidR="00D73ABA">
          <w:rPr>
            <w:rFonts w:cs="Times New Roman"/>
            <w:szCs w:val="24"/>
          </w:rPr>
          <w:t xml:space="preserve"> the number of replicate farms</w:t>
        </w:r>
      </w:ins>
      <w:del w:id="647" w:author="Gen-Chang Hsu" w:date="2024-08-18T20:55:00Z" w16du:dateUtc="2024-08-19T00:55:00Z">
        <w:r w:rsidRPr="00D73ABA" w:rsidDel="00D73ABA">
          <w:rPr>
            <w:rFonts w:cs="Times New Roman"/>
            <w:iCs/>
            <w:szCs w:val="24"/>
          </w:rPr>
          <w:delText xml:space="preserve"> </w:delText>
        </w:r>
        <w:r w:rsidRPr="00D73ABA" w:rsidDel="00D73ABA">
          <w:rPr>
            <w:rFonts w:cs="Times New Roman"/>
            <w:iCs/>
            <w:szCs w:val="24"/>
            <w:rPrChange w:id="648" w:author="Gen-Chang Hsu" w:date="2024-08-18T20:55:00Z" w16du:dateUtc="2024-08-19T00:55:00Z">
              <w:rPr>
                <w:rFonts w:cs="Times New Roman"/>
                <w:i/>
                <w:szCs w:val="24"/>
              </w:rPr>
            </w:rPrChange>
          </w:rPr>
          <w:delText>n</w:delText>
        </w:r>
      </w:del>
      <w:r w:rsidRPr="00D73ABA">
        <w:rPr>
          <w:rFonts w:cs="Times New Roman"/>
          <w:iCs/>
          <w:szCs w:val="24"/>
          <w:rPrChange w:id="649" w:author="Gen-Chang Hsu" w:date="2024-08-18T20:55:00Z" w16du:dateUtc="2024-08-19T00:55:00Z">
            <w:rPr>
              <w:rFonts w:cs="Times New Roman"/>
              <w:i/>
              <w:szCs w:val="24"/>
            </w:rPr>
          </w:rPrChange>
        </w:rPr>
        <w:t xml:space="preserve"> </w:t>
      </w:r>
      <w:ins w:id="650" w:author="Gen-Chang Hsu" w:date="2024-08-18T20:56:00Z" w16du:dateUtc="2024-08-19T00:56:00Z">
        <w:r w:rsidR="00D73ABA">
          <w:rPr>
            <w:rFonts w:cs="Times New Roman"/>
            <w:iCs/>
            <w:szCs w:val="24"/>
          </w:rPr>
          <w:t xml:space="preserve">among the crop stages </w:t>
        </w:r>
      </w:ins>
      <w:r w:rsidRPr="005C029F">
        <w:rPr>
          <w:rFonts w:cs="Times New Roman"/>
          <w:szCs w:val="24"/>
        </w:rPr>
        <w:t xml:space="preserve">within </w:t>
      </w:r>
      <w:ins w:id="651" w:author="Gen-Chang Hsu" w:date="2024-08-18T20:56:00Z" w16du:dateUtc="2024-08-19T00:56:00Z">
        <w:r w:rsidR="00D73ABA">
          <w:rPr>
            <w:rFonts w:cs="Times New Roman"/>
            <w:szCs w:val="24"/>
          </w:rPr>
          <w:t xml:space="preserve">each </w:t>
        </w:r>
      </w:ins>
      <w:del w:id="652" w:author="Gen-Chang Hsu" w:date="2024-08-18T20:56:00Z" w16du:dateUtc="2024-08-19T00:56:00Z">
        <w:r w:rsidRPr="005C029F" w:rsidDel="00D73ABA">
          <w:rPr>
            <w:rFonts w:cs="Times New Roman"/>
            <w:szCs w:val="24"/>
          </w:rPr>
          <w:delText xml:space="preserve">the same </w:delText>
        </w:r>
      </w:del>
      <w:r w:rsidRPr="005C029F">
        <w:rPr>
          <w:rFonts w:cs="Times New Roman"/>
          <w:szCs w:val="24"/>
        </w:rPr>
        <w:t>study year were due to</w:t>
      </w:r>
      <w:r w:rsidR="00113369">
        <w:rPr>
          <w:rFonts w:cs="Times New Roman"/>
          <w:szCs w:val="24"/>
        </w:rPr>
        <w:t xml:space="preserve"> insufficient </w:t>
      </w:r>
      <w:ins w:id="653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prey sources and </w:t>
        </w:r>
      </w:ins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ins w:id="654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isotope </w:t>
        </w:r>
      </w:ins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</w:t>
      </w:r>
      <w:del w:id="655" w:author="Gen-Chang Hsu" w:date="2024-08-18T20:57:00Z" w16du:dateUtc="2024-08-19T00:57:00Z">
        <w:r w:rsidR="00F36DB3" w:rsidRPr="005C029F" w:rsidDel="00D73ABA">
          <w:rPr>
            <w:rFonts w:cs="Times New Roman"/>
            <w:szCs w:val="24"/>
          </w:rPr>
          <w:delText xml:space="preserve"> replicate</w:delText>
        </w:r>
      </w:del>
      <w:r w:rsidR="00F36DB3" w:rsidRPr="005C029F">
        <w:rPr>
          <w:rFonts w:cs="Times New Roman"/>
          <w:szCs w:val="24"/>
        </w:rPr>
        <w:t xml:space="preserve"> farms</w:t>
      </w:r>
      <w:ins w:id="656" w:author="Gen-Chang Hsu" w:date="2024-08-18T16:03:00Z" w16du:dateUtc="2024-08-18T20:03:00Z">
        <w:r w:rsidR="008D1AD2">
          <w:rPr>
            <w:rFonts w:cs="Times New Roman"/>
            <w:szCs w:val="24"/>
          </w:rPr>
          <w:t xml:space="preserve"> for model estimation</w:t>
        </w:r>
      </w:ins>
      <w:r w:rsidR="00AB0D57">
        <w:rPr>
          <w:rFonts w:cs="Times New Roman"/>
          <w:szCs w:val="24"/>
        </w:rPr>
        <w:t>.</w:t>
      </w:r>
    </w:p>
    <w:tbl>
      <w:tblPr>
        <w:tblStyle w:val="2"/>
        <w:tblW w:w="11393" w:type="dxa"/>
        <w:jc w:val="center"/>
        <w:tblLayout w:type="fixed"/>
        <w:tblLook w:val="04A0" w:firstRow="1" w:lastRow="0" w:firstColumn="1" w:lastColumn="0" w:noHBand="0" w:noVBand="1"/>
        <w:tblPrChange w:id="657" w:author="Gen-Chang Hsu" w:date="2024-08-19T13:39:00Z" w16du:dateUtc="2024-08-19T17:39:00Z">
          <w:tblPr>
            <w:tblStyle w:val="2"/>
            <w:tblW w:w="11393" w:type="dxa"/>
            <w:jc w:val="center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19"/>
        <w:gridCol w:w="1428"/>
        <w:gridCol w:w="1260"/>
        <w:gridCol w:w="1350"/>
        <w:gridCol w:w="1620"/>
        <w:gridCol w:w="1800"/>
        <w:gridCol w:w="1710"/>
        <w:gridCol w:w="1106"/>
        <w:tblGridChange w:id="658">
          <w:tblGrid>
            <w:gridCol w:w="1119"/>
            <w:gridCol w:w="1428"/>
            <w:gridCol w:w="90"/>
            <w:gridCol w:w="722"/>
            <w:gridCol w:w="448"/>
            <w:gridCol w:w="672"/>
            <w:gridCol w:w="678"/>
            <w:gridCol w:w="1620"/>
            <w:gridCol w:w="1710"/>
            <w:gridCol w:w="90"/>
            <w:gridCol w:w="1710"/>
            <w:gridCol w:w="1106"/>
          </w:tblGrid>
        </w:tblGridChange>
      </w:tblGrid>
      <w:tr w:rsidR="00C05081" w14:paraId="5B7DEE99" w14:textId="77777777" w:rsidTr="00C050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  <w:trPrChange w:id="65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0" w:author="Gen-Chang Hsu" w:date="2024-08-19T13:39:00Z" w16du:dateUtc="2024-08-19T17:39:00Z">
              <w:tcPr>
                <w:tcW w:w="1119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42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1" w:author="Gen-Chang Hsu" w:date="2024-08-19T13:39:00Z" w16du:dateUtc="2024-08-19T17:39:00Z">
              <w:tcPr>
                <w:tcW w:w="1518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26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2" w:author="Gen-Chang Hsu" w:date="2024-08-19T13:39:00Z" w16du:dateUtc="2024-08-19T17:39:00Z">
              <w:tcPr>
                <w:tcW w:w="722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3" w:author="Gen-Chang Hsu" w:date="2024-08-19T13:39:00Z" w16du:dateUtc="2024-08-19T17:39:00Z">
              <w:tcPr>
                <w:tcW w:w="1120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130" w:type="dxa"/>
            <w:gridSpan w:val="3"/>
            <w:shd w:val="clear" w:color="auto" w:fill="auto"/>
            <w:noWrap/>
            <w:vAlign w:val="center"/>
            <w:tcPrChange w:id="664" w:author="Gen-Chang Hsu" w:date="2024-08-19T13:39:00Z" w16du:dateUtc="2024-08-19T17:39:00Z">
              <w:tcPr>
                <w:tcW w:w="5808" w:type="dxa"/>
                <w:gridSpan w:val="5"/>
                <w:shd w:val="clear" w:color="auto" w:fill="auto"/>
                <w:noWrap/>
                <w:vAlign w:val="center"/>
              </w:tcPr>
            </w:tcPrChange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5" w:author="Gen-Chang Hsu" w:date="2024-08-19T13:39:00Z" w16du:dateUtc="2024-08-19T17:39:00Z">
              <w:tcPr>
                <w:tcW w:w="1106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90BF9E0" w14:textId="230C7E4B" w:rsidR="007D73F5" w:rsidRDefault="00D73ABA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del w:id="666" w:author="Gen-Chang Hsu" w:date="2024-08-18T20:54:00Z" w16du:dateUtc="2024-08-19T00:54:00Z">
              <w:r w:rsidDel="00D73ABA">
                <w:rPr>
                  <w:rFonts w:cs="Times New Roman"/>
                  <w:b w:val="0"/>
                  <w:i/>
                  <w:color w:val="auto"/>
                  <w:sz w:val="22"/>
                </w:rPr>
                <w:delText>N</w:delText>
              </w:r>
            </w:del>
            <w:ins w:id="667" w:author="Gen-Chang Hsu" w:date="2024-08-18T20:54:00Z" w16du:dateUtc="2024-08-19T00:54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 xml:space="preserve">n </w:t>
              </w:r>
              <w:r w:rsidRPr="00C05081">
                <w:rPr>
                  <w:rFonts w:cs="Times New Roman"/>
                  <w:iCs/>
                  <w:sz w:val="22"/>
                  <w:rPrChange w:id="668" w:author="Gen-Chang Hsu" w:date="2024-08-19T13:38:00Z" w16du:dateUtc="2024-08-19T17:38:00Z">
                    <w:rPr>
                      <w:rFonts w:cs="Times New Roman"/>
                      <w:i/>
                      <w:sz w:val="22"/>
                    </w:rPr>
                  </w:rPrChange>
                </w:rPr>
                <w:t>farms</w:t>
              </w:r>
            </w:ins>
          </w:p>
        </w:tc>
      </w:tr>
      <w:tr w:rsidR="002C34AE" w14:paraId="1F88B89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62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0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71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0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C05081" w14:paraId="62B5B1D4" w14:textId="77777777" w:rsidTr="00C05081">
        <w:trPr>
          <w:trHeight w:val="401"/>
          <w:jc w:val="center"/>
          <w:trPrChange w:id="66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0" w:author="Gen-Chang Hsu" w:date="2024-08-19T13:39:00Z" w16du:dateUtc="2024-08-19T17:39:00Z">
              <w:tcPr>
                <w:tcW w:w="111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1" w:author="Gen-Chang Hsu" w:date="2024-08-19T13:39:00Z" w16du:dateUtc="2024-08-19T17:39:00Z">
              <w:tcPr>
                <w:tcW w:w="142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2" w:author="Gen-Chang Hsu" w:date="2024-08-19T13:39:00Z" w16du:dateUtc="2024-08-19T17:39:00Z">
              <w:tcPr>
                <w:tcW w:w="1260" w:type="dxa"/>
                <w:gridSpan w:val="3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3" w:author="Gen-Chang Hsu" w:date="2024-08-19T13:39:00Z" w16du:dateUtc="2024-08-19T17:39:00Z">
              <w:tcPr>
                <w:tcW w:w="135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4" w:author="Gen-Chang Hsu" w:date="2024-08-19T13:39:00Z" w16du:dateUtc="2024-08-19T17:39:00Z">
              <w:tcPr>
                <w:tcW w:w="162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0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5" w:author="Gen-Chang Hsu" w:date="2024-08-19T13:39:00Z" w16du:dateUtc="2024-08-19T17:39:00Z">
              <w:tcPr>
                <w:tcW w:w="171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6" w:author="Gen-Chang Hsu" w:date="2024-08-19T13:39:00Z" w16du:dateUtc="2024-08-19T17:39:00Z">
              <w:tcPr>
                <w:tcW w:w="180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7" w:author="Gen-Chang Hsu" w:date="2024-08-19T13:39:00Z" w16du:dateUtc="2024-08-19T17:39:00Z">
              <w:tcPr>
                <w:tcW w:w="1106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3B89DFA" w14:textId="77777777" w:rsidTr="00C05081">
        <w:trPr>
          <w:trHeight w:val="401"/>
          <w:jc w:val="center"/>
          <w:trPrChange w:id="67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7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8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8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B5C917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2F464FCC" w14:textId="77777777" w:rsidTr="00C05081">
        <w:trPr>
          <w:trHeight w:val="401"/>
          <w:jc w:val="center"/>
          <w:trPrChange w:id="68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9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9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E26D38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403F0D" w14:textId="77777777" w:rsidTr="00C05081">
        <w:trPr>
          <w:trHeight w:val="401"/>
          <w:jc w:val="center"/>
          <w:trPrChange w:id="69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9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0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0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D2A162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13219CF" w14:textId="77777777" w:rsidTr="00C05081">
        <w:trPr>
          <w:trHeight w:val="401"/>
          <w:jc w:val="center"/>
          <w:trPrChange w:id="70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0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1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1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619C33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8A33EBD" w14:textId="77777777" w:rsidTr="00C05081">
        <w:trPr>
          <w:trHeight w:val="401"/>
          <w:jc w:val="center"/>
          <w:trPrChange w:id="71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1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2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2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992FD5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43811F8" w14:textId="77777777" w:rsidTr="00C05081">
        <w:trPr>
          <w:trHeight w:val="401"/>
          <w:jc w:val="center"/>
          <w:trPrChange w:id="72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2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2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3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979F7E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0311204" w14:textId="77777777" w:rsidTr="00C05081">
        <w:trPr>
          <w:trHeight w:val="401"/>
          <w:jc w:val="center"/>
          <w:trPrChange w:id="73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3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3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5507B1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3D7CB85F" w14:textId="77777777" w:rsidTr="00C05081">
        <w:trPr>
          <w:trHeight w:val="401"/>
          <w:jc w:val="center"/>
          <w:trPrChange w:id="74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4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4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631875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508FD84" w14:textId="77777777" w:rsidTr="00C05081">
        <w:trPr>
          <w:trHeight w:val="401"/>
          <w:jc w:val="center"/>
          <w:trPrChange w:id="75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5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5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5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118CBD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B935E6B" w14:textId="77777777" w:rsidTr="00C05081">
        <w:trPr>
          <w:trHeight w:val="401"/>
          <w:jc w:val="center"/>
          <w:trPrChange w:id="75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6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6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6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44A4384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3FAB236C" w14:textId="77777777" w:rsidTr="00C05081">
        <w:trPr>
          <w:trHeight w:val="401"/>
          <w:jc w:val="center"/>
          <w:trPrChange w:id="76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6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7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7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5884846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1DFEF52E" w14:textId="77777777" w:rsidTr="00C05081">
        <w:trPr>
          <w:trHeight w:val="401"/>
          <w:jc w:val="center"/>
          <w:trPrChange w:id="77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8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8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393D08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8D1D2B1" w14:textId="77777777" w:rsidTr="00C05081">
        <w:trPr>
          <w:trHeight w:val="401"/>
          <w:jc w:val="center"/>
          <w:trPrChange w:id="78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8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9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9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1E723F9D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4E72B858" w14:textId="77777777" w:rsidTr="00C05081">
        <w:trPr>
          <w:trHeight w:val="401"/>
          <w:jc w:val="center"/>
          <w:trPrChange w:id="79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9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0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0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1788781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ACAB622" w14:textId="77777777" w:rsidTr="00C05081">
        <w:trPr>
          <w:trHeight w:val="401"/>
          <w:jc w:val="center"/>
          <w:trPrChange w:id="80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0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1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1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45A3881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FA97317" w14:textId="77777777" w:rsidTr="00C05081">
        <w:trPr>
          <w:trHeight w:val="401"/>
          <w:jc w:val="center"/>
          <w:trPrChange w:id="81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1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1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2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0DA58A8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6905F798" w14:textId="77777777" w:rsidTr="00C05081">
        <w:trPr>
          <w:trHeight w:val="401"/>
          <w:jc w:val="center"/>
          <w:trPrChange w:id="82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2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2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11CFAA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43FF5516" w14:textId="77777777" w:rsidTr="00C05081">
        <w:trPr>
          <w:trHeight w:val="401"/>
          <w:jc w:val="center"/>
          <w:trPrChange w:id="83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3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3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704B29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01EA499" w14:textId="77777777" w:rsidTr="00C05081">
        <w:trPr>
          <w:trHeight w:val="401"/>
          <w:jc w:val="center"/>
          <w:trPrChange w:id="84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4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4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4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47724677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74BD496" w14:textId="77777777" w:rsidTr="00C05081">
        <w:trPr>
          <w:trHeight w:val="401"/>
          <w:jc w:val="center"/>
          <w:trPrChange w:id="84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5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5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5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994E15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232F2284" w14:textId="77777777" w:rsidTr="00C05081">
        <w:trPr>
          <w:trHeight w:val="401"/>
          <w:jc w:val="center"/>
          <w:trPrChange w:id="85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5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6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6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351FA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58A70A80" w14:textId="77777777" w:rsidTr="00C05081">
        <w:trPr>
          <w:trHeight w:val="401"/>
          <w:jc w:val="center"/>
          <w:trPrChange w:id="86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7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7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5354F9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60CD6F25" w14:textId="77777777" w:rsidTr="00C05081">
        <w:trPr>
          <w:trHeight w:val="401"/>
          <w:jc w:val="center"/>
          <w:trPrChange w:id="87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7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8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8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7759B8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9D14CFF" w14:textId="77777777" w:rsidTr="00C05081">
        <w:trPr>
          <w:trHeight w:val="401"/>
          <w:jc w:val="center"/>
          <w:trPrChange w:id="88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8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9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9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2BBACF6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D508E47" w14:textId="77777777" w:rsidTr="00C05081">
        <w:trPr>
          <w:trHeight w:val="401"/>
          <w:jc w:val="center"/>
          <w:trPrChange w:id="89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9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0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0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5B57C73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4919459B" w14:textId="77777777" w:rsidTr="00C05081">
        <w:trPr>
          <w:trHeight w:val="401"/>
          <w:jc w:val="center"/>
          <w:trPrChange w:id="90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0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0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1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3CCAB0F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77F52300" w14:textId="77777777" w:rsidTr="00C05081">
        <w:trPr>
          <w:trHeight w:val="401"/>
          <w:jc w:val="center"/>
          <w:trPrChange w:id="91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1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1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2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643D2BC3" w14:textId="77777777" w:rsidR="003A2387" w:rsidRDefault="003A2387">
      <w:pPr>
        <w:spacing w:after="0" w:line="240" w:lineRule="auto"/>
        <w:jc w:val="left"/>
        <w:rPr>
          <w:ins w:id="921" w:author="Gen-Chang Hsu" w:date="2024-08-18T20:58:00Z" w16du:dateUtc="2024-08-19T00:58:00Z"/>
          <w:rFonts w:cs="Times New Roman"/>
          <w:b/>
          <w:szCs w:val="24"/>
        </w:rPr>
      </w:pPr>
      <w:ins w:id="922" w:author="Gen-Chang Hsu" w:date="2024-08-18T20:58:00Z" w16du:dateUtc="2024-08-19T00:58:00Z">
        <w:r>
          <w:rPr>
            <w:rFonts w:cs="Times New Roman"/>
            <w:b/>
            <w:szCs w:val="24"/>
          </w:rPr>
          <w:br w:type="page"/>
        </w:r>
      </w:ins>
    </w:p>
    <w:p w14:paraId="0B544C0F" w14:textId="134F4CAC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S3. </w:t>
      </w:r>
      <w:r w:rsidRPr="005C029F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>
        <w:rPr>
          <w:rFonts w:cs="Times New Roman"/>
          <w:szCs w:val="24"/>
        </w:rPr>
        <w:t>s</w:t>
      </w:r>
      <w:r w:rsidRPr="005C029F">
        <w:rPr>
          <w:rFonts w:cs="Times New Roman"/>
          <w:szCs w:val="24"/>
        </w:rPr>
        <w:t xml:space="preserve"> in the three study years. Samples were po</w:t>
      </w:r>
      <w:r w:rsidR="00630295" w:rsidRPr="005C029F">
        <w:rPr>
          <w:rFonts w:cs="Times New Roman"/>
          <w:szCs w:val="24"/>
        </w:rPr>
        <w:t>oled across replicate farms</w:t>
      </w:r>
      <w:r w:rsidR="00AB0D57">
        <w:rPr>
          <w:rFonts w:cs="Times New Roman"/>
          <w:szCs w:val="24"/>
        </w:rPr>
        <w:t>.</w:t>
      </w:r>
    </w:p>
    <w:p w14:paraId="3BF694EB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(a) Flowering stage</w:t>
      </w:r>
    </w:p>
    <w:tbl>
      <w:tblPr>
        <w:tblW w:w="4502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1886"/>
        <w:gridCol w:w="1887"/>
        <w:gridCol w:w="1629"/>
      </w:tblGrid>
      <w:tr w:rsidR="005B0566" w:rsidRPr="005C029F" w14:paraId="51E5A4D2" w14:textId="77777777">
        <w:trPr>
          <w:trHeight w:hRule="exact" w:val="461"/>
        </w:trPr>
        <w:tc>
          <w:tcPr>
            <w:tcW w:w="182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C3D53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D73E87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868693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F88C85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424BEB1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7.6%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7585B24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22.5%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5155C75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69.7%</w:t>
            </w:r>
          </w:p>
        </w:tc>
      </w:tr>
      <w:tr w:rsidR="005B0566" w:rsidRPr="005C029F" w14:paraId="0CAFFDB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6E3C70B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88.2%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1FBCF32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71.9%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EC9BEF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25.4%</w:t>
            </w:r>
          </w:p>
        </w:tc>
      </w:tr>
      <w:tr w:rsidR="005B0566" w:rsidRPr="005C029F" w14:paraId="39F61184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20DD605A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67C6143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50272A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1.3%</w:t>
            </w:r>
          </w:p>
        </w:tc>
      </w:tr>
      <w:tr w:rsidR="005B0566" w:rsidRPr="005C029F" w14:paraId="737B8ED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877" w:type="dxa"/>
            <w:tcBorders>
              <w:bottom w:val="nil"/>
            </w:tcBorders>
            <w:shd w:val="clear" w:color="auto" w:fill="auto"/>
            <w:vAlign w:val="center"/>
          </w:tcPr>
          <w:p w14:paraId="2AF6A48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879" w:type="dxa"/>
            <w:tcBorders>
              <w:bottom w:val="nil"/>
            </w:tcBorders>
            <w:shd w:val="clear" w:color="auto" w:fill="auto"/>
            <w:vAlign w:val="center"/>
          </w:tcPr>
          <w:p w14:paraId="53135AB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2.9%</w:t>
            </w:r>
          </w:p>
        </w:tc>
        <w:tc>
          <w:tcPr>
            <w:tcW w:w="1621" w:type="dxa"/>
            <w:tcBorders>
              <w:bottom w:val="nil"/>
            </w:tcBorders>
            <w:shd w:val="clear" w:color="auto" w:fill="auto"/>
            <w:vAlign w:val="center"/>
          </w:tcPr>
          <w:p w14:paraId="288AE4E3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</w:tr>
      <w:tr w:rsidR="005B0566" w:rsidRPr="005C029F" w14:paraId="5B3000A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87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2AF7BE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3.4%</w:t>
            </w:r>
          </w:p>
        </w:tc>
        <w:tc>
          <w:tcPr>
            <w:tcW w:w="187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131571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1.9%</w:t>
            </w:r>
          </w:p>
        </w:tc>
        <w:tc>
          <w:tcPr>
            <w:tcW w:w="1621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1CE6BEB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2.8%</w:t>
            </w:r>
          </w:p>
        </w:tc>
      </w:tr>
      <w:tr w:rsidR="005B0566" w:rsidRPr="005C029F" w14:paraId="6F6CE8B8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0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4028D008" w14:textId="77777777" w:rsidR="005B0566" w:rsidRPr="005C029F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(b) Ripening stage</w:t>
      </w:r>
    </w:p>
    <w:tbl>
      <w:tblPr>
        <w:tblW w:w="4541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3"/>
        <w:gridCol w:w="1911"/>
        <w:gridCol w:w="1910"/>
        <w:gridCol w:w="1649"/>
      </w:tblGrid>
      <w:tr w:rsidR="005B0566" w:rsidRPr="005C029F" w14:paraId="58B4761E" w14:textId="77777777">
        <w:trPr>
          <w:trHeight w:hRule="exact" w:val="461"/>
        </w:trPr>
        <w:tc>
          <w:tcPr>
            <w:tcW w:w="180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3CDD9EA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6F2F388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69.4%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01977FF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74.9%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C14C4C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83.5%</w:t>
            </w:r>
          </w:p>
        </w:tc>
      </w:tr>
      <w:tr w:rsidR="005B0566" w:rsidRPr="005C029F" w14:paraId="3416135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253588C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28.9%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11CDA9B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13.4%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9F3ABE4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6.2%</w:t>
            </w:r>
          </w:p>
        </w:tc>
      </w:tr>
      <w:tr w:rsidR="005B0566" w:rsidRPr="005C029F" w14:paraId="5A3194B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1F2AA0F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416E39B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0.2%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CA9D3D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4.1%</w:t>
            </w:r>
          </w:p>
        </w:tc>
      </w:tr>
      <w:tr w:rsidR="005B0566" w:rsidRPr="005C029F" w14:paraId="466171A2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03" w:type="dxa"/>
            <w:tcBorders>
              <w:bottom w:val="nil"/>
            </w:tcBorders>
            <w:shd w:val="clear" w:color="auto" w:fill="auto"/>
            <w:vAlign w:val="center"/>
          </w:tcPr>
          <w:p w14:paraId="41E99E32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  <w:tc>
          <w:tcPr>
            <w:tcW w:w="1904" w:type="dxa"/>
            <w:tcBorders>
              <w:bottom w:val="nil"/>
            </w:tcBorders>
            <w:shd w:val="clear" w:color="auto" w:fill="auto"/>
            <w:vAlign w:val="center"/>
          </w:tcPr>
          <w:p w14:paraId="3A66CB0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10.4%</w:t>
            </w:r>
          </w:p>
        </w:tc>
        <w:tc>
          <w:tcPr>
            <w:tcW w:w="1643" w:type="dxa"/>
            <w:tcBorders>
              <w:bottom w:val="nil"/>
            </w:tcBorders>
            <w:shd w:val="clear" w:color="auto" w:fill="auto"/>
            <w:vAlign w:val="center"/>
          </w:tcPr>
          <w:p w14:paraId="1488278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4.5%</w:t>
            </w:r>
          </w:p>
        </w:tc>
      </w:tr>
      <w:tr w:rsidR="005B0566" w:rsidRPr="005C029F" w14:paraId="07279B30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90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1.1%</w:t>
            </w:r>
          </w:p>
        </w:tc>
        <w:tc>
          <w:tcPr>
            <w:tcW w:w="164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</w:tr>
      <w:tr w:rsidR="005B0566" w:rsidRPr="005C029F" w14:paraId="7BEF2383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i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1FE021B6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</w:p>
    <w:p w14:paraId="09379164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30A0ED62" w14:textId="77777777" w:rsidR="002116B6" w:rsidRPr="00E356D2" w:rsidRDefault="002116B6" w:rsidP="002116B6">
      <w:pPr>
        <w:spacing w:after="0"/>
        <w:jc w:val="left"/>
        <w:rPr>
          <w:ins w:id="923" w:author="Gen-Chang Hsu" w:date="2024-08-17T22:47:00Z" w16du:dateUtc="2024-08-18T02:47:00Z"/>
          <w:rFonts w:cs="Times New Roman"/>
          <w:rPrChange w:id="924" w:author="Gen-Chang Hsu" w:date="2024-08-25T20:53:00Z" w16du:dateUtc="2024-08-26T00:53:00Z">
            <w:rPr>
              <w:ins w:id="925" w:author="Gen-Chang Hsu" w:date="2024-08-17T22:47:00Z" w16du:dateUtc="2024-08-18T02:47:00Z"/>
              <w:rFonts w:cs="Times New Roman"/>
              <w:color w:val="FF0000"/>
            </w:rPr>
          </w:rPrChange>
        </w:rPr>
      </w:pPr>
      <w:ins w:id="926" w:author="Gen-Chang Hsu" w:date="2024-08-17T22:47:00Z" w16du:dateUtc="2024-08-18T02:47:00Z">
        <w:r w:rsidRPr="00E356D2">
          <w:rPr>
            <w:rFonts w:cs="Times New Roman"/>
            <w:b/>
            <w:szCs w:val="24"/>
            <w:rPrChange w:id="927" w:author="Gen-Chang Hsu" w:date="2024-08-25T20:53:00Z" w16du:dateUtc="2024-08-26T00:53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SX</w:t>
        </w:r>
        <w:r w:rsidRPr="00E356D2">
          <w:rPr>
            <w:rFonts w:cs="Times New Roman"/>
            <w:bCs/>
            <w:szCs w:val="24"/>
            <w:rPrChange w:id="928" w:author="Gen-Chang Hsu" w:date="2024-08-25T20:53:00Z" w16du:dateUtc="2024-08-26T00:53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. The percent forest cover </w:t>
        </w:r>
        <w:r w:rsidRPr="00E356D2">
          <w:rPr>
            <w:rFonts w:cs="Times New Roman"/>
            <w:bCs/>
            <w:rPrChange w:id="929" w:author="Gen-Chang Hsu" w:date="2024-08-25T20:53:00Z" w16du:dateUtc="2024-08-26T00:53:00Z">
              <w:rPr>
                <w:rFonts w:cs="Times New Roman"/>
                <w:bCs/>
                <w:color w:val="FF0000"/>
              </w:rPr>
            </w:rPrChange>
          </w:rPr>
          <w:t>within</w:t>
        </w:r>
        <w:r w:rsidRPr="00E356D2">
          <w:rPr>
            <w:rFonts w:cs="Times New Roman"/>
            <w:rPrChange w:id="930" w:author="Gen-Chang Hsu" w:date="2024-08-25T20:53:00Z" w16du:dateUtc="2024-08-26T00:53:00Z">
              <w:rPr>
                <w:rFonts w:cs="Times New Roman"/>
                <w:color w:val="FF0000"/>
              </w:rPr>
            </w:rPrChange>
          </w:rPr>
          <w:t xml:space="preserve"> a 1-km radius circular buffer surrounding the study farms.</w:t>
        </w:r>
      </w:ins>
    </w:p>
    <w:p w14:paraId="28BF8898" w14:textId="77777777" w:rsidR="002116B6" w:rsidRPr="009B2AAC" w:rsidRDefault="002116B6" w:rsidP="002116B6">
      <w:pPr>
        <w:spacing w:after="0"/>
        <w:jc w:val="left"/>
        <w:rPr>
          <w:ins w:id="931" w:author="Gen-Chang Hsu" w:date="2024-08-17T22:47:00Z" w16du:dateUtc="2024-08-18T02:47:00Z"/>
          <w:rFonts w:cs="Times New Roman"/>
          <w:b/>
          <w:szCs w:val="24"/>
        </w:rPr>
      </w:pPr>
    </w:p>
    <w:tbl>
      <w:tblPr>
        <w:tblStyle w:val="TableGrid"/>
        <w:tblW w:w="8307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3060"/>
        <w:gridCol w:w="3060"/>
      </w:tblGrid>
      <w:tr w:rsidR="002116B6" w:rsidRPr="009B2AAC" w14:paraId="2F0125A6" w14:textId="77777777" w:rsidTr="00837C1A">
        <w:trPr>
          <w:trHeight w:val="500"/>
          <w:jc w:val="center"/>
          <w:ins w:id="932" w:author="Gen-Chang Hsu" w:date="2024-08-17T22:47:00Z"/>
        </w:trPr>
        <w:tc>
          <w:tcPr>
            <w:tcW w:w="21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7E757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3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pair ID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A2D05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3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type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1E99DB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3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Percent forest cover (%)</w:t>
              </w:r>
            </w:ins>
          </w:p>
        </w:tc>
      </w:tr>
      <w:tr w:rsidR="002116B6" w:rsidRPr="009B2AAC" w14:paraId="12B69551" w14:textId="77777777" w:rsidTr="00837C1A">
        <w:trPr>
          <w:trHeight w:val="512"/>
          <w:jc w:val="center"/>
          <w:ins w:id="939" w:author="Gen-Chang Hsu" w:date="2024-08-17T22:47:00Z"/>
        </w:trPr>
        <w:tc>
          <w:tcPr>
            <w:tcW w:w="2187" w:type="dxa"/>
            <w:tcBorders>
              <w:top w:val="single" w:sz="4" w:space="0" w:color="auto"/>
            </w:tcBorders>
            <w:vAlign w:val="center"/>
          </w:tcPr>
          <w:p w14:paraId="5A0E28E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C43BFF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7E295534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4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44.1</w:t>
              </w:r>
            </w:ins>
          </w:p>
        </w:tc>
      </w:tr>
      <w:tr w:rsidR="002116B6" w:rsidRPr="009B2AAC" w14:paraId="5A0111C8" w14:textId="77777777" w:rsidTr="00837C1A">
        <w:trPr>
          <w:trHeight w:val="500"/>
          <w:jc w:val="center"/>
          <w:ins w:id="946" w:author="Gen-Chang Hsu" w:date="2024-08-17T22:47:00Z"/>
        </w:trPr>
        <w:tc>
          <w:tcPr>
            <w:tcW w:w="2187" w:type="dxa"/>
            <w:vAlign w:val="center"/>
          </w:tcPr>
          <w:p w14:paraId="018B0DC9" w14:textId="77777777" w:rsidR="002116B6" w:rsidRPr="009B2AAC" w:rsidRDefault="002116B6" w:rsidP="00837C1A">
            <w:pPr>
              <w:tabs>
                <w:tab w:val="left" w:pos="2090"/>
              </w:tabs>
              <w:spacing w:after="0" w:line="240" w:lineRule="auto"/>
              <w:jc w:val="left"/>
              <w:rPr>
                <w:ins w:id="94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4E9C84D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65A0845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5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47.7</w:t>
              </w:r>
            </w:ins>
          </w:p>
        </w:tc>
      </w:tr>
      <w:tr w:rsidR="002116B6" w:rsidRPr="009B2AAC" w14:paraId="635BA14D" w14:textId="77777777" w:rsidTr="00837C1A">
        <w:trPr>
          <w:trHeight w:val="512"/>
          <w:jc w:val="center"/>
          <w:ins w:id="952" w:author="Gen-Chang Hsu" w:date="2024-08-17T22:47:00Z"/>
        </w:trPr>
        <w:tc>
          <w:tcPr>
            <w:tcW w:w="2187" w:type="dxa"/>
            <w:vAlign w:val="center"/>
          </w:tcPr>
          <w:p w14:paraId="7614173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</w:t>
              </w:r>
            </w:ins>
          </w:p>
        </w:tc>
        <w:tc>
          <w:tcPr>
            <w:tcW w:w="3060" w:type="dxa"/>
            <w:vAlign w:val="center"/>
          </w:tcPr>
          <w:p w14:paraId="7BCCB3C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71B0A0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5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58.5</w:t>
              </w:r>
            </w:ins>
          </w:p>
        </w:tc>
      </w:tr>
      <w:tr w:rsidR="002116B6" w:rsidRPr="009B2AAC" w14:paraId="10A8DEEE" w14:textId="77777777" w:rsidTr="00837C1A">
        <w:trPr>
          <w:trHeight w:val="500"/>
          <w:jc w:val="center"/>
          <w:ins w:id="959" w:author="Gen-Chang Hsu" w:date="2024-08-17T22:47:00Z"/>
        </w:trPr>
        <w:tc>
          <w:tcPr>
            <w:tcW w:w="2187" w:type="dxa"/>
            <w:vAlign w:val="center"/>
          </w:tcPr>
          <w:p w14:paraId="4D47F83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D0934E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453EAE1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6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57.1</w:t>
              </w:r>
            </w:ins>
          </w:p>
        </w:tc>
      </w:tr>
      <w:tr w:rsidR="002116B6" w:rsidRPr="009B2AAC" w14:paraId="12508E7B" w14:textId="77777777" w:rsidTr="00837C1A">
        <w:trPr>
          <w:trHeight w:val="500"/>
          <w:jc w:val="center"/>
          <w:ins w:id="965" w:author="Gen-Chang Hsu" w:date="2024-08-17T22:47:00Z"/>
        </w:trPr>
        <w:tc>
          <w:tcPr>
            <w:tcW w:w="2187" w:type="dxa"/>
            <w:vAlign w:val="center"/>
          </w:tcPr>
          <w:p w14:paraId="397D03A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</w:t>
              </w:r>
            </w:ins>
          </w:p>
        </w:tc>
        <w:tc>
          <w:tcPr>
            <w:tcW w:w="3060" w:type="dxa"/>
            <w:vAlign w:val="center"/>
          </w:tcPr>
          <w:p w14:paraId="0C01606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BDB2CC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7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30.9</w:t>
              </w:r>
            </w:ins>
          </w:p>
        </w:tc>
      </w:tr>
      <w:tr w:rsidR="002116B6" w:rsidRPr="009B2AAC" w14:paraId="6129DC66" w14:textId="77777777" w:rsidTr="00837C1A">
        <w:trPr>
          <w:trHeight w:val="512"/>
          <w:jc w:val="center"/>
          <w:ins w:id="972" w:author="Gen-Chang Hsu" w:date="2024-08-17T22:47:00Z"/>
        </w:trPr>
        <w:tc>
          <w:tcPr>
            <w:tcW w:w="2187" w:type="dxa"/>
            <w:vAlign w:val="center"/>
          </w:tcPr>
          <w:p w14:paraId="3776B829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6083CE9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3B986A1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7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27.3</w:t>
              </w:r>
            </w:ins>
          </w:p>
        </w:tc>
      </w:tr>
      <w:tr w:rsidR="002116B6" w:rsidRPr="009B2AAC" w14:paraId="2F01EFD8" w14:textId="77777777" w:rsidTr="00837C1A">
        <w:trPr>
          <w:trHeight w:val="500"/>
          <w:jc w:val="center"/>
          <w:ins w:id="978" w:author="Gen-Chang Hsu" w:date="2024-08-17T22:47:00Z"/>
        </w:trPr>
        <w:tc>
          <w:tcPr>
            <w:tcW w:w="2187" w:type="dxa"/>
            <w:vAlign w:val="center"/>
          </w:tcPr>
          <w:p w14:paraId="1DF9272C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</w:t>
              </w:r>
            </w:ins>
          </w:p>
        </w:tc>
        <w:tc>
          <w:tcPr>
            <w:tcW w:w="3060" w:type="dxa"/>
            <w:vAlign w:val="center"/>
          </w:tcPr>
          <w:p w14:paraId="7A608EF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559543F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8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39.0</w:t>
              </w:r>
            </w:ins>
          </w:p>
        </w:tc>
      </w:tr>
      <w:tr w:rsidR="002116B6" w:rsidRPr="009B2AAC" w14:paraId="50F1A384" w14:textId="77777777" w:rsidTr="00837C1A">
        <w:trPr>
          <w:trHeight w:val="512"/>
          <w:jc w:val="center"/>
          <w:ins w:id="985" w:author="Gen-Chang Hsu" w:date="2024-08-17T22:47:00Z"/>
        </w:trPr>
        <w:tc>
          <w:tcPr>
            <w:tcW w:w="2187" w:type="dxa"/>
            <w:vAlign w:val="center"/>
          </w:tcPr>
          <w:p w14:paraId="785B0E1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8380296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77C80EED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8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0.4</w:t>
              </w:r>
            </w:ins>
          </w:p>
        </w:tc>
      </w:tr>
      <w:tr w:rsidR="002116B6" w:rsidRPr="009B2AAC" w14:paraId="48A85D5A" w14:textId="77777777" w:rsidTr="00837C1A">
        <w:trPr>
          <w:trHeight w:val="500"/>
          <w:jc w:val="center"/>
          <w:ins w:id="991" w:author="Gen-Chang Hsu" w:date="2024-08-17T22:47:00Z"/>
        </w:trPr>
        <w:tc>
          <w:tcPr>
            <w:tcW w:w="2187" w:type="dxa"/>
            <w:vAlign w:val="center"/>
          </w:tcPr>
          <w:p w14:paraId="611ADDE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</w:t>
              </w:r>
            </w:ins>
          </w:p>
        </w:tc>
        <w:tc>
          <w:tcPr>
            <w:tcW w:w="3060" w:type="dxa"/>
            <w:vAlign w:val="center"/>
          </w:tcPr>
          <w:p w14:paraId="5EBF2C9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71FC3D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9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19.1</w:t>
              </w:r>
            </w:ins>
          </w:p>
        </w:tc>
      </w:tr>
      <w:tr w:rsidR="002116B6" w:rsidRPr="009B2AAC" w14:paraId="72BA4991" w14:textId="77777777" w:rsidTr="00837C1A">
        <w:trPr>
          <w:trHeight w:val="500"/>
          <w:jc w:val="center"/>
          <w:ins w:id="998" w:author="Gen-Chang Hsu" w:date="2024-08-17T22:47:00Z"/>
        </w:trPr>
        <w:tc>
          <w:tcPr>
            <w:tcW w:w="2187" w:type="dxa"/>
            <w:vAlign w:val="center"/>
          </w:tcPr>
          <w:p w14:paraId="7E122E8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1A8F829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912EBA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0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19.6</w:t>
              </w:r>
            </w:ins>
          </w:p>
        </w:tc>
      </w:tr>
      <w:tr w:rsidR="002116B6" w:rsidRPr="009B2AAC" w14:paraId="21FCF2D7" w14:textId="77777777" w:rsidTr="00837C1A">
        <w:trPr>
          <w:trHeight w:val="512"/>
          <w:jc w:val="center"/>
          <w:ins w:id="1004" w:author="Gen-Chang Hsu" w:date="2024-08-17T22:47:00Z"/>
        </w:trPr>
        <w:tc>
          <w:tcPr>
            <w:tcW w:w="2187" w:type="dxa"/>
            <w:vAlign w:val="center"/>
          </w:tcPr>
          <w:p w14:paraId="6FA5422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6</w:t>
              </w:r>
            </w:ins>
          </w:p>
        </w:tc>
        <w:tc>
          <w:tcPr>
            <w:tcW w:w="3060" w:type="dxa"/>
            <w:vAlign w:val="center"/>
          </w:tcPr>
          <w:p w14:paraId="31E6A89B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8DF1A3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0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13.2</w:t>
              </w:r>
            </w:ins>
          </w:p>
        </w:tc>
      </w:tr>
      <w:tr w:rsidR="002116B6" w:rsidRPr="009B2AAC" w14:paraId="0A0BE05D" w14:textId="77777777" w:rsidTr="00837C1A">
        <w:trPr>
          <w:trHeight w:val="500"/>
          <w:jc w:val="center"/>
          <w:ins w:id="1011" w:author="Gen-Chang Hsu" w:date="2024-08-17T22:47:00Z"/>
        </w:trPr>
        <w:tc>
          <w:tcPr>
            <w:tcW w:w="2187" w:type="dxa"/>
            <w:vAlign w:val="center"/>
          </w:tcPr>
          <w:p w14:paraId="7FFCF38D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2618531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37B448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1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36.5</w:t>
              </w:r>
            </w:ins>
          </w:p>
        </w:tc>
      </w:tr>
      <w:tr w:rsidR="002116B6" w:rsidRPr="009B2AAC" w14:paraId="606164AE" w14:textId="77777777" w:rsidTr="00837C1A">
        <w:trPr>
          <w:trHeight w:val="512"/>
          <w:jc w:val="center"/>
          <w:ins w:id="1017" w:author="Gen-Chang Hsu" w:date="2024-08-17T22:47:00Z"/>
        </w:trPr>
        <w:tc>
          <w:tcPr>
            <w:tcW w:w="2187" w:type="dxa"/>
            <w:vAlign w:val="center"/>
          </w:tcPr>
          <w:p w14:paraId="04AAF7BA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7</w:t>
              </w:r>
            </w:ins>
          </w:p>
        </w:tc>
        <w:tc>
          <w:tcPr>
            <w:tcW w:w="3060" w:type="dxa"/>
            <w:vAlign w:val="center"/>
          </w:tcPr>
          <w:p w14:paraId="2DEE46E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2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923E05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2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5.1</w:t>
              </w:r>
            </w:ins>
          </w:p>
        </w:tc>
      </w:tr>
      <w:tr w:rsidR="002116B6" w:rsidRPr="009B2AAC" w14:paraId="370B18D2" w14:textId="77777777" w:rsidTr="00837C1A">
        <w:trPr>
          <w:trHeight w:val="500"/>
          <w:jc w:val="center"/>
          <w:ins w:id="1024" w:author="Gen-Chang Hsu" w:date="2024-08-17T22:47:00Z"/>
        </w:trPr>
        <w:tc>
          <w:tcPr>
            <w:tcW w:w="2187" w:type="dxa"/>
            <w:vAlign w:val="center"/>
          </w:tcPr>
          <w:p w14:paraId="13605E9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2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7318EE7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2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1E80320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2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8.6</w:t>
              </w:r>
            </w:ins>
          </w:p>
        </w:tc>
      </w:tr>
    </w:tbl>
    <w:p w14:paraId="1621204B" w14:textId="77777777" w:rsidR="00D723F0" w:rsidRDefault="00D723F0" w:rsidP="007D5F19">
      <w:pPr>
        <w:spacing w:after="0"/>
        <w:jc w:val="left"/>
        <w:rPr>
          <w:ins w:id="1030" w:author="Gen-Chang Hsu" w:date="2024-08-25T20:53:00Z" w16du:dateUtc="2024-08-26T00:53:00Z"/>
          <w:rFonts w:cs="Times New Roman"/>
          <w:b/>
          <w:color w:val="FF0000"/>
          <w:szCs w:val="24"/>
        </w:rPr>
      </w:pPr>
    </w:p>
    <w:p w14:paraId="35C9531F" w14:textId="77777777" w:rsidR="00D723F0" w:rsidRDefault="00D723F0">
      <w:pPr>
        <w:spacing w:after="0" w:line="240" w:lineRule="auto"/>
        <w:jc w:val="left"/>
        <w:rPr>
          <w:ins w:id="1031" w:author="Gen-Chang Hsu" w:date="2024-08-25T20:53:00Z" w16du:dateUtc="2024-08-26T00:53:00Z"/>
          <w:rFonts w:cs="Times New Roman"/>
          <w:b/>
          <w:color w:val="FF0000"/>
          <w:szCs w:val="24"/>
        </w:rPr>
      </w:pPr>
      <w:ins w:id="1032" w:author="Gen-Chang Hsu" w:date="2024-08-25T20:53:00Z" w16du:dateUtc="2024-08-26T00:53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7169E702" w14:textId="327C4A10" w:rsidR="006150B0" w:rsidRDefault="00D723F0" w:rsidP="007D5F19">
      <w:pPr>
        <w:spacing w:after="0"/>
        <w:jc w:val="left"/>
        <w:rPr>
          <w:ins w:id="1033" w:author="Gen-Chang Hsu" w:date="2024-08-25T20:57:00Z" w16du:dateUtc="2024-08-26T00:57:00Z"/>
          <w:rFonts w:cs="Times New Roman"/>
        </w:rPr>
      </w:pPr>
      <w:ins w:id="1034" w:author="Gen-Chang Hsu" w:date="2024-08-25T20:53:00Z" w16du:dateUtc="2024-08-26T00:53:00Z">
        <w:r w:rsidRPr="003E25B7">
          <w:rPr>
            <w:rFonts w:cs="Times New Roman"/>
            <w:b/>
            <w:szCs w:val="24"/>
            <w:rPrChange w:id="1035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SX.</w:t>
        </w:r>
      </w:ins>
      <w:ins w:id="1036" w:author="Gen-Chang Hsu" w:date="2024-08-25T20:55:00Z" w16du:dateUtc="2024-08-26T00:55:00Z">
        <w:r w:rsidR="006150B0" w:rsidRPr="003E25B7">
          <w:rPr>
            <w:rFonts w:cs="Times New Roman"/>
            <w:b/>
            <w:szCs w:val="24"/>
            <w:rPrChange w:id="1037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 </w:t>
        </w:r>
        <w:r w:rsidR="006150B0" w:rsidRPr="003E25B7">
          <w:rPr>
            <w:rFonts w:cs="Times New Roman"/>
          </w:rPr>
          <w:t>GLMM results for the effects of various farm factors on</w:t>
        </w:r>
        <w:r w:rsidR="006150B0" w:rsidRPr="003E25B7">
          <w:rPr>
            <w:rFonts w:cs="Times New Roman"/>
          </w:rPr>
          <w:t xml:space="preserve"> predato</w:t>
        </w:r>
        <w:r w:rsidR="00416EF9">
          <w:rPr>
            <w:rFonts w:cs="Times New Roman"/>
          </w:rPr>
          <w:t>r</w:t>
        </w:r>
        <w:r w:rsidR="006150B0" w:rsidRPr="003E25B7">
          <w:rPr>
            <w:rFonts w:cs="Times New Roman"/>
          </w:rPr>
          <w:t xml:space="preserve"> (both spiders and ladybeetles) </w:t>
        </w:r>
        <w:r w:rsidR="00416EF9">
          <w:rPr>
            <w:rFonts w:cs="Times New Roman"/>
          </w:rPr>
          <w:t>and rice herbivore abundanc</w:t>
        </w:r>
      </w:ins>
      <w:ins w:id="1038" w:author="Gen-Chang Hsu" w:date="2024-08-25T20:56:00Z" w16du:dateUtc="2024-08-26T00:56:00Z">
        <w:r w:rsidR="00416EF9">
          <w:rPr>
            <w:rFonts w:cs="Times New Roman"/>
          </w:rPr>
          <w:t xml:space="preserve">e </w:t>
        </w:r>
      </w:ins>
      <w:ins w:id="1039" w:author="Gen-Chang Hsu" w:date="2024-08-25T20:55:00Z" w16du:dateUtc="2024-08-26T00:55:00Z">
        <w:r w:rsidR="006150B0" w:rsidRPr="003E25B7">
          <w:rPr>
            <w:rFonts w:cs="Times New Roman"/>
          </w:rPr>
          <w:t>in the field.</w:t>
        </w:r>
      </w:ins>
    </w:p>
    <w:p w14:paraId="5F50E190" w14:textId="77777777" w:rsidR="001B1459" w:rsidRDefault="001B1459" w:rsidP="007D5F19">
      <w:pPr>
        <w:spacing w:after="0"/>
        <w:jc w:val="left"/>
        <w:rPr>
          <w:ins w:id="1040" w:author="Gen-Chang Hsu" w:date="2024-08-25T20:55:00Z" w16du:dateUtc="2024-08-26T00:55:00Z"/>
          <w:rFonts w:cs="Times New Roman"/>
        </w:rPr>
      </w:pPr>
    </w:p>
    <w:tbl>
      <w:tblPr>
        <w:tblStyle w:val="1"/>
        <w:tblW w:w="0" w:type="auto"/>
        <w:jc w:val="center"/>
        <w:tblBorders>
          <w:top w:val="none" w:sz="0" w:space="0" w:color="auto"/>
          <w:bottom w:val="single" w:sz="4" w:space="0" w:color="auto"/>
        </w:tblBorders>
        <w:tblLook w:val="04A0" w:firstRow="1" w:lastRow="0" w:firstColumn="1" w:lastColumn="0" w:noHBand="0" w:noVBand="1"/>
        <w:tblPrChange w:id="1041" w:author="Gen-Chang Hsu" w:date="2024-08-25T20:57:00Z" w16du:dateUtc="2024-08-26T00:57:00Z">
          <w:tblPr>
            <w:tblStyle w:val="1"/>
            <w:tblW w:w="0" w:type="auto"/>
            <w:jc w:val="center"/>
            <w:tblBorders>
              <w:top w:val="none" w:sz="0" w:space="0" w:color="auto"/>
              <w:bottom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2708"/>
        <w:gridCol w:w="2250"/>
        <w:gridCol w:w="1170"/>
        <w:gridCol w:w="1260"/>
        <w:gridCol w:w="1268"/>
        <w:tblGridChange w:id="1042">
          <w:tblGrid>
            <w:gridCol w:w="1845"/>
            <w:gridCol w:w="863"/>
            <w:gridCol w:w="1898"/>
            <w:gridCol w:w="352"/>
            <w:gridCol w:w="855"/>
            <w:gridCol w:w="315"/>
            <w:gridCol w:w="1111"/>
            <w:gridCol w:w="149"/>
            <w:gridCol w:w="1268"/>
          </w:tblGrid>
        </w:tblGridChange>
      </w:tblGrid>
      <w:tr w:rsidR="00416EF9" w14:paraId="5BED38E2" w14:textId="77777777" w:rsidTr="00BA0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  <w:ins w:id="1043" w:author="Gen-Chang Hsu" w:date="2024-08-25T20:55:00Z" w16du:dateUtc="2024-08-26T00:55:00Z"/>
          <w:trPrChange w:id="1044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045" w:author="Gen-Chang Hsu" w:date="2024-08-25T20:57:00Z" w16du:dateUtc="2024-08-26T00:57:00Z">
              <w:tcPr>
                <w:tcW w:w="1845" w:type="dxa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88E10E7" w14:textId="77777777" w:rsidR="00416EF9" w:rsidRDefault="00416EF9" w:rsidP="007A0531">
            <w:pPr>
              <w:spacing w:after="0" w:line="24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ins w:id="1046" w:author="Gen-Chang Hsu" w:date="2024-08-25T20:55:00Z" w16du:dateUtc="2024-08-26T00:55:00Z"/>
                <w:rFonts w:eastAsiaTheme="majorEastAsia" w:cs="Times New Roman"/>
                <w:bCs w:val="0"/>
                <w:color w:val="365F91" w:themeColor="accent1" w:themeShade="BF"/>
                <w:sz w:val="22"/>
                <w:szCs w:val="28"/>
              </w:rPr>
            </w:pPr>
            <w:ins w:id="1047" w:author="Gen-Chang Hsu" w:date="2024-08-25T20:55:00Z" w16du:dateUtc="2024-08-26T00:55:00Z">
              <w:r>
                <w:rPr>
                  <w:rFonts w:cs="Times New Roman"/>
                  <w:b w:val="0"/>
                  <w:sz w:val="22"/>
                </w:rPr>
                <w:t>Model</w:t>
              </w:r>
            </w:ins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048" w:author="Gen-Chang Hsu" w:date="2024-08-25T20:57:00Z" w16du:dateUtc="2024-08-26T00:57:00Z">
              <w:tcPr>
                <w:tcW w:w="2761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D2B6189" w14:textId="77777777" w:rsidR="00416EF9" w:rsidRDefault="00416EF9" w:rsidP="007A0531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049" w:author="Gen-Chang Hsu" w:date="2024-08-25T20:55:00Z" w16du:dateUtc="2024-08-26T00:55:00Z"/>
                <w:rFonts w:eastAsiaTheme="majorEastAsia" w:cs="Times New Roman"/>
                <w:bCs w:val="0"/>
                <w:color w:val="auto"/>
                <w:sz w:val="22"/>
                <w:szCs w:val="28"/>
              </w:rPr>
            </w:pPr>
            <w:ins w:id="1050" w:author="Gen-Chang Hsu" w:date="2024-08-25T20:55:00Z" w16du:dateUtc="2024-08-26T00:55:00Z">
              <w:r>
                <w:rPr>
                  <w:rFonts w:cs="Times New Roman"/>
                  <w:b w:val="0"/>
                  <w:color w:val="auto"/>
                  <w:sz w:val="22"/>
                </w:rPr>
                <w:t>Factor</w:t>
              </w:r>
            </w:ins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051" w:author="Gen-Chang Hsu" w:date="2024-08-25T20:57:00Z" w16du:dateUtc="2024-08-26T00:57:00Z">
              <w:tcPr>
                <w:tcW w:w="120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4982A8" w14:textId="77777777" w:rsidR="00416EF9" w:rsidRDefault="00416EF9" w:rsidP="00C05D1D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052" w:author="Gen-Chang Hsu" w:date="2024-08-25T20:55:00Z" w16du:dateUtc="2024-08-26T00:55:00Z"/>
                <w:rFonts w:eastAsiaTheme="majorEastAsia" w:cs="Times New Roman"/>
                <w:bCs w:val="0"/>
                <w:i/>
                <w:color w:val="auto"/>
                <w:sz w:val="22"/>
                <w:szCs w:val="28"/>
              </w:rPr>
              <w:pPrChange w:id="1053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54" w:author="Gen-Chang Hsu" w:date="2024-08-25T20:55:00Z" w16du:dateUtc="2024-08-26T00:55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>d.f.</w:t>
              </w:r>
            </w:ins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055" w:author="Gen-Chang Hsu" w:date="2024-08-25T20:57:00Z" w16du:dateUtc="2024-08-26T00:57:00Z">
              <w:tcPr>
                <w:tcW w:w="1426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3266895" w14:textId="1549B7F7" w:rsidR="00416EF9" w:rsidRDefault="00416EF9" w:rsidP="00C05D1D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056" w:author="Gen-Chang Hsu" w:date="2024-08-25T20:55:00Z" w16du:dateUtc="2024-08-26T00:55:00Z"/>
                <w:rFonts w:eastAsiaTheme="majorEastAsia" w:cs="Times New Roman"/>
                <w:bCs w:val="0"/>
                <w:color w:val="auto"/>
                <w:sz w:val="22"/>
                <w:szCs w:val="28"/>
              </w:rPr>
              <w:pPrChange w:id="1057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58" w:author="Gen-Chang Hsu" w:date="2024-08-25T20:55:00Z" w16du:dateUtc="2024-08-26T00:55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>χ</w:t>
              </w:r>
              <w:r>
                <w:rPr>
                  <w:rFonts w:cs="Times New Roman"/>
                  <w:b w:val="0"/>
                  <w:color w:val="auto"/>
                  <w:sz w:val="22"/>
                  <w:vertAlign w:val="superscript"/>
                </w:rPr>
                <w:t>2</w:t>
              </w:r>
            </w:ins>
          </w:p>
        </w:tc>
        <w:tc>
          <w:tcPr>
            <w:tcW w:w="1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059" w:author="Gen-Chang Hsu" w:date="2024-08-25T20:57:00Z" w16du:dateUtc="2024-08-26T00:57:00Z">
              <w:tcPr>
                <w:tcW w:w="141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386F838" w14:textId="482342B1" w:rsidR="00416EF9" w:rsidRDefault="00416EF9" w:rsidP="00C05D1D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060" w:author="Gen-Chang Hsu" w:date="2024-08-25T20:55:00Z" w16du:dateUtc="2024-08-26T00:55:00Z"/>
                <w:rFonts w:eastAsiaTheme="majorEastAsia" w:cs="Times New Roman"/>
                <w:bCs w:val="0"/>
                <w:i/>
                <w:color w:val="auto"/>
                <w:sz w:val="22"/>
                <w:szCs w:val="28"/>
              </w:rPr>
              <w:pPrChange w:id="1061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62" w:author="Gen-Chang Hsu" w:date="2024-08-25T20:55:00Z" w16du:dateUtc="2024-08-26T00:55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>P</w:t>
              </w:r>
            </w:ins>
          </w:p>
        </w:tc>
      </w:tr>
      <w:tr w:rsidR="001D46F8" w14:paraId="39C02672" w14:textId="77777777" w:rsidTr="00BA0AA9">
        <w:trPr>
          <w:trHeight w:val="425"/>
          <w:jc w:val="center"/>
          <w:ins w:id="1063" w:author="Gen-Chang Hsu" w:date="2024-08-25T20:55:00Z" w16du:dateUtc="2024-08-26T00:55:00Z"/>
          <w:trPrChange w:id="1064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065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36AC2D50" w14:textId="5D8F7F12" w:rsidR="001D46F8" w:rsidRPr="00BA0AA9" w:rsidRDefault="001D46F8" w:rsidP="001D46F8">
            <w:pPr>
              <w:spacing w:after="0" w:line="240" w:lineRule="auto"/>
              <w:jc w:val="left"/>
              <w:rPr>
                <w:ins w:id="1066" w:author="Gen-Chang Hsu" w:date="2024-08-25T20:55:00Z" w16du:dateUtc="2024-08-26T00:55:00Z"/>
                <w:rFonts w:eastAsiaTheme="majorEastAsia" w:cs="Times New Roman"/>
                <w:b w:val="0"/>
                <w:color w:val="365F91" w:themeColor="accent1" w:themeShade="BF"/>
                <w:sz w:val="22"/>
                <w:szCs w:val="28"/>
                <w:rPrChange w:id="1067" w:author="Gen-Chang Hsu" w:date="2024-08-25T20:57:00Z" w16du:dateUtc="2024-08-26T00:57:00Z">
                  <w:rPr>
                    <w:ins w:id="1068" w:author="Gen-Chang Hsu" w:date="2024-08-25T20:55:00Z" w16du:dateUtc="2024-08-26T00:55:00Z"/>
                    <w:rFonts w:eastAsiaTheme="majorEastAsia" w:cs="Times New Roman"/>
                    <w:bCs w:val="0"/>
                    <w:color w:val="365F91" w:themeColor="accent1" w:themeShade="BF"/>
                    <w:sz w:val="22"/>
                    <w:szCs w:val="28"/>
                  </w:rPr>
                </w:rPrChange>
              </w:rPr>
              <w:pPrChange w:id="1069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070" w:author="Gen-Chang Hsu" w:date="2024-08-25T20:56:00Z" w16du:dateUtc="2024-08-26T00:56:00Z">
              <w:r w:rsidRPr="00BA0AA9">
                <w:rPr>
                  <w:rFonts w:cs="Times New Roman"/>
                  <w:b w:val="0"/>
                  <w:sz w:val="22"/>
                </w:rPr>
                <w:t>Predator abundance</w:t>
              </w:r>
            </w:ins>
          </w:p>
        </w:tc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071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6532F88" w14:textId="77777777" w:rsidR="001D46F8" w:rsidRPr="00BA0AA9" w:rsidRDefault="001D46F8" w:rsidP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7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073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74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075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4053233D" w14:textId="71B1414F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7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07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78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079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080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507BA2CA" w14:textId="38236EA8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81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082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83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084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64.2</w:t>
              </w:r>
            </w:ins>
          </w:p>
        </w:tc>
        <w:tc>
          <w:tcPr>
            <w:tcW w:w="126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085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32211219" w14:textId="4258FFB8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8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08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88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089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14:paraId="27A7E272" w14:textId="77777777" w:rsidTr="00BA0AA9">
        <w:trPr>
          <w:trHeight w:val="425"/>
          <w:jc w:val="center"/>
          <w:ins w:id="1090" w:author="Gen-Chang Hsu" w:date="2024-08-25T20:55:00Z" w16du:dateUtc="2024-08-26T00:55:00Z"/>
          <w:trPrChange w:id="1091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092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B8FA355" w14:textId="77777777" w:rsidR="001D46F8" w:rsidRPr="00BA0AA9" w:rsidRDefault="001D46F8" w:rsidP="001D46F8">
            <w:pPr>
              <w:spacing w:after="0" w:line="240" w:lineRule="auto"/>
              <w:jc w:val="left"/>
              <w:rPr>
                <w:ins w:id="1093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094" w:author="Gen-Chang Hsu" w:date="2024-08-25T20:57:00Z" w16du:dateUtc="2024-08-26T00:57:00Z">
                  <w:rPr>
                    <w:ins w:id="1095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096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097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7079A507" w14:textId="77777777" w:rsidR="001D46F8" w:rsidRPr="00BA0AA9" w:rsidRDefault="001D46F8" w:rsidP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9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099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00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101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5BD03BE" w14:textId="6B5703C4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0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0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04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05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106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F454FCA" w14:textId="043872D0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0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08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09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10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0.006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111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12C1F6" w14:textId="04994BBD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1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1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14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15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0.94</w:t>
              </w:r>
            </w:ins>
          </w:p>
        </w:tc>
      </w:tr>
      <w:tr w:rsidR="001D46F8" w14:paraId="3FDDBEF9" w14:textId="77777777" w:rsidTr="00BA0AA9">
        <w:trPr>
          <w:trHeight w:val="425"/>
          <w:jc w:val="center"/>
          <w:ins w:id="1116" w:author="Gen-Chang Hsu" w:date="2024-08-25T20:55:00Z" w16du:dateUtc="2024-08-26T00:55:00Z"/>
          <w:trPrChange w:id="1117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118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6EA6EE5A" w14:textId="77777777" w:rsidR="001D46F8" w:rsidRPr="00BA0AA9" w:rsidRDefault="001D46F8" w:rsidP="001D46F8">
            <w:pPr>
              <w:spacing w:after="0" w:line="240" w:lineRule="auto"/>
              <w:jc w:val="left"/>
              <w:rPr>
                <w:ins w:id="1119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120" w:author="Gen-Chang Hsu" w:date="2024-08-25T20:57:00Z" w16du:dateUtc="2024-08-26T00:57:00Z">
                  <w:rPr>
                    <w:ins w:id="1121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122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123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1512E2B7" w14:textId="77777777" w:rsidR="001D46F8" w:rsidRPr="00BA0AA9" w:rsidRDefault="001D46F8" w:rsidP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2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25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26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127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0904F3D" w14:textId="07FB51A7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2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2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30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31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132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0B3C98F3" w14:textId="4F782BCA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3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3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35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36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40.0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137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EC46830" w14:textId="5034C018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3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3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40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41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14:paraId="3111F053" w14:textId="77777777" w:rsidTr="00BA0AA9">
        <w:trPr>
          <w:trHeight w:val="425"/>
          <w:jc w:val="center"/>
          <w:ins w:id="1142" w:author="Gen-Chang Hsu" w:date="2024-08-25T20:55:00Z" w16du:dateUtc="2024-08-26T00:55:00Z"/>
          <w:trPrChange w:id="1143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144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38F41F83" w14:textId="77777777" w:rsidR="001D46F8" w:rsidRPr="00BA0AA9" w:rsidRDefault="001D46F8" w:rsidP="001D46F8">
            <w:pPr>
              <w:spacing w:after="0" w:line="240" w:lineRule="auto"/>
              <w:jc w:val="left"/>
              <w:rPr>
                <w:ins w:id="1145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146" w:author="Gen-Chang Hsu" w:date="2024-08-25T20:57:00Z" w16du:dateUtc="2024-08-26T00:57:00Z">
                  <w:rPr>
                    <w:ins w:id="1147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148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149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869C241" w14:textId="77777777" w:rsidR="001D46F8" w:rsidRPr="00BA0AA9" w:rsidRDefault="001D46F8" w:rsidP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5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51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52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153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5C4DED09" w14:textId="12BA3F26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5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5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5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5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158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48B5FAA" w14:textId="0E1553E6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5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6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61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62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163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E1DE17" w14:textId="63404FC8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6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6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6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6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0.18</w:t>
              </w:r>
            </w:ins>
          </w:p>
        </w:tc>
      </w:tr>
      <w:tr w:rsidR="001D46F8" w14:paraId="4F71AC71" w14:textId="77777777" w:rsidTr="00BA0AA9">
        <w:trPr>
          <w:trHeight w:val="425"/>
          <w:jc w:val="center"/>
          <w:ins w:id="1168" w:author="Gen-Chang Hsu" w:date="2024-08-25T20:55:00Z" w16du:dateUtc="2024-08-26T00:55:00Z"/>
          <w:trPrChange w:id="116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170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0D2B6A37" w14:textId="24BA86DF" w:rsidR="001D46F8" w:rsidRPr="00BA0AA9" w:rsidRDefault="001D46F8" w:rsidP="001D46F8">
            <w:pPr>
              <w:spacing w:after="0" w:line="240" w:lineRule="auto"/>
              <w:jc w:val="left"/>
              <w:rPr>
                <w:ins w:id="1171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172" w:author="Gen-Chang Hsu" w:date="2024-08-25T20:57:00Z" w16du:dateUtc="2024-08-26T00:57:00Z">
                  <w:rPr>
                    <w:ins w:id="1173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174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175" w:author="Gen-Chang Hsu" w:date="2024-08-25T20:56:00Z" w16du:dateUtc="2024-08-26T00:56:00Z">
              <w:r w:rsidRPr="00BA0AA9">
                <w:rPr>
                  <w:rFonts w:cs="Times New Roman"/>
                  <w:b w:val="0"/>
                  <w:sz w:val="22"/>
                  <w:rPrChange w:id="1176" w:author="Gen-Chang Hsu" w:date="2024-08-25T20:57:00Z" w16du:dateUtc="2024-08-26T00:57:00Z">
                    <w:rPr>
                      <w:rFonts w:cs="Times New Roman"/>
                      <w:bCs w:val="0"/>
                      <w:sz w:val="22"/>
                    </w:rPr>
                  </w:rPrChange>
                </w:rPr>
                <w:t>Rice herbivore abundance</w:t>
              </w:r>
            </w:ins>
          </w:p>
        </w:tc>
        <w:tc>
          <w:tcPr>
            <w:tcW w:w="2250" w:type="dxa"/>
            <w:shd w:val="clear" w:color="auto" w:fill="auto"/>
            <w:vAlign w:val="center"/>
            <w:tcPrChange w:id="1177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55967554" w14:textId="77777777" w:rsidR="001D46F8" w:rsidRPr="00BA0AA9" w:rsidRDefault="001D46F8" w:rsidP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78" w:author="Gen-Chang Hsu" w:date="2024-08-25T20:55:00Z" w16du:dateUtc="2024-08-26T00:55:00Z"/>
                <w:rFonts w:cs="Times New Roman"/>
                <w:bCs/>
                <w:sz w:val="22"/>
              </w:rPr>
              <w:pPrChange w:id="1179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80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181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81FFDF2" w14:textId="35419275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8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8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84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85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186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4E5DEC01" w14:textId="2F9C7470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8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88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89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90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30.2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191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0433B9F5" w14:textId="202BAFAD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9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9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94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95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14:paraId="4EDEDE46" w14:textId="77777777" w:rsidTr="00BA0AA9">
        <w:trPr>
          <w:trHeight w:val="425"/>
          <w:jc w:val="center"/>
          <w:ins w:id="1196" w:author="Gen-Chang Hsu" w:date="2024-08-25T20:55:00Z" w16du:dateUtc="2024-08-26T00:55:00Z"/>
          <w:trPrChange w:id="1197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198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56F14CFB" w14:textId="77777777" w:rsidR="001D46F8" w:rsidRPr="00BA0AA9" w:rsidRDefault="001D46F8" w:rsidP="001D46F8">
            <w:pPr>
              <w:spacing w:after="0" w:line="240" w:lineRule="auto"/>
              <w:jc w:val="left"/>
              <w:rPr>
                <w:ins w:id="1199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200" w:author="Gen-Chang Hsu" w:date="2024-08-25T20:57:00Z" w16du:dateUtc="2024-08-26T00:57:00Z">
                  <w:rPr>
                    <w:ins w:id="1201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202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203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2232289" w14:textId="77777777" w:rsidR="001D46F8" w:rsidRPr="00BA0AA9" w:rsidRDefault="001D46F8" w:rsidP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0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05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06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207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8F0A415" w14:textId="46FF4229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0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0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10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11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212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62D389F4" w14:textId="4999EF38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1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1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15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16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0.63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217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8603BB1" w14:textId="317B0665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1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1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20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21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0.43</w:t>
              </w:r>
            </w:ins>
          </w:p>
        </w:tc>
      </w:tr>
      <w:tr w:rsidR="001D46F8" w14:paraId="53F901D5" w14:textId="77777777" w:rsidTr="00BA0AA9">
        <w:trPr>
          <w:trHeight w:val="425"/>
          <w:jc w:val="center"/>
          <w:ins w:id="1222" w:author="Gen-Chang Hsu" w:date="2024-08-25T20:55:00Z" w16du:dateUtc="2024-08-26T00:55:00Z"/>
          <w:trPrChange w:id="1223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224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57020FA0" w14:textId="77777777" w:rsidR="001D46F8" w:rsidRPr="00BA0AA9" w:rsidRDefault="001D46F8" w:rsidP="001D46F8">
            <w:pPr>
              <w:spacing w:after="0" w:line="240" w:lineRule="auto"/>
              <w:jc w:val="left"/>
              <w:rPr>
                <w:ins w:id="1225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226" w:author="Gen-Chang Hsu" w:date="2024-08-25T20:57:00Z" w16du:dateUtc="2024-08-26T00:57:00Z">
                  <w:rPr>
                    <w:ins w:id="1227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228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229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51E520F" w14:textId="77777777" w:rsidR="001D46F8" w:rsidRPr="00BA0AA9" w:rsidRDefault="001D46F8" w:rsidP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3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31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32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233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773EB042" w14:textId="57B11C5E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3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3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3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3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238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AFCD7A0" w14:textId="409A2D85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3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4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41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42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243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10E8F483" w14:textId="75D12C51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4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4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4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4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0.60</w:t>
              </w:r>
            </w:ins>
          </w:p>
        </w:tc>
      </w:tr>
      <w:tr w:rsidR="001D46F8" w14:paraId="5BD1FCFA" w14:textId="77777777" w:rsidTr="00BA0AA9">
        <w:trPr>
          <w:trHeight w:val="425"/>
          <w:jc w:val="center"/>
          <w:ins w:id="1248" w:author="Gen-Chang Hsu" w:date="2024-08-25T20:55:00Z" w16du:dateUtc="2024-08-26T00:55:00Z"/>
          <w:trPrChange w:id="124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250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2C823B8" w14:textId="77777777" w:rsidR="001D46F8" w:rsidRPr="00BA0AA9" w:rsidRDefault="001D46F8" w:rsidP="001D46F8">
            <w:pPr>
              <w:spacing w:after="0" w:line="240" w:lineRule="auto"/>
              <w:jc w:val="left"/>
              <w:rPr>
                <w:ins w:id="1251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252" w:author="Gen-Chang Hsu" w:date="2024-08-25T20:57:00Z" w16du:dateUtc="2024-08-26T00:57:00Z">
                  <w:rPr>
                    <w:ins w:id="1253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254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255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230F0D6E" w14:textId="77777777" w:rsidR="001D46F8" w:rsidRPr="00BA0AA9" w:rsidRDefault="001D46F8" w:rsidP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5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57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58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259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38308A9" w14:textId="749E19EE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6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6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62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63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264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24EFEAC0" w14:textId="7055BF10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6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6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67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68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269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30D99CC" w14:textId="248FAF8B" w:rsidR="001D46F8" w:rsidRPr="001D46F8" w:rsidRDefault="001D46F8" w:rsidP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7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7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72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73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0.10</w:t>
              </w:r>
            </w:ins>
          </w:p>
        </w:tc>
      </w:tr>
    </w:tbl>
    <w:p w14:paraId="67661918" w14:textId="77777777" w:rsidR="003E25B7" w:rsidRPr="003E25B7" w:rsidRDefault="003E25B7" w:rsidP="007D5F19">
      <w:pPr>
        <w:spacing w:after="0"/>
        <w:jc w:val="left"/>
        <w:rPr>
          <w:ins w:id="1274" w:author="Gen-Chang Hsu" w:date="2024-08-25T20:55:00Z" w16du:dateUtc="2024-08-26T00:55:00Z"/>
          <w:rFonts w:cs="Times New Roman"/>
        </w:rPr>
      </w:pPr>
    </w:p>
    <w:p w14:paraId="28F415A5" w14:textId="77777777" w:rsidR="001209C3" w:rsidRDefault="006150B0" w:rsidP="007D5F19">
      <w:pPr>
        <w:spacing w:after="0"/>
        <w:jc w:val="left"/>
        <w:rPr>
          <w:ins w:id="1275" w:author="Gen-Chang Hsu" w:date="2024-08-25T20:58:00Z" w16du:dateUtc="2024-08-26T00:58:00Z"/>
          <w:rFonts w:cs="Times New Roman"/>
        </w:rPr>
      </w:pPr>
      <w:ins w:id="1276" w:author="Gen-Chang Hsu" w:date="2024-08-25T20:55:00Z" w16du:dateUtc="2024-08-26T00:55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</w:ins>
    </w:p>
    <w:p w14:paraId="1133350E" w14:textId="77777777" w:rsidR="001209C3" w:rsidRDefault="001209C3">
      <w:pPr>
        <w:spacing w:after="0" w:line="240" w:lineRule="auto"/>
        <w:jc w:val="left"/>
        <w:rPr>
          <w:ins w:id="1277" w:author="Gen-Chang Hsu" w:date="2024-08-25T20:58:00Z" w16du:dateUtc="2024-08-26T00:58:00Z"/>
          <w:rFonts w:cs="Times New Roman"/>
        </w:rPr>
      </w:pPr>
      <w:ins w:id="1278" w:author="Gen-Chang Hsu" w:date="2024-08-25T20:58:00Z" w16du:dateUtc="2024-08-26T00:58:00Z">
        <w:r>
          <w:rPr>
            <w:rFonts w:cs="Times New Roman"/>
          </w:rPr>
          <w:br w:type="page"/>
        </w:r>
      </w:ins>
    </w:p>
    <w:p w14:paraId="7919BB48" w14:textId="5021DDB8" w:rsidR="00AB4971" w:rsidRPr="00AB4971" w:rsidRDefault="001209C3" w:rsidP="007D5F19">
      <w:pPr>
        <w:spacing w:after="0"/>
        <w:jc w:val="left"/>
        <w:rPr>
          <w:ins w:id="1279" w:author="Gen-Chang Hsu" w:date="2024-08-25T20:59:00Z" w16du:dateUtc="2024-08-26T00:59:00Z"/>
          <w:rFonts w:cs="Times New Roman"/>
          <w:bCs/>
          <w:color w:val="FF0000"/>
          <w:szCs w:val="24"/>
          <w:rPrChange w:id="1280" w:author="Gen-Chang Hsu" w:date="2024-08-25T21:00:00Z" w16du:dateUtc="2024-08-26T01:00:00Z">
            <w:rPr>
              <w:ins w:id="1281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  <w:ins w:id="1282" w:author="Gen-Chang Hsu" w:date="2024-08-25T20:58:00Z" w16du:dateUtc="2024-08-26T00:58:00Z">
        <w:r w:rsidRPr="000650FB">
          <w:rPr>
            <w:rFonts w:cs="Times New Roman"/>
            <w:b/>
            <w:szCs w:val="24"/>
            <w:rPrChange w:id="1283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284" w:author="Gen-Chang Hsu" w:date="2024-08-25T20:59:00Z" w16du:dateUtc="2024-08-26T00:59:00Z">
        <w:r w:rsidR="00AB4971" w:rsidRPr="000650FB">
          <w:rPr>
            <w:rFonts w:cs="Times New Roman"/>
            <w:b/>
            <w:szCs w:val="24"/>
            <w:rPrChange w:id="1285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X. </w:t>
        </w:r>
      </w:ins>
      <w:ins w:id="1286" w:author="Gen-Chang Hsu" w:date="2024-08-25T21:00:00Z" w16du:dateUtc="2024-08-26T01:00:00Z">
        <w:r w:rsidR="00AB4971" w:rsidRPr="000650FB">
          <w:rPr>
            <w:rFonts w:cs="Times New Roman"/>
          </w:rPr>
          <w:t xml:space="preserve">Tukey’s post-hoc tests comparing the </w:t>
        </w:r>
        <w:r w:rsidR="00AB4971" w:rsidRPr="000650FB">
          <w:rPr>
            <w:rFonts w:cs="Times New Roman"/>
          </w:rPr>
          <w:t>predator and rice herbivore abundance</w:t>
        </w:r>
        <w:r w:rsidR="00AB4971" w:rsidRPr="000650FB">
          <w:rPr>
            <w:rFonts w:cs="Times New Roman"/>
          </w:rPr>
          <w:t xml:space="preserve"> in organic and</w:t>
        </w:r>
        <w:r w:rsidR="00AB4971" w:rsidRPr="005C029F">
          <w:rPr>
            <w:rFonts w:cs="Times New Roman"/>
          </w:rPr>
          <w:t xml:space="preserve"> conventional rice farms. </w:t>
        </w:r>
        <w:r w:rsidR="00AB4971">
          <w:rPr>
            <w:rFonts w:cs="Times New Roman"/>
          </w:rPr>
          <w:t xml:space="preserve"> </w:t>
        </w:r>
        <w:r w:rsidR="00AB4971" w:rsidRPr="005C029F">
          <w:rPr>
            <w:rFonts w:cs="Times New Roman"/>
          </w:rPr>
          <w:t xml:space="preserve">Different superscript letters indicate significant differences in the </w:t>
        </w:r>
        <w:r w:rsidR="00AB4971">
          <w:rPr>
            <w:rFonts w:cs="Times New Roman"/>
          </w:rPr>
          <w:t xml:space="preserve">estimated marginal </w:t>
        </w:r>
        <w:r w:rsidR="00AB4971" w:rsidRPr="005C029F">
          <w:rPr>
            <w:rFonts w:cs="Times New Roman"/>
          </w:rPr>
          <w:t>means</w:t>
        </w:r>
        <w:r w:rsidR="00AB4971">
          <w:rPr>
            <w:rFonts w:cs="Times New Roman"/>
          </w:rPr>
          <w:t xml:space="preserve"> (EMMs)</w:t>
        </w:r>
        <w:r w:rsidR="00AB4971">
          <w:rPr>
            <w:rFonts w:cs="Times New Roman"/>
          </w:rPr>
          <w:t xml:space="preserve"> of the number of </w:t>
        </w:r>
      </w:ins>
      <w:ins w:id="1287" w:author="Gen-Chang Hsu" w:date="2024-08-25T21:01:00Z" w16du:dateUtc="2024-08-26T01:01:00Z">
        <w:r w:rsidR="00AB4971">
          <w:rPr>
            <w:rFonts w:cs="Times New Roman"/>
          </w:rPr>
          <w:t>individuals in the sweep net samples</w:t>
        </w:r>
      </w:ins>
      <w:ins w:id="1288" w:author="Gen-Chang Hsu" w:date="2024-08-25T21:00:00Z" w16du:dateUtc="2024-08-26T01:00:00Z">
        <w:r w:rsidR="00AB4971">
          <w:rPr>
            <w:rFonts w:cs="Times New Roman"/>
          </w:rPr>
          <w:t>.</w:t>
        </w:r>
      </w:ins>
    </w:p>
    <w:p w14:paraId="0B3F9BB5" w14:textId="77777777" w:rsidR="00AB4971" w:rsidRPr="00AB4971" w:rsidRDefault="00AB4971" w:rsidP="007D5F19">
      <w:pPr>
        <w:spacing w:after="0"/>
        <w:jc w:val="left"/>
        <w:rPr>
          <w:ins w:id="1289" w:author="Gen-Chang Hsu" w:date="2024-08-25T20:59:00Z" w16du:dateUtc="2024-08-26T00:59:00Z"/>
          <w:rFonts w:cs="Times New Roman"/>
          <w:bCs/>
          <w:color w:val="FF0000"/>
          <w:szCs w:val="24"/>
          <w:rPrChange w:id="1290" w:author="Gen-Chang Hsu" w:date="2024-08-25T20:59:00Z" w16du:dateUtc="2024-08-26T00:59:00Z">
            <w:rPr>
              <w:ins w:id="1291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94"/>
        <w:gridCol w:w="1620"/>
        <w:gridCol w:w="1712"/>
        <w:gridCol w:w="1553"/>
        <w:gridCol w:w="1489"/>
        <w:tblGridChange w:id="1292">
          <w:tblGrid>
            <w:gridCol w:w="2594"/>
            <w:gridCol w:w="1620"/>
            <w:gridCol w:w="1712"/>
            <w:gridCol w:w="1553"/>
            <w:gridCol w:w="1489"/>
          </w:tblGrid>
        </w:tblGridChange>
      </w:tblGrid>
      <w:tr w:rsidR="00AB4971" w:rsidRPr="00AB4971" w14:paraId="1A1764A1" w14:textId="77777777" w:rsidTr="00AB49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1293" w:author="Gen-Chang Hsu" w:date="2024-08-25T20:59:00Z" w16du:dateUtc="2024-08-26T0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DCCAFC" w14:textId="77777777" w:rsidR="00AB4971" w:rsidRPr="00AB4971" w:rsidRDefault="00AB4971" w:rsidP="007A0531">
            <w:pPr>
              <w:spacing w:after="0" w:line="240" w:lineRule="auto"/>
              <w:jc w:val="center"/>
              <w:rPr>
                <w:ins w:id="1294" w:author="Gen-Chang Hsu" w:date="2024-08-25T20:59:00Z" w16du:dateUtc="2024-08-26T00:59:00Z"/>
                <w:rFonts w:eastAsiaTheme="majorEastAsia" w:cs="Times New Roman"/>
                <w:b w:val="0"/>
                <w:color w:val="auto"/>
                <w:sz w:val="22"/>
                <w:rPrChange w:id="1295" w:author="Gen-Chang Hsu" w:date="2024-08-25T20:59:00Z" w16du:dateUtc="2024-08-26T00:59:00Z">
                  <w:rPr>
                    <w:ins w:id="1296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297" w:author="Gen-Chang Hsu" w:date="2024-08-25T20:59:00Z" w16du:dateUtc="2024-08-26T00:59:00Z">
              <w:r w:rsidRPr="00AB4971">
                <w:rPr>
                  <w:rFonts w:cs="Times New Roman"/>
                  <w:b w:val="0"/>
                  <w:color w:val="auto"/>
                  <w:sz w:val="22"/>
                  <w:rPrChange w:id="1298" w:author="Gen-Chang Hsu" w:date="2024-08-25T20:59:00Z" w16du:dateUtc="2024-08-26T00:59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Model</w:t>
              </w:r>
            </w:ins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A63D760" w14:textId="77777777" w:rsidR="00AB4971" w:rsidRPr="00AB4971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299" w:author="Gen-Chang Hsu" w:date="2024-08-25T20:59:00Z" w16du:dateUtc="2024-08-26T00:59:00Z"/>
                <w:rFonts w:eastAsia="Times New Roman" w:cs="Times New Roman"/>
                <w:b w:val="0"/>
                <w:color w:val="auto"/>
                <w:sz w:val="22"/>
                <w:rPrChange w:id="1300" w:author="Gen-Chang Hsu" w:date="2024-08-25T20:59:00Z" w16du:dateUtc="2024-08-26T00:59:00Z">
                  <w:rPr>
                    <w:ins w:id="1301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02" w:author="Gen-Chang Hsu" w:date="2024-08-25T20:59:00Z" w16du:dateUtc="2024-08-26T00:59:00Z">
              <w:r w:rsidRPr="00AB4971">
                <w:rPr>
                  <w:rFonts w:eastAsia="Times New Roman" w:cs="Times New Roman"/>
                  <w:b w:val="0"/>
                  <w:color w:val="auto"/>
                  <w:sz w:val="22"/>
                  <w:rPrChange w:id="1303" w:author="Gen-Chang Hsu" w:date="2024-08-25T20:59:00Z" w16du:dateUtc="2024-08-26T00:59:00Z">
                    <w:rPr>
                      <w:rFonts w:ascii="Arial" w:eastAsia="Times New Roman" w:hAnsi="Arial" w:cs="Arial"/>
                      <w:b w:val="0"/>
                      <w:color w:val="auto"/>
                      <w:szCs w:val="24"/>
                    </w:rPr>
                  </w:rPrChange>
                </w:rPr>
                <w:t>Farm</w:t>
              </w:r>
              <w:r w:rsidRPr="00AB4971">
                <w:rPr>
                  <w:rFonts w:cs="Times New Roman"/>
                  <w:b w:val="0"/>
                  <w:color w:val="auto"/>
                  <w:sz w:val="22"/>
                  <w:rPrChange w:id="1304" w:author="Gen-Chang Hsu" w:date="2024-08-25T20:59:00Z" w16du:dateUtc="2024-08-26T00:59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 xml:space="preserve"> </w:t>
              </w:r>
              <w:r w:rsidRPr="00AB4971">
                <w:rPr>
                  <w:rFonts w:eastAsia="Times New Roman" w:cs="Times New Roman"/>
                  <w:b w:val="0"/>
                  <w:color w:val="auto"/>
                  <w:sz w:val="22"/>
                  <w:rPrChange w:id="1305" w:author="Gen-Chang Hsu" w:date="2024-08-25T20:59:00Z" w16du:dateUtc="2024-08-26T00:59:00Z">
                    <w:rPr>
                      <w:rFonts w:ascii="Arial" w:eastAsia="Times New Roman" w:hAnsi="Arial" w:cs="Arial"/>
                      <w:b w:val="0"/>
                      <w:color w:val="auto"/>
                      <w:szCs w:val="24"/>
                    </w:rPr>
                  </w:rPrChange>
                </w:rPr>
                <w:t>type</w:t>
              </w:r>
            </w:ins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34A4FB3" w14:textId="77777777" w:rsidR="00AB4971" w:rsidRPr="00AB4971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06" w:author="Gen-Chang Hsu" w:date="2024-08-25T20:59:00Z" w16du:dateUtc="2024-08-26T00:59:00Z"/>
                <w:rFonts w:eastAsiaTheme="majorEastAsia" w:cs="Times New Roman"/>
                <w:b w:val="0"/>
                <w:color w:val="auto"/>
                <w:sz w:val="22"/>
                <w:rPrChange w:id="1307" w:author="Gen-Chang Hsu" w:date="2024-08-25T20:59:00Z" w16du:dateUtc="2024-08-26T00:59:00Z">
                  <w:rPr>
                    <w:ins w:id="1308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09" w:author="Gen-Chang Hsu" w:date="2024-08-25T20:59:00Z" w16du:dateUtc="2024-08-26T00:59:00Z">
              <w:r w:rsidRPr="00AB4971">
                <w:rPr>
                  <w:rFonts w:cs="Times New Roman"/>
                  <w:b w:val="0"/>
                  <w:color w:val="auto"/>
                  <w:sz w:val="22"/>
                  <w:rPrChange w:id="1310" w:author="Gen-Chang Hsu" w:date="2024-08-25T20:59:00Z" w16du:dateUtc="2024-08-26T00:59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EMMs (± SE)</w:t>
              </w:r>
            </w:ins>
          </w:p>
        </w:tc>
        <w:tc>
          <w:tcPr>
            <w:tcW w:w="15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4E046FD" w14:textId="77777777" w:rsidR="00AB4971" w:rsidRPr="00AB4971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11" w:author="Gen-Chang Hsu" w:date="2024-08-25T20:59:00Z" w16du:dateUtc="2024-08-26T00:59:00Z"/>
                <w:rFonts w:eastAsiaTheme="majorEastAsia" w:cs="Times New Roman"/>
                <w:b w:val="0"/>
                <w:color w:val="auto"/>
                <w:sz w:val="22"/>
                <w:rPrChange w:id="1312" w:author="Gen-Chang Hsu" w:date="2024-08-25T20:59:00Z" w16du:dateUtc="2024-08-26T00:59:00Z">
                  <w:rPr>
                    <w:ins w:id="1313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14" w:author="Gen-Chang Hsu" w:date="2024-08-25T20:59:00Z" w16du:dateUtc="2024-08-26T00:59:00Z">
              <w:r w:rsidRPr="00AB4971">
                <w:rPr>
                  <w:rFonts w:cs="Times New Roman"/>
                  <w:b w:val="0"/>
                  <w:color w:val="auto"/>
                  <w:sz w:val="22"/>
                  <w:rPrChange w:id="1315" w:author="Gen-Chang Hsu" w:date="2024-08-25T20:59:00Z" w16du:dateUtc="2024-08-26T00:59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Lower 2.5%</w:t>
              </w:r>
            </w:ins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B104441" w14:textId="77777777" w:rsidR="00AB4971" w:rsidRPr="00AB4971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16" w:author="Gen-Chang Hsu" w:date="2024-08-25T20:59:00Z" w16du:dateUtc="2024-08-26T00:59:00Z"/>
                <w:rFonts w:eastAsiaTheme="majorEastAsia" w:cs="Times New Roman"/>
                <w:b w:val="0"/>
                <w:color w:val="auto"/>
                <w:sz w:val="22"/>
                <w:rPrChange w:id="1317" w:author="Gen-Chang Hsu" w:date="2024-08-25T20:59:00Z" w16du:dateUtc="2024-08-26T00:59:00Z">
                  <w:rPr>
                    <w:ins w:id="1318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19" w:author="Gen-Chang Hsu" w:date="2024-08-25T20:59:00Z" w16du:dateUtc="2024-08-26T00:59:00Z">
              <w:r w:rsidRPr="00AB4971">
                <w:rPr>
                  <w:rFonts w:cs="Times New Roman"/>
                  <w:b w:val="0"/>
                  <w:color w:val="auto"/>
                  <w:sz w:val="22"/>
                  <w:rPrChange w:id="1320" w:author="Gen-Chang Hsu" w:date="2024-08-25T20:59:00Z" w16du:dateUtc="2024-08-26T00:59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Upper 2.5%</w:t>
              </w:r>
            </w:ins>
          </w:p>
        </w:tc>
      </w:tr>
      <w:tr w:rsidR="00AB4971" w:rsidRPr="00AB4971" w14:paraId="53E7E8D9" w14:textId="77777777" w:rsidTr="00AB4971">
        <w:trPr>
          <w:trHeight w:val="605"/>
          <w:jc w:val="center"/>
          <w:ins w:id="1321" w:author="Gen-Chang Hsu" w:date="2024-08-25T20:59:00Z" w16du:dateUtc="2024-08-26T0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E7C475D" w14:textId="77777777" w:rsidR="00AB4971" w:rsidRPr="00AB4971" w:rsidRDefault="00AB4971" w:rsidP="007A0531">
            <w:pPr>
              <w:spacing w:after="0" w:line="240" w:lineRule="auto"/>
              <w:jc w:val="center"/>
              <w:rPr>
                <w:ins w:id="1322" w:author="Gen-Chang Hsu" w:date="2024-08-25T20:59:00Z" w16du:dateUtc="2024-08-26T00:59:00Z"/>
                <w:rFonts w:eastAsiaTheme="majorEastAsia" w:cs="Times New Roman"/>
                <w:b w:val="0"/>
                <w:color w:val="auto"/>
                <w:sz w:val="22"/>
                <w:rPrChange w:id="1323" w:author="Gen-Chang Hsu" w:date="2024-08-25T20:59:00Z" w16du:dateUtc="2024-08-26T00:59:00Z">
                  <w:rPr>
                    <w:ins w:id="1324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25" w:author="Gen-Chang Hsu" w:date="2024-08-25T20:59:00Z" w16du:dateUtc="2024-08-26T00:59:00Z">
              <w:r w:rsidRPr="00AB4971">
                <w:rPr>
                  <w:rFonts w:cs="Times New Roman"/>
                  <w:b w:val="0"/>
                  <w:color w:val="auto"/>
                  <w:sz w:val="22"/>
                  <w:rPrChange w:id="1326" w:author="Gen-Chang Hsu" w:date="2024-08-25T20:59:00Z" w16du:dateUtc="2024-08-26T00:59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Predator abundance</w:t>
              </w:r>
            </w:ins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50CA6A37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27" w:author="Gen-Chang Hsu" w:date="2024-08-25T20:59:00Z" w16du:dateUtc="2024-08-26T00:59:00Z"/>
                <w:rFonts w:cs="Times New Roman"/>
                <w:bCs/>
                <w:color w:val="auto"/>
                <w:sz w:val="22"/>
                <w:rPrChange w:id="1328" w:author="Gen-Chang Hsu" w:date="2024-08-25T20:59:00Z" w16du:dateUtc="2024-08-26T00:59:00Z">
                  <w:rPr>
                    <w:ins w:id="1329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330" w:author="Gen-Chang Hsu" w:date="2024-08-25T20:59:00Z" w16du:dateUtc="2024-08-26T00:59:00Z">
              <w:r w:rsidRPr="00AB4971">
                <w:rPr>
                  <w:rFonts w:eastAsia="Times New Roman" w:cs="Times New Roman"/>
                  <w:bCs/>
                  <w:color w:val="auto"/>
                  <w:sz w:val="22"/>
                  <w:rPrChange w:id="1331" w:author="Gen-Chang Hsu" w:date="2024-08-25T20:59:00Z" w16du:dateUtc="2024-08-26T00:59:00Z">
                    <w:rPr>
                      <w:rFonts w:ascii="Arial" w:eastAsia="Times New Roman" w:hAnsi="Arial" w:cs="Arial"/>
                      <w:bCs/>
                      <w:color w:val="auto"/>
                      <w:szCs w:val="24"/>
                    </w:rPr>
                  </w:rPrChange>
                </w:rPr>
                <w:t>Or</w:t>
              </w:r>
              <w:r w:rsidRPr="00AB4971">
                <w:rPr>
                  <w:rFonts w:cs="Times New Roman"/>
                  <w:bCs/>
                  <w:color w:val="auto"/>
                  <w:sz w:val="22"/>
                  <w:rPrChange w:id="1332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1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0599900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33" w:author="Gen-Chang Hsu" w:date="2024-08-25T20:59:00Z" w16du:dateUtc="2024-08-26T00:59:00Z"/>
                <w:rFonts w:eastAsiaTheme="majorEastAsia" w:cs="Times New Roman"/>
                <w:bCs/>
                <w:color w:val="auto"/>
                <w:sz w:val="22"/>
                <w:rPrChange w:id="1334" w:author="Gen-Chang Hsu" w:date="2024-08-25T20:59:00Z" w16du:dateUtc="2024-08-26T00:59:00Z">
                  <w:rPr>
                    <w:ins w:id="1335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336" w:author="Gen-Chang Hsu" w:date="2024-08-25T20:59:00Z" w16du:dateUtc="2024-08-26T00:59:00Z">
              <w:r w:rsidRPr="00AB4971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337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7.6</w:t>
              </w:r>
              <w:r w:rsidRPr="00AB4971">
                <w:rPr>
                  <w:rFonts w:cs="Times New Roman"/>
                  <w:bCs/>
                  <w:color w:val="auto"/>
                  <w:sz w:val="22"/>
                  <w:vertAlign w:val="superscript"/>
                  <w:lang w:eastAsia="zh-CN" w:bidi="ar"/>
                  <w:rPrChange w:id="1338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AB4971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339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 xml:space="preserve"> (± 1.2)</w:t>
              </w:r>
            </w:ins>
          </w:p>
        </w:tc>
        <w:tc>
          <w:tcPr>
            <w:tcW w:w="1553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84F4063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40" w:author="Gen-Chang Hsu" w:date="2024-08-25T20:59:00Z" w16du:dateUtc="2024-08-26T00:59:00Z"/>
                <w:rFonts w:eastAsiaTheme="majorEastAsia" w:cs="Times New Roman"/>
                <w:bCs/>
                <w:color w:val="auto"/>
                <w:sz w:val="22"/>
                <w:rPrChange w:id="1341" w:author="Gen-Chang Hsu" w:date="2024-08-25T20:59:00Z" w16du:dateUtc="2024-08-26T00:59:00Z">
                  <w:rPr>
                    <w:ins w:id="1342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343" w:author="Gen-Chang Hsu" w:date="2024-08-25T20:59:00Z" w16du:dateUtc="2024-08-26T00:59:00Z">
              <w:r w:rsidRPr="00AB4971">
                <w:rPr>
                  <w:rFonts w:cs="Times New Roman"/>
                  <w:bCs/>
                  <w:color w:val="auto"/>
                  <w:sz w:val="22"/>
                  <w:rPrChange w:id="1344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5.7</w:t>
              </w:r>
            </w:ins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6365CFF5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45" w:author="Gen-Chang Hsu" w:date="2024-08-25T20:59:00Z" w16du:dateUtc="2024-08-26T00:59:00Z"/>
                <w:rFonts w:eastAsia="Times New Roman" w:cs="Times New Roman"/>
                <w:bCs/>
                <w:color w:val="auto"/>
                <w:sz w:val="22"/>
                <w:rPrChange w:id="1346" w:author="Gen-Chang Hsu" w:date="2024-08-25T20:59:00Z" w16du:dateUtc="2024-08-26T00:59:00Z">
                  <w:rPr>
                    <w:ins w:id="1347" w:author="Gen-Chang Hsu" w:date="2024-08-25T20:59:00Z" w16du:dateUtc="2024-08-26T00:59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348" w:author="Gen-Chang Hsu" w:date="2024-08-25T20:59:00Z" w16du:dateUtc="2024-08-26T00:59:00Z">
              <w:r w:rsidRPr="00AB4971">
                <w:rPr>
                  <w:rFonts w:cs="Times New Roman"/>
                  <w:bCs/>
                  <w:color w:val="auto"/>
                  <w:sz w:val="22"/>
                  <w:rPrChange w:id="1349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10.3</w:t>
              </w:r>
            </w:ins>
          </w:p>
        </w:tc>
      </w:tr>
      <w:tr w:rsidR="00AB4971" w:rsidRPr="00AB4971" w14:paraId="01BF800B" w14:textId="77777777" w:rsidTr="00AB4971">
        <w:trPr>
          <w:trHeight w:val="605"/>
          <w:jc w:val="center"/>
          <w:ins w:id="1350" w:author="Gen-Chang Hsu" w:date="2024-08-25T20:59:00Z" w16du:dateUtc="2024-08-26T0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02DCAB3F" w14:textId="77777777" w:rsidR="00AB4971" w:rsidRPr="00AB4971" w:rsidRDefault="00AB4971" w:rsidP="007A0531">
            <w:pPr>
              <w:spacing w:after="0" w:line="240" w:lineRule="auto"/>
              <w:jc w:val="center"/>
              <w:rPr>
                <w:ins w:id="1351" w:author="Gen-Chang Hsu" w:date="2024-08-25T20:59:00Z" w16du:dateUtc="2024-08-26T00:59:00Z"/>
                <w:rFonts w:eastAsia="Times New Roman" w:cs="Times New Roman"/>
                <w:b w:val="0"/>
                <w:color w:val="auto"/>
                <w:sz w:val="22"/>
                <w:rPrChange w:id="1352" w:author="Gen-Chang Hsu" w:date="2024-08-25T20:59:00Z" w16du:dateUtc="2024-08-26T00:59:00Z">
                  <w:rPr>
                    <w:ins w:id="1353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6A23E44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54" w:author="Gen-Chang Hsu" w:date="2024-08-25T20:59:00Z" w16du:dateUtc="2024-08-26T00:59:00Z"/>
                <w:rFonts w:cs="Times New Roman"/>
                <w:bCs/>
                <w:color w:val="auto"/>
                <w:sz w:val="22"/>
                <w:rPrChange w:id="1355" w:author="Gen-Chang Hsu" w:date="2024-08-25T20:59:00Z" w16du:dateUtc="2024-08-26T00:59:00Z">
                  <w:rPr>
                    <w:ins w:id="1356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357" w:author="Gen-Chang Hsu" w:date="2024-08-25T20:59:00Z" w16du:dateUtc="2024-08-26T00:59:00Z">
              <w:r w:rsidRPr="00AB4971">
                <w:rPr>
                  <w:rFonts w:eastAsia="Times New Roman" w:cs="Times New Roman"/>
                  <w:bCs/>
                  <w:color w:val="auto"/>
                  <w:sz w:val="22"/>
                  <w:rPrChange w:id="1358" w:author="Gen-Chang Hsu" w:date="2024-08-25T20:59:00Z" w16du:dateUtc="2024-08-26T00:59:00Z">
                    <w:rPr>
                      <w:rFonts w:ascii="Arial" w:eastAsia="Times New Roman" w:hAnsi="Arial" w:cs="Arial"/>
                      <w:bCs/>
                      <w:color w:val="auto"/>
                      <w:szCs w:val="24"/>
                    </w:rPr>
                  </w:rPrChange>
                </w:rPr>
                <w:t>C</w:t>
              </w:r>
              <w:r w:rsidRPr="00AB4971">
                <w:rPr>
                  <w:rFonts w:cs="Times New Roman"/>
                  <w:bCs/>
                  <w:color w:val="auto"/>
                  <w:sz w:val="22"/>
                  <w:rPrChange w:id="1359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793BA140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60" w:author="Gen-Chang Hsu" w:date="2024-08-25T20:59:00Z" w16du:dateUtc="2024-08-26T00:59:00Z"/>
                <w:rFonts w:cs="Times New Roman"/>
                <w:bCs/>
                <w:color w:val="auto"/>
                <w:sz w:val="22"/>
                <w:rPrChange w:id="1361" w:author="Gen-Chang Hsu" w:date="2024-08-25T20:59:00Z" w16du:dateUtc="2024-08-26T00:59:00Z">
                  <w:rPr>
                    <w:ins w:id="1362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363" w:author="Gen-Chang Hsu" w:date="2024-08-25T20:59:00Z" w16du:dateUtc="2024-08-26T00:59:00Z">
              <w:r w:rsidRPr="00AB4971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364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7.7</w:t>
              </w:r>
              <w:r w:rsidRPr="00AB4971">
                <w:rPr>
                  <w:rFonts w:cs="Times New Roman"/>
                  <w:bCs/>
                  <w:color w:val="auto"/>
                  <w:sz w:val="22"/>
                  <w:vertAlign w:val="superscript"/>
                  <w:lang w:eastAsia="zh-CN" w:bidi="ar"/>
                  <w:rPrChange w:id="1365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AB4971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366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 xml:space="preserve"> (± 1.1)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7FA61054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67" w:author="Gen-Chang Hsu" w:date="2024-08-25T20:59:00Z" w16du:dateUtc="2024-08-26T00:59:00Z"/>
                <w:rFonts w:cs="Times New Roman"/>
                <w:bCs/>
                <w:color w:val="auto"/>
                <w:sz w:val="22"/>
                <w:rPrChange w:id="1368" w:author="Gen-Chang Hsu" w:date="2024-08-25T20:59:00Z" w16du:dateUtc="2024-08-26T00:59:00Z">
                  <w:rPr>
                    <w:ins w:id="1369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370" w:author="Gen-Chang Hsu" w:date="2024-08-25T20:59:00Z" w16du:dateUtc="2024-08-26T00:59:00Z">
              <w:r w:rsidRPr="00AB4971">
                <w:rPr>
                  <w:rFonts w:cs="Times New Roman"/>
                  <w:bCs/>
                  <w:color w:val="auto"/>
                  <w:sz w:val="22"/>
                  <w:rPrChange w:id="1371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5.8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CD5EED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72" w:author="Gen-Chang Hsu" w:date="2024-08-25T20:59:00Z" w16du:dateUtc="2024-08-26T00:59:00Z"/>
                <w:rFonts w:cs="Times New Roman"/>
                <w:bCs/>
                <w:color w:val="auto"/>
                <w:sz w:val="22"/>
                <w:rPrChange w:id="1373" w:author="Gen-Chang Hsu" w:date="2024-08-25T20:59:00Z" w16du:dateUtc="2024-08-26T00:59:00Z">
                  <w:rPr>
                    <w:ins w:id="1374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375" w:author="Gen-Chang Hsu" w:date="2024-08-25T20:59:00Z" w16du:dateUtc="2024-08-26T00:59:00Z">
              <w:r w:rsidRPr="00AB4971">
                <w:rPr>
                  <w:rFonts w:cs="Times New Roman"/>
                  <w:bCs/>
                  <w:color w:val="auto"/>
                  <w:sz w:val="22"/>
                  <w:rPrChange w:id="1376" w:author="Gen-Chang Hsu" w:date="2024-08-25T20:59:00Z" w16du:dateUtc="2024-08-26T00:59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10.3</w:t>
              </w:r>
            </w:ins>
          </w:p>
        </w:tc>
      </w:tr>
      <w:tr w:rsidR="00AB4971" w:rsidRPr="00AB4971" w14:paraId="32B710E7" w14:textId="77777777" w:rsidTr="00AB4971">
        <w:trPr>
          <w:trHeight w:val="605"/>
          <w:jc w:val="center"/>
          <w:ins w:id="1377" w:author="Gen-Chang Hsu" w:date="2024-08-25T20:59:00Z" w16du:dateUtc="2024-08-26T0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2A9FE696" w14:textId="77777777" w:rsidR="00AB4971" w:rsidRPr="00AB4971" w:rsidRDefault="00AB4971" w:rsidP="007A0531">
            <w:pPr>
              <w:spacing w:after="0" w:line="240" w:lineRule="auto"/>
              <w:jc w:val="center"/>
              <w:rPr>
                <w:ins w:id="1378" w:author="Gen-Chang Hsu" w:date="2024-08-25T20:59:00Z" w16du:dateUtc="2024-08-26T00:59:00Z"/>
                <w:rFonts w:cs="Times New Roman"/>
                <w:b w:val="0"/>
                <w:bCs w:val="0"/>
                <w:color w:val="auto"/>
                <w:sz w:val="22"/>
                <w:rPrChange w:id="1379" w:author="Gen-Chang Hsu" w:date="2024-08-25T20:59:00Z" w16du:dateUtc="2024-08-26T00:59:00Z">
                  <w:rPr>
                    <w:ins w:id="1380" w:author="Gen-Chang Hsu" w:date="2024-08-25T20:59:00Z" w16du:dateUtc="2024-08-26T00:59:00Z"/>
                    <w:rFonts w:ascii="Arial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  <w:ins w:id="1381" w:author="Gen-Chang Hsu" w:date="2024-08-25T20:59:00Z" w16du:dateUtc="2024-08-26T00:59:00Z">
              <w:r w:rsidRPr="00AB4971">
                <w:rPr>
                  <w:rFonts w:cs="Times New Roman"/>
                  <w:b w:val="0"/>
                  <w:color w:val="auto"/>
                  <w:sz w:val="22"/>
                  <w:rPrChange w:id="1382" w:author="Gen-Chang Hsu" w:date="2024-08-25T20:59:00Z" w16du:dateUtc="2024-08-26T00:59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Rice herbivore abundance</w:t>
              </w:r>
            </w:ins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35DD200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83" w:author="Gen-Chang Hsu" w:date="2024-08-25T20:59:00Z" w16du:dateUtc="2024-08-26T00:59:00Z"/>
                <w:rFonts w:cs="Times New Roman"/>
                <w:color w:val="auto"/>
                <w:sz w:val="22"/>
                <w:rPrChange w:id="1384" w:author="Gen-Chang Hsu" w:date="2024-08-25T20:59:00Z" w16du:dateUtc="2024-08-26T00:59:00Z">
                  <w:rPr>
                    <w:ins w:id="1385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386" w:author="Gen-Chang Hsu" w:date="2024-08-25T20:59:00Z" w16du:dateUtc="2024-08-26T00:59:00Z">
              <w:r w:rsidRPr="00AB4971">
                <w:rPr>
                  <w:rFonts w:eastAsia="Times New Roman" w:cs="Times New Roman"/>
                  <w:color w:val="auto"/>
                  <w:sz w:val="22"/>
                  <w:rPrChange w:id="1387" w:author="Gen-Chang Hsu" w:date="2024-08-25T20:59:00Z" w16du:dateUtc="2024-08-26T00:59:00Z">
                    <w:rPr>
                      <w:rFonts w:ascii="Arial" w:eastAsia="Times New Roman" w:hAnsi="Arial" w:cs="Arial"/>
                      <w:color w:val="auto"/>
                      <w:szCs w:val="24"/>
                    </w:rPr>
                  </w:rPrChange>
                </w:rPr>
                <w:t>Or</w:t>
              </w:r>
              <w:r w:rsidRPr="00AB4971">
                <w:rPr>
                  <w:rFonts w:cs="Times New Roman"/>
                  <w:color w:val="auto"/>
                  <w:sz w:val="22"/>
                  <w:rPrChange w:id="1388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514E1BBF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89" w:author="Gen-Chang Hsu" w:date="2024-08-25T20:59:00Z" w16du:dateUtc="2024-08-26T00:59:00Z"/>
                <w:rFonts w:cs="Times New Roman"/>
                <w:color w:val="auto"/>
                <w:sz w:val="22"/>
                <w:rPrChange w:id="1390" w:author="Gen-Chang Hsu" w:date="2024-08-25T20:59:00Z" w16du:dateUtc="2024-08-26T00:59:00Z">
                  <w:rPr>
                    <w:ins w:id="1391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392" w:author="Gen-Chang Hsu" w:date="2024-08-25T20:59:00Z" w16du:dateUtc="2024-08-26T00:59:00Z">
              <w:r w:rsidRPr="00AB4971">
                <w:rPr>
                  <w:rFonts w:cs="Times New Roman"/>
                  <w:color w:val="auto"/>
                  <w:sz w:val="22"/>
                  <w:lang w:eastAsia="zh-CN" w:bidi="ar"/>
                  <w:rPrChange w:id="1393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  <w:lang w:eastAsia="zh-CN" w:bidi="ar"/>
                    </w:rPr>
                  </w:rPrChange>
                </w:rPr>
                <w:t>41.2</w:t>
              </w:r>
              <w:r w:rsidRPr="00AB4971">
                <w:rPr>
                  <w:rFonts w:cs="Times New Roman"/>
                  <w:color w:val="auto"/>
                  <w:sz w:val="22"/>
                  <w:vertAlign w:val="superscript"/>
                  <w:lang w:eastAsia="zh-CN" w:bidi="ar"/>
                  <w:rPrChange w:id="1394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AB4971">
                <w:rPr>
                  <w:rFonts w:cs="Times New Roman"/>
                  <w:color w:val="auto"/>
                  <w:sz w:val="22"/>
                  <w:lang w:eastAsia="zh-CN" w:bidi="ar"/>
                  <w:rPrChange w:id="1395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  <w:lang w:eastAsia="zh-CN" w:bidi="ar"/>
                    </w:rPr>
                  </w:rPrChange>
                </w:rPr>
                <w:t xml:space="preserve"> (± 8.1)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3C8B4EBF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96" w:author="Gen-Chang Hsu" w:date="2024-08-25T20:59:00Z" w16du:dateUtc="2024-08-26T00:59:00Z"/>
                <w:rFonts w:cs="Times New Roman"/>
                <w:color w:val="auto"/>
                <w:sz w:val="22"/>
                <w:rPrChange w:id="1397" w:author="Gen-Chang Hsu" w:date="2024-08-25T20:59:00Z" w16du:dateUtc="2024-08-26T00:59:00Z">
                  <w:rPr>
                    <w:ins w:id="1398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399" w:author="Gen-Chang Hsu" w:date="2024-08-25T20:59:00Z" w16du:dateUtc="2024-08-26T00:59:00Z">
              <w:r w:rsidRPr="00AB4971">
                <w:rPr>
                  <w:rFonts w:cs="Times New Roman"/>
                  <w:color w:val="auto"/>
                  <w:sz w:val="22"/>
                  <w:rPrChange w:id="1400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</w:rPr>
                  </w:rPrChange>
                </w:rPr>
                <w:t>28.0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758BF7E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01" w:author="Gen-Chang Hsu" w:date="2024-08-25T20:59:00Z" w16du:dateUtc="2024-08-26T00:59:00Z"/>
                <w:rFonts w:cs="Times New Roman"/>
                <w:color w:val="auto"/>
                <w:sz w:val="22"/>
                <w:rPrChange w:id="1402" w:author="Gen-Chang Hsu" w:date="2024-08-25T20:59:00Z" w16du:dateUtc="2024-08-26T00:59:00Z">
                  <w:rPr>
                    <w:ins w:id="1403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04" w:author="Gen-Chang Hsu" w:date="2024-08-25T20:59:00Z" w16du:dateUtc="2024-08-26T00:59:00Z">
              <w:r w:rsidRPr="00AB4971">
                <w:rPr>
                  <w:rFonts w:cs="Times New Roman"/>
                  <w:color w:val="auto"/>
                  <w:sz w:val="22"/>
                  <w:rPrChange w:id="1405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</w:rPr>
                  </w:rPrChange>
                </w:rPr>
                <w:t>60.6</w:t>
              </w:r>
            </w:ins>
          </w:p>
        </w:tc>
      </w:tr>
      <w:tr w:rsidR="00AB4971" w:rsidRPr="00AB4971" w14:paraId="5E96A333" w14:textId="77777777" w:rsidTr="00AB4971">
        <w:trPr>
          <w:trHeight w:val="605"/>
          <w:jc w:val="center"/>
          <w:ins w:id="1406" w:author="Gen-Chang Hsu" w:date="2024-08-25T20:59:00Z" w16du:dateUtc="2024-08-26T0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34103660" w14:textId="77777777" w:rsidR="00AB4971" w:rsidRPr="00AB4971" w:rsidRDefault="00AB4971" w:rsidP="007A0531">
            <w:pPr>
              <w:spacing w:after="0" w:line="240" w:lineRule="auto"/>
              <w:jc w:val="center"/>
              <w:rPr>
                <w:ins w:id="1407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408" w:author="Gen-Chang Hsu" w:date="2024-08-25T20:59:00Z" w16du:dateUtc="2024-08-26T00:59:00Z">
                  <w:rPr>
                    <w:ins w:id="1409" w:author="Gen-Chang Hsu" w:date="2024-08-25T20:59:00Z" w16du:dateUtc="2024-08-26T00:59:00Z"/>
                    <w:rFonts w:ascii="Arial" w:eastAsia="Times New Roman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D02CD26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10" w:author="Gen-Chang Hsu" w:date="2024-08-25T20:59:00Z" w16du:dateUtc="2024-08-26T00:59:00Z"/>
                <w:rFonts w:cs="Times New Roman"/>
                <w:color w:val="auto"/>
                <w:sz w:val="22"/>
                <w:rPrChange w:id="1411" w:author="Gen-Chang Hsu" w:date="2024-08-25T20:59:00Z" w16du:dateUtc="2024-08-26T00:59:00Z">
                  <w:rPr>
                    <w:ins w:id="1412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13" w:author="Gen-Chang Hsu" w:date="2024-08-25T20:59:00Z" w16du:dateUtc="2024-08-26T00:59:00Z">
              <w:r w:rsidRPr="00AB4971">
                <w:rPr>
                  <w:rFonts w:eastAsia="Times New Roman" w:cs="Times New Roman"/>
                  <w:color w:val="auto"/>
                  <w:sz w:val="22"/>
                  <w:rPrChange w:id="1414" w:author="Gen-Chang Hsu" w:date="2024-08-25T20:59:00Z" w16du:dateUtc="2024-08-26T00:59:00Z">
                    <w:rPr>
                      <w:rFonts w:ascii="Arial" w:eastAsia="Times New Roman" w:hAnsi="Arial" w:cs="Arial"/>
                      <w:color w:val="auto"/>
                      <w:szCs w:val="24"/>
                    </w:rPr>
                  </w:rPrChange>
                </w:rPr>
                <w:t>C</w:t>
              </w:r>
              <w:r w:rsidRPr="00AB4971">
                <w:rPr>
                  <w:rFonts w:cs="Times New Roman"/>
                  <w:color w:val="auto"/>
                  <w:sz w:val="22"/>
                  <w:rPrChange w:id="1415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1F852790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16" w:author="Gen-Chang Hsu" w:date="2024-08-25T20:59:00Z" w16du:dateUtc="2024-08-26T00:59:00Z"/>
                <w:rFonts w:cs="Times New Roman"/>
                <w:color w:val="auto"/>
                <w:sz w:val="22"/>
                <w:rPrChange w:id="1417" w:author="Gen-Chang Hsu" w:date="2024-08-25T20:59:00Z" w16du:dateUtc="2024-08-26T00:59:00Z">
                  <w:rPr>
                    <w:ins w:id="1418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19" w:author="Gen-Chang Hsu" w:date="2024-08-25T20:59:00Z" w16du:dateUtc="2024-08-26T00:59:00Z">
              <w:r w:rsidRPr="00AB4971">
                <w:rPr>
                  <w:rFonts w:cs="Times New Roman"/>
                  <w:color w:val="auto"/>
                  <w:sz w:val="22"/>
                  <w:lang w:eastAsia="zh-CN" w:bidi="ar"/>
                  <w:rPrChange w:id="1420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  <w:lang w:eastAsia="zh-CN" w:bidi="ar"/>
                    </w:rPr>
                  </w:rPrChange>
                </w:rPr>
                <w:t>50.0</w:t>
              </w:r>
              <w:r w:rsidRPr="00AB4971">
                <w:rPr>
                  <w:rFonts w:cs="Times New Roman"/>
                  <w:color w:val="auto"/>
                  <w:sz w:val="22"/>
                  <w:vertAlign w:val="superscript"/>
                  <w:lang w:eastAsia="zh-CN" w:bidi="ar"/>
                  <w:rPrChange w:id="1421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AB4971">
                <w:rPr>
                  <w:rFonts w:cs="Times New Roman"/>
                  <w:color w:val="auto"/>
                  <w:sz w:val="22"/>
                  <w:lang w:eastAsia="zh-CN" w:bidi="ar"/>
                  <w:rPrChange w:id="1422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  <w:lang w:eastAsia="zh-CN" w:bidi="ar"/>
                    </w:rPr>
                  </w:rPrChange>
                </w:rPr>
                <w:t xml:space="preserve"> (± 9.8)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524B836C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23" w:author="Gen-Chang Hsu" w:date="2024-08-25T20:59:00Z" w16du:dateUtc="2024-08-26T00:59:00Z"/>
                <w:rFonts w:cs="Times New Roman"/>
                <w:color w:val="auto"/>
                <w:sz w:val="22"/>
                <w:rPrChange w:id="1424" w:author="Gen-Chang Hsu" w:date="2024-08-25T20:59:00Z" w16du:dateUtc="2024-08-26T00:59:00Z">
                  <w:rPr>
                    <w:ins w:id="1425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26" w:author="Gen-Chang Hsu" w:date="2024-08-25T20:59:00Z" w16du:dateUtc="2024-08-26T00:59:00Z">
              <w:r w:rsidRPr="00AB4971">
                <w:rPr>
                  <w:rFonts w:cs="Times New Roman"/>
                  <w:color w:val="auto"/>
                  <w:sz w:val="22"/>
                  <w:rPrChange w:id="1427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</w:rPr>
                  </w:rPrChange>
                </w:rPr>
                <w:t>34.0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5FDA458" w14:textId="77777777" w:rsidR="00AB4971" w:rsidRPr="00AB4971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28" w:author="Gen-Chang Hsu" w:date="2024-08-25T20:59:00Z" w16du:dateUtc="2024-08-26T00:59:00Z"/>
                <w:rFonts w:cs="Times New Roman"/>
                <w:color w:val="auto"/>
                <w:sz w:val="22"/>
                <w:rPrChange w:id="1429" w:author="Gen-Chang Hsu" w:date="2024-08-25T20:59:00Z" w16du:dateUtc="2024-08-26T00:59:00Z">
                  <w:rPr>
                    <w:ins w:id="1430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31" w:author="Gen-Chang Hsu" w:date="2024-08-25T20:59:00Z" w16du:dateUtc="2024-08-26T00:59:00Z">
              <w:r w:rsidRPr="00AB4971">
                <w:rPr>
                  <w:rFonts w:cs="Times New Roman"/>
                  <w:color w:val="auto"/>
                  <w:sz w:val="22"/>
                  <w:rPrChange w:id="1432" w:author="Gen-Chang Hsu" w:date="2024-08-25T20:59:00Z" w16du:dateUtc="2024-08-26T00:59:00Z">
                    <w:rPr>
                      <w:rFonts w:ascii="Arial" w:hAnsi="Arial" w:cs="Arial"/>
                      <w:color w:val="auto"/>
                      <w:szCs w:val="24"/>
                    </w:rPr>
                  </w:rPrChange>
                </w:rPr>
                <w:t>73.4</w:t>
              </w:r>
            </w:ins>
          </w:p>
        </w:tc>
      </w:tr>
    </w:tbl>
    <w:p w14:paraId="580DDA4A" w14:textId="77777777" w:rsidR="000641FB" w:rsidRDefault="000641FB" w:rsidP="007D5F19">
      <w:pPr>
        <w:spacing w:after="0"/>
        <w:jc w:val="left"/>
        <w:rPr>
          <w:ins w:id="1433" w:author="Gen-Chang Hsu" w:date="2024-08-25T21:01:00Z" w16du:dateUtc="2024-08-26T01:01:00Z"/>
          <w:rFonts w:cs="Times New Roman"/>
          <w:b/>
          <w:color w:val="FF0000"/>
          <w:szCs w:val="24"/>
        </w:rPr>
      </w:pPr>
    </w:p>
    <w:p w14:paraId="5BEC2331" w14:textId="77777777" w:rsidR="000641FB" w:rsidRDefault="000641FB">
      <w:pPr>
        <w:spacing w:after="0" w:line="240" w:lineRule="auto"/>
        <w:jc w:val="left"/>
        <w:rPr>
          <w:ins w:id="1434" w:author="Gen-Chang Hsu" w:date="2024-08-25T21:01:00Z" w16du:dateUtc="2024-08-26T01:01:00Z"/>
          <w:rFonts w:cs="Times New Roman"/>
          <w:b/>
          <w:color w:val="FF0000"/>
          <w:szCs w:val="24"/>
        </w:rPr>
      </w:pPr>
      <w:ins w:id="1435" w:author="Gen-Chang Hsu" w:date="2024-08-25T21:01:00Z" w16du:dateUtc="2024-08-26T01:01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3CD7E2C3" w14:textId="28EE309C" w:rsidR="000641FB" w:rsidRDefault="000641FB" w:rsidP="000641FB">
      <w:pPr>
        <w:spacing w:after="0"/>
        <w:jc w:val="left"/>
        <w:rPr>
          <w:ins w:id="1436" w:author="Gen-Chang Hsu" w:date="2024-08-25T21:02:00Z" w16du:dateUtc="2024-08-26T01:02:00Z"/>
          <w:rFonts w:cs="Times New Roman"/>
        </w:rPr>
      </w:pPr>
      <w:ins w:id="1437" w:author="Gen-Chang Hsu" w:date="2024-08-25T21:01:00Z" w16du:dateUtc="2024-08-26T01:01:00Z">
        <w:r w:rsidRPr="007A0531">
          <w:rPr>
            <w:rFonts w:cs="Times New Roman"/>
            <w:b/>
            <w:szCs w:val="24"/>
          </w:rPr>
          <w:lastRenderedPageBreak/>
          <w:t xml:space="preserve">Table SX. </w:t>
        </w:r>
        <w:r w:rsidRPr="000650FB">
          <w:rPr>
            <w:rFonts w:cs="Times New Roman"/>
          </w:rPr>
          <w:t xml:space="preserve">Tukey’s post-hoc tests comparing the predator and rice herbivore abundance </w:t>
        </w:r>
      </w:ins>
      <w:ins w:id="1438" w:author="Gen-Chang Hsu" w:date="2024-08-25T21:02:00Z" w16du:dateUtc="2024-08-26T01:02:00Z">
        <w:r w:rsidR="005024F3" w:rsidRPr="005C029F">
          <w:rPr>
            <w:rFonts w:cs="Times New Roman"/>
          </w:rPr>
          <w:t>at three crop stages (tillering, flowering, and ripening stage</w:t>
        </w:r>
        <w:r w:rsidR="005024F3">
          <w:rPr>
            <w:rFonts w:cs="Times New Roman"/>
          </w:rPr>
          <w:t>s</w:t>
        </w:r>
        <w:r w:rsidR="005024F3" w:rsidRPr="005C029F">
          <w:rPr>
            <w:rFonts w:cs="Times New Roman"/>
          </w:rPr>
          <w:t>).</w:t>
        </w:r>
      </w:ins>
      <w:ins w:id="1439" w:author="Gen-Chang Hsu" w:date="2024-08-25T21:01:00Z" w16du:dateUtc="2024-08-26T01:01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  <w:r w:rsidRPr="005C029F">
          <w:rPr>
            <w:rFonts w:cs="Times New Roman"/>
          </w:rPr>
          <w:t xml:space="preserve">Different superscript letters indicate significant differences in the </w:t>
        </w:r>
        <w:r>
          <w:rPr>
            <w:rFonts w:cs="Times New Roman"/>
          </w:rPr>
          <w:t xml:space="preserve">estimated marginal </w:t>
        </w:r>
        <w:r w:rsidRPr="005C029F">
          <w:rPr>
            <w:rFonts w:cs="Times New Roman"/>
          </w:rPr>
          <w:t>means</w:t>
        </w:r>
        <w:r>
          <w:rPr>
            <w:rFonts w:cs="Times New Roman"/>
          </w:rPr>
          <w:t xml:space="preserve"> (EMMs) of the number of individuals in the sweep net samples.</w:t>
        </w:r>
      </w:ins>
    </w:p>
    <w:p w14:paraId="6D07F215" w14:textId="77777777" w:rsidR="005024F3" w:rsidRDefault="005024F3" w:rsidP="000641FB">
      <w:pPr>
        <w:spacing w:after="0"/>
        <w:jc w:val="left"/>
        <w:rPr>
          <w:ins w:id="1440" w:author="Gen-Chang Hsu" w:date="2024-08-25T21:02:00Z" w16du:dateUtc="2024-08-26T01:02:00Z"/>
          <w:rFonts w:cs="Times New Roman"/>
          <w:bCs/>
          <w:color w:val="FF0000"/>
          <w:szCs w:val="24"/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684"/>
        <w:gridCol w:w="1530"/>
        <w:gridCol w:w="1712"/>
        <w:gridCol w:w="1553"/>
        <w:gridCol w:w="1489"/>
        <w:tblGridChange w:id="1441">
          <w:tblGrid>
            <w:gridCol w:w="2504"/>
            <w:gridCol w:w="180"/>
            <w:gridCol w:w="1530"/>
            <w:gridCol w:w="1712"/>
            <w:gridCol w:w="1553"/>
            <w:gridCol w:w="1489"/>
          </w:tblGrid>
        </w:tblGridChange>
      </w:tblGrid>
      <w:tr w:rsidR="009F1E1C" w:rsidRPr="009F1E1C" w14:paraId="3C1F733D" w14:textId="77777777" w:rsidTr="009F1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1442" w:author="Gen-Chang Hsu" w:date="2024-08-25T21:02:00Z" w16du:dateUtc="2024-08-26T0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E720F3" w14:textId="77777777" w:rsidR="009F1E1C" w:rsidRPr="009F1E1C" w:rsidRDefault="009F1E1C" w:rsidP="007A0531">
            <w:pPr>
              <w:spacing w:after="0" w:line="240" w:lineRule="auto"/>
              <w:jc w:val="center"/>
              <w:rPr>
                <w:ins w:id="1443" w:author="Gen-Chang Hsu" w:date="2024-08-25T21:02:00Z" w16du:dateUtc="2024-08-26T01:02:00Z"/>
                <w:rFonts w:eastAsiaTheme="majorEastAsia" w:cs="Times New Roman"/>
                <w:b w:val="0"/>
                <w:color w:val="auto"/>
                <w:sz w:val="22"/>
                <w:rPrChange w:id="1444" w:author="Gen-Chang Hsu" w:date="2024-08-25T21:03:00Z" w16du:dateUtc="2024-08-26T01:03:00Z">
                  <w:rPr>
                    <w:ins w:id="1445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46" w:author="Gen-Chang Hsu" w:date="2024-08-25T21:02:00Z" w16du:dateUtc="2024-08-26T01:02:00Z">
              <w:r w:rsidRPr="009F1E1C">
                <w:rPr>
                  <w:rFonts w:cs="Times New Roman"/>
                  <w:b w:val="0"/>
                  <w:color w:val="auto"/>
                  <w:sz w:val="22"/>
                  <w:rPrChange w:id="1447" w:author="Gen-Chang Hsu" w:date="2024-08-25T21:03:00Z" w16du:dateUtc="2024-08-26T01:03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Model</w:t>
              </w:r>
            </w:ins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5E806F6" w14:textId="31F100DF" w:rsidR="009F1E1C" w:rsidRPr="009F1E1C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48" w:author="Gen-Chang Hsu" w:date="2024-08-25T21:02:00Z" w16du:dateUtc="2024-08-26T01:02:00Z"/>
                <w:rFonts w:eastAsia="Times New Roman" w:cs="Times New Roman"/>
                <w:b w:val="0"/>
                <w:color w:val="auto"/>
                <w:sz w:val="22"/>
                <w:rPrChange w:id="1449" w:author="Gen-Chang Hsu" w:date="2024-08-25T21:03:00Z" w16du:dateUtc="2024-08-26T01:03:00Z">
                  <w:rPr>
                    <w:ins w:id="1450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51" w:author="Gen-Chang Hsu" w:date="2024-08-25T21:03:00Z" w16du:dateUtc="2024-08-26T01:03:00Z">
              <w:r>
                <w:rPr>
                  <w:rFonts w:eastAsia="Times New Roman" w:cs="Times New Roman"/>
                  <w:b w:val="0"/>
                  <w:color w:val="auto"/>
                  <w:sz w:val="22"/>
                </w:rPr>
                <w:t>Crop stage</w:t>
              </w:r>
            </w:ins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15FC86F" w14:textId="77777777" w:rsidR="009F1E1C" w:rsidRPr="009F1E1C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52" w:author="Gen-Chang Hsu" w:date="2024-08-25T21:02:00Z" w16du:dateUtc="2024-08-26T01:02:00Z"/>
                <w:rFonts w:eastAsiaTheme="majorEastAsia" w:cs="Times New Roman"/>
                <w:b w:val="0"/>
                <w:color w:val="auto"/>
                <w:sz w:val="22"/>
                <w:rPrChange w:id="1453" w:author="Gen-Chang Hsu" w:date="2024-08-25T21:03:00Z" w16du:dateUtc="2024-08-26T01:03:00Z">
                  <w:rPr>
                    <w:ins w:id="1454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55" w:author="Gen-Chang Hsu" w:date="2024-08-25T21:02:00Z" w16du:dateUtc="2024-08-26T01:02:00Z">
              <w:r w:rsidRPr="009F1E1C">
                <w:rPr>
                  <w:rFonts w:cs="Times New Roman"/>
                  <w:b w:val="0"/>
                  <w:color w:val="auto"/>
                  <w:sz w:val="22"/>
                  <w:rPrChange w:id="1456" w:author="Gen-Chang Hsu" w:date="2024-08-25T21:03:00Z" w16du:dateUtc="2024-08-26T01:03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EMMs (± SE)</w:t>
              </w:r>
            </w:ins>
          </w:p>
        </w:tc>
        <w:tc>
          <w:tcPr>
            <w:tcW w:w="15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92596" w14:textId="77777777" w:rsidR="009F1E1C" w:rsidRPr="009F1E1C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57" w:author="Gen-Chang Hsu" w:date="2024-08-25T21:02:00Z" w16du:dateUtc="2024-08-26T01:02:00Z"/>
                <w:rFonts w:eastAsiaTheme="majorEastAsia" w:cs="Times New Roman"/>
                <w:b w:val="0"/>
                <w:color w:val="auto"/>
                <w:sz w:val="22"/>
                <w:rPrChange w:id="1458" w:author="Gen-Chang Hsu" w:date="2024-08-25T21:03:00Z" w16du:dateUtc="2024-08-26T01:03:00Z">
                  <w:rPr>
                    <w:ins w:id="1459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60" w:author="Gen-Chang Hsu" w:date="2024-08-25T21:02:00Z" w16du:dateUtc="2024-08-26T01:02:00Z">
              <w:r w:rsidRPr="009F1E1C">
                <w:rPr>
                  <w:rFonts w:cs="Times New Roman"/>
                  <w:b w:val="0"/>
                  <w:color w:val="auto"/>
                  <w:sz w:val="22"/>
                  <w:rPrChange w:id="1461" w:author="Gen-Chang Hsu" w:date="2024-08-25T21:03:00Z" w16du:dateUtc="2024-08-26T01:03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Lower 2.5%</w:t>
              </w:r>
            </w:ins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843CE7A" w14:textId="77777777" w:rsidR="009F1E1C" w:rsidRPr="009F1E1C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62" w:author="Gen-Chang Hsu" w:date="2024-08-25T21:02:00Z" w16du:dateUtc="2024-08-26T01:02:00Z"/>
                <w:rFonts w:eastAsiaTheme="majorEastAsia" w:cs="Times New Roman"/>
                <w:b w:val="0"/>
                <w:color w:val="auto"/>
                <w:sz w:val="22"/>
                <w:rPrChange w:id="1463" w:author="Gen-Chang Hsu" w:date="2024-08-25T21:03:00Z" w16du:dateUtc="2024-08-26T01:03:00Z">
                  <w:rPr>
                    <w:ins w:id="1464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65" w:author="Gen-Chang Hsu" w:date="2024-08-25T21:02:00Z" w16du:dateUtc="2024-08-26T01:02:00Z">
              <w:r w:rsidRPr="009F1E1C">
                <w:rPr>
                  <w:rFonts w:cs="Times New Roman"/>
                  <w:b w:val="0"/>
                  <w:color w:val="auto"/>
                  <w:sz w:val="22"/>
                  <w:rPrChange w:id="1466" w:author="Gen-Chang Hsu" w:date="2024-08-25T21:03:00Z" w16du:dateUtc="2024-08-26T01:03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Upper 2.5%</w:t>
              </w:r>
            </w:ins>
          </w:p>
        </w:tc>
      </w:tr>
      <w:tr w:rsidR="009F1E1C" w:rsidRPr="009F1E1C" w14:paraId="7E5D0112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467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468" w:author="Gen-Chang Hsu" w:date="2024-08-25T21:02:00Z" w16du:dateUtc="2024-08-26T01:02:00Z"/>
          <w:trPrChange w:id="1469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470" w:author="Gen-Chang Hsu" w:date="2024-08-25T21:03:00Z" w16du:dateUtc="2024-08-26T01:03:00Z">
              <w:tcPr>
                <w:tcW w:w="2504" w:type="dxa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CB3B446" w14:textId="77777777" w:rsidR="009F1E1C" w:rsidRPr="009F1E1C" w:rsidRDefault="009F1E1C" w:rsidP="007A0531">
            <w:pPr>
              <w:spacing w:after="0" w:line="240" w:lineRule="auto"/>
              <w:jc w:val="center"/>
              <w:rPr>
                <w:ins w:id="1471" w:author="Gen-Chang Hsu" w:date="2024-08-25T21:02:00Z" w16du:dateUtc="2024-08-26T01:02:00Z"/>
                <w:rFonts w:eastAsiaTheme="majorEastAsia" w:cs="Times New Roman"/>
                <w:b w:val="0"/>
                <w:color w:val="auto"/>
                <w:sz w:val="22"/>
                <w:rPrChange w:id="1472" w:author="Gen-Chang Hsu" w:date="2024-08-25T21:03:00Z" w16du:dateUtc="2024-08-26T01:03:00Z">
                  <w:rPr>
                    <w:ins w:id="1473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74" w:author="Gen-Chang Hsu" w:date="2024-08-25T21:02:00Z" w16du:dateUtc="2024-08-26T01:02:00Z">
              <w:r w:rsidRPr="009F1E1C">
                <w:rPr>
                  <w:rFonts w:cs="Times New Roman"/>
                  <w:b w:val="0"/>
                  <w:color w:val="auto"/>
                  <w:sz w:val="22"/>
                  <w:rPrChange w:id="1475" w:author="Gen-Chang Hsu" w:date="2024-08-25T21:03:00Z" w16du:dateUtc="2024-08-26T01:03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Predator abundance</w:t>
              </w:r>
            </w:ins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476" w:author="Gen-Chang Hsu" w:date="2024-08-25T21:03:00Z" w16du:dateUtc="2024-08-26T01:03:00Z">
              <w:tcPr>
                <w:tcW w:w="171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2517B700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77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478" w:author="Gen-Chang Hsu" w:date="2024-08-25T21:03:00Z" w16du:dateUtc="2024-08-26T01:03:00Z">
                  <w:rPr>
                    <w:ins w:id="147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480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481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171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482" w:author="Gen-Chang Hsu" w:date="2024-08-25T21:03:00Z" w16du:dateUtc="2024-08-26T01:03:00Z">
              <w:tcPr>
                <w:tcW w:w="1712" w:type="dxa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19D43F1D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83" w:author="Gen-Chang Hsu" w:date="2024-08-25T21:02:00Z" w16du:dateUtc="2024-08-26T01:02:00Z"/>
                <w:rFonts w:eastAsiaTheme="majorEastAsia" w:cs="Times New Roman"/>
                <w:bCs/>
                <w:color w:val="auto"/>
                <w:sz w:val="22"/>
                <w:rPrChange w:id="1484" w:author="Gen-Chang Hsu" w:date="2024-08-25T21:03:00Z" w16du:dateUtc="2024-08-26T01:03:00Z">
                  <w:rPr>
                    <w:ins w:id="1485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486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487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13.8</w:t>
              </w:r>
              <w:r w:rsidRPr="009F1E1C">
                <w:rPr>
                  <w:rFonts w:cs="Times New Roman"/>
                  <w:bCs/>
                  <w:color w:val="auto"/>
                  <w:sz w:val="22"/>
                  <w:vertAlign w:val="superscript"/>
                  <w:lang w:eastAsia="zh-CN" w:bidi="ar"/>
                  <w:rPrChange w:id="1488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489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 xml:space="preserve"> (± 2.2)</w:t>
              </w:r>
            </w:ins>
          </w:p>
        </w:tc>
        <w:tc>
          <w:tcPr>
            <w:tcW w:w="1553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490" w:author="Gen-Chang Hsu" w:date="2024-08-25T21:03:00Z" w16du:dateUtc="2024-08-26T01:03:00Z">
              <w:tcPr>
                <w:tcW w:w="1553" w:type="dxa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7E85F347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91" w:author="Gen-Chang Hsu" w:date="2024-08-25T21:02:00Z" w16du:dateUtc="2024-08-26T01:02:00Z"/>
                <w:rFonts w:eastAsiaTheme="majorEastAsia" w:cs="Times New Roman"/>
                <w:bCs/>
                <w:color w:val="auto"/>
                <w:sz w:val="22"/>
                <w:rPrChange w:id="1492" w:author="Gen-Chang Hsu" w:date="2024-08-25T21:03:00Z" w16du:dateUtc="2024-08-26T01:03:00Z">
                  <w:rPr>
                    <w:ins w:id="1493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494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495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10.2</w:t>
              </w:r>
            </w:ins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496" w:author="Gen-Chang Hsu" w:date="2024-08-25T21:03:00Z" w16du:dateUtc="2024-08-26T01:03:00Z">
              <w:tcPr>
                <w:tcW w:w="0" w:type="auto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73D2F063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97" w:author="Gen-Chang Hsu" w:date="2024-08-25T21:02:00Z" w16du:dateUtc="2024-08-26T01:02:00Z"/>
                <w:rFonts w:eastAsia="Times New Roman" w:cs="Times New Roman"/>
                <w:bCs/>
                <w:color w:val="auto"/>
                <w:sz w:val="22"/>
                <w:rPrChange w:id="1498" w:author="Gen-Chang Hsu" w:date="2024-08-25T21:03:00Z" w16du:dateUtc="2024-08-26T01:03:00Z">
                  <w:rPr>
                    <w:ins w:id="1499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500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501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18.8</w:t>
              </w:r>
            </w:ins>
          </w:p>
        </w:tc>
      </w:tr>
      <w:tr w:rsidR="009F1E1C" w:rsidRPr="009F1E1C" w14:paraId="2DC6A238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502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503" w:author="Gen-Chang Hsu" w:date="2024-08-25T21:02:00Z" w16du:dateUtc="2024-08-26T01:02:00Z"/>
          <w:trPrChange w:id="1504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505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50FEFA29" w14:textId="77777777" w:rsidR="009F1E1C" w:rsidRPr="009F1E1C" w:rsidRDefault="009F1E1C" w:rsidP="007A0531">
            <w:pPr>
              <w:spacing w:after="0" w:line="240" w:lineRule="auto"/>
              <w:jc w:val="center"/>
              <w:rPr>
                <w:ins w:id="1506" w:author="Gen-Chang Hsu" w:date="2024-08-25T21:02:00Z" w16du:dateUtc="2024-08-26T01:02:00Z"/>
                <w:rFonts w:eastAsia="Times New Roman" w:cs="Times New Roman"/>
                <w:b w:val="0"/>
                <w:color w:val="auto"/>
                <w:sz w:val="22"/>
                <w:rPrChange w:id="1507" w:author="Gen-Chang Hsu" w:date="2024-08-25T21:03:00Z" w16du:dateUtc="2024-08-26T01:03:00Z">
                  <w:rPr>
                    <w:ins w:id="1508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509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60CFE304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10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511" w:author="Gen-Chang Hsu" w:date="2024-08-25T21:03:00Z" w16du:dateUtc="2024-08-26T01:03:00Z">
                  <w:rPr>
                    <w:ins w:id="151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13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514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  <w:tcPrChange w:id="1515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2244EE6A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16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517" w:author="Gen-Chang Hsu" w:date="2024-08-25T21:03:00Z" w16du:dateUtc="2024-08-26T01:03:00Z">
                  <w:rPr>
                    <w:ins w:id="1518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19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520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4.4</w:t>
              </w:r>
              <w:r w:rsidRPr="009F1E1C">
                <w:rPr>
                  <w:rFonts w:cs="Times New Roman"/>
                  <w:bCs/>
                  <w:color w:val="auto"/>
                  <w:sz w:val="22"/>
                  <w:vertAlign w:val="superscript"/>
                  <w:lang w:eastAsia="zh-CN" w:bidi="ar"/>
                  <w:rPrChange w:id="1521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vertAlign w:val="superscript"/>
                      <w:lang w:eastAsia="zh-CN" w:bidi="ar"/>
                    </w:rPr>
                  </w:rPrChange>
                </w:rPr>
                <w:t>b</w:t>
              </w:r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522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 xml:space="preserve"> (± 0.7)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  <w:tcPrChange w:id="1523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497B29CE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24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525" w:author="Gen-Chang Hsu" w:date="2024-08-25T21:03:00Z" w16du:dateUtc="2024-08-26T01:03:00Z">
                  <w:rPr>
                    <w:ins w:id="152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27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528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3.2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529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14FFA0C0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30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531" w:author="Gen-Chang Hsu" w:date="2024-08-25T21:03:00Z" w16du:dateUtc="2024-08-26T01:03:00Z">
                  <w:rPr>
                    <w:ins w:id="153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33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534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6.1</w:t>
              </w:r>
            </w:ins>
          </w:p>
        </w:tc>
      </w:tr>
      <w:tr w:rsidR="009F1E1C" w:rsidRPr="009F1E1C" w14:paraId="05961152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535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536" w:author="Gen-Chang Hsu" w:date="2024-08-25T21:02:00Z" w16du:dateUtc="2024-08-26T01:02:00Z"/>
          <w:trPrChange w:id="1537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538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384A0839" w14:textId="77777777" w:rsidR="009F1E1C" w:rsidRPr="009F1E1C" w:rsidRDefault="009F1E1C" w:rsidP="007A0531">
            <w:pPr>
              <w:spacing w:after="0" w:line="240" w:lineRule="auto"/>
              <w:jc w:val="center"/>
              <w:rPr>
                <w:ins w:id="1539" w:author="Gen-Chang Hsu" w:date="2024-08-25T21:02:00Z" w16du:dateUtc="2024-08-26T01:02:00Z"/>
                <w:rFonts w:eastAsia="Times New Roman" w:cs="Times New Roman"/>
                <w:b w:val="0"/>
                <w:color w:val="auto"/>
                <w:sz w:val="22"/>
                <w:rPrChange w:id="1540" w:author="Gen-Chang Hsu" w:date="2024-08-25T21:03:00Z" w16du:dateUtc="2024-08-26T01:03:00Z">
                  <w:rPr>
                    <w:ins w:id="1541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542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0B2A504C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43" w:author="Gen-Chang Hsu" w:date="2024-08-25T21:02:00Z" w16du:dateUtc="2024-08-26T01:02:00Z"/>
                <w:rFonts w:eastAsia="Times New Roman" w:cs="Times New Roman"/>
                <w:bCs/>
                <w:color w:val="auto"/>
                <w:sz w:val="22"/>
                <w:rPrChange w:id="1544" w:author="Gen-Chang Hsu" w:date="2024-08-25T21:03:00Z" w16du:dateUtc="2024-08-26T01:03:00Z">
                  <w:rPr>
                    <w:ins w:id="1545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546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547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  <w:tcPrChange w:id="1548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71572210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49" w:author="Gen-Chang Hsu" w:date="2024-08-25T21:02:00Z" w16du:dateUtc="2024-08-26T01:02:00Z"/>
                <w:rFonts w:cs="Times New Roman"/>
                <w:bCs/>
                <w:color w:val="auto"/>
                <w:sz w:val="22"/>
                <w:lang w:eastAsia="zh-CN" w:bidi="ar"/>
                <w:rPrChange w:id="1550" w:author="Gen-Chang Hsu" w:date="2024-08-25T21:03:00Z" w16du:dateUtc="2024-08-26T01:03:00Z">
                  <w:rPr>
                    <w:ins w:id="1551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552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553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7.4</w:t>
              </w:r>
              <w:r w:rsidRPr="009F1E1C">
                <w:rPr>
                  <w:rFonts w:cs="Times New Roman"/>
                  <w:bCs/>
                  <w:color w:val="auto"/>
                  <w:sz w:val="22"/>
                  <w:vertAlign w:val="superscript"/>
                  <w:lang w:eastAsia="zh-CN" w:bidi="ar"/>
                  <w:rPrChange w:id="1554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vertAlign w:val="superscript"/>
                      <w:lang w:eastAsia="zh-CN" w:bidi="ar"/>
                    </w:rPr>
                  </w:rPrChange>
                </w:rPr>
                <w:t>c</w:t>
              </w:r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555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 xml:space="preserve"> (± 1.4)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  <w:tcPrChange w:id="1556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36C2B154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57" w:author="Gen-Chang Hsu" w:date="2024-08-25T21:02:00Z" w16du:dateUtc="2024-08-26T01:02:00Z"/>
                <w:rFonts w:cs="Times New Roman"/>
                <w:bCs/>
                <w:color w:val="auto"/>
                <w:sz w:val="22"/>
                <w:lang w:eastAsia="zh-CN" w:bidi="ar"/>
                <w:rPrChange w:id="1558" w:author="Gen-Chang Hsu" w:date="2024-08-25T21:03:00Z" w16du:dateUtc="2024-08-26T01:03:00Z">
                  <w:rPr>
                    <w:ins w:id="155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560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561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5.2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562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6619C48C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63" w:author="Gen-Chang Hsu" w:date="2024-08-25T21:02:00Z" w16du:dateUtc="2024-08-26T01:02:00Z"/>
                <w:rFonts w:cs="Times New Roman"/>
                <w:bCs/>
                <w:color w:val="auto"/>
                <w:sz w:val="22"/>
                <w:lang w:eastAsia="zh-CN" w:bidi="ar"/>
                <w:rPrChange w:id="1564" w:author="Gen-Chang Hsu" w:date="2024-08-25T21:03:00Z" w16du:dateUtc="2024-08-26T01:03:00Z">
                  <w:rPr>
                    <w:ins w:id="1565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566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567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10.6</w:t>
              </w:r>
            </w:ins>
          </w:p>
        </w:tc>
      </w:tr>
      <w:tr w:rsidR="009F1E1C" w:rsidRPr="009F1E1C" w14:paraId="154F1BCA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568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569" w:author="Gen-Chang Hsu" w:date="2024-08-25T21:02:00Z" w16du:dateUtc="2024-08-26T01:02:00Z"/>
          <w:trPrChange w:id="1570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571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69231DD3" w14:textId="77777777" w:rsidR="009F1E1C" w:rsidRPr="009F1E1C" w:rsidRDefault="009F1E1C" w:rsidP="007A0531">
            <w:pPr>
              <w:spacing w:after="0" w:line="240" w:lineRule="auto"/>
              <w:jc w:val="center"/>
              <w:rPr>
                <w:ins w:id="1572" w:author="Gen-Chang Hsu" w:date="2024-08-25T21:02:00Z" w16du:dateUtc="2024-08-26T01:02:00Z"/>
                <w:rFonts w:cs="Times New Roman"/>
                <w:b w:val="0"/>
                <w:color w:val="auto"/>
                <w:sz w:val="22"/>
                <w:rPrChange w:id="1573" w:author="Gen-Chang Hsu" w:date="2024-08-25T21:03:00Z" w16du:dateUtc="2024-08-26T01:03:00Z">
                  <w:rPr>
                    <w:ins w:id="1574" w:author="Gen-Chang Hsu" w:date="2024-08-25T21:02:00Z" w16du:dateUtc="2024-08-26T01:02:00Z"/>
                    <w:rFonts w:ascii="Arial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575" w:author="Gen-Chang Hsu" w:date="2024-08-25T21:02:00Z" w16du:dateUtc="2024-08-26T01:02:00Z">
              <w:r w:rsidRPr="009F1E1C">
                <w:rPr>
                  <w:rFonts w:cs="Times New Roman"/>
                  <w:b w:val="0"/>
                  <w:color w:val="auto"/>
                  <w:sz w:val="22"/>
                  <w:rPrChange w:id="1576" w:author="Gen-Chang Hsu" w:date="2024-08-25T21:03:00Z" w16du:dateUtc="2024-08-26T01:03:00Z">
                    <w:rPr>
                      <w:rFonts w:ascii="Arial" w:hAnsi="Arial" w:cs="Arial"/>
                      <w:b w:val="0"/>
                      <w:color w:val="auto"/>
                      <w:szCs w:val="24"/>
                    </w:rPr>
                  </w:rPrChange>
                </w:rPr>
                <w:t>Rice herbivore abundance</w:t>
              </w:r>
            </w:ins>
          </w:p>
        </w:tc>
        <w:tc>
          <w:tcPr>
            <w:tcW w:w="1530" w:type="dxa"/>
            <w:shd w:val="clear" w:color="auto" w:fill="auto"/>
            <w:noWrap/>
            <w:vAlign w:val="center"/>
            <w:tcPrChange w:id="1577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033C19D9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78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579" w:author="Gen-Chang Hsu" w:date="2024-08-25T21:03:00Z" w16du:dateUtc="2024-08-26T01:03:00Z">
                  <w:rPr>
                    <w:ins w:id="158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81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582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  <w:tcPrChange w:id="1583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33B8466A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84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585" w:author="Gen-Chang Hsu" w:date="2024-08-25T21:03:00Z" w16du:dateUtc="2024-08-26T01:03:00Z">
                  <w:rPr>
                    <w:ins w:id="158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87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588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39.8</w:t>
              </w:r>
              <w:r w:rsidRPr="009F1E1C">
                <w:rPr>
                  <w:rFonts w:cs="Times New Roman"/>
                  <w:bCs/>
                  <w:color w:val="auto"/>
                  <w:sz w:val="22"/>
                  <w:vertAlign w:val="superscript"/>
                  <w:lang w:eastAsia="zh-CN" w:bidi="ar"/>
                  <w:rPrChange w:id="1589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590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 xml:space="preserve"> (± 8.0)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  <w:tcPrChange w:id="1591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3F722D46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92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593" w:author="Gen-Chang Hsu" w:date="2024-08-25T21:03:00Z" w16du:dateUtc="2024-08-26T01:03:00Z">
                  <w:rPr>
                    <w:ins w:id="159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95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596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26.8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597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1A3F9BF7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98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599" w:author="Gen-Chang Hsu" w:date="2024-08-25T21:03:00Z" w16du:dateUtc="2024-08-26T01:03:00Z">
                  <w:rPr>
                    <w:ins w:id="160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01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602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59.0</w:t>
              </w:r>
            </w:ins>
          </w:p>
        </w:tc>
      </w:tr>
      <w:tr w:rsidR="009F1E1C" w:rsidRPr="009F1E1C" w14:paraId="6276DFE7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603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604" w:author="Gen-Chang Hsu" w:date="2024-08-25T21:02:00Z" w16du:dateUtc="2024-08-26T01:02:00Z"/>
          <w:trPrChange w:id="1605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606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16E9CBAF" w14:textId="77777777" w:rsidR="009F1E1C" w:rsidRPr="009F1E1C" w:rsidRDefault="009F1E1C" w:rsidP="007A0531">
            <w:pPr>
              <w:spacing w:after="0" w:line="240" w:lineRule="auto"/>
              <w:jc w:val="center"/>
              <w:rPr>
                <w:ins w:id="1607" w:author="Gen-Chang Hsu" w:date="2024-08-25T21:02:00Z" w16du:dateUtc="2024-08-26T01:02:00Z"/>
                <w:rFonts w:eastAsia="Times New Roman" w:cs="Times New Roman"/>
                <w:b w:val="0"/>
                <w:color w:val="auto"/>
                <w:sz w:val="22"/>
                <w:rPrChange w:id="1608" w:author="Gen-Chang Hsu" w:date="2024-08-25T21:03:00Z" w16du:dateUtc="2024-08-26T01:03:00Z">
                  <w:rPr>
                    <w:ins w:id="1609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610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2237AE00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11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612" w:author="Gen-Chang Hsu" w:date="2024-08-25T21:03:00Z" w16du:dateUtc="2024-08-26T01:03:00Z">
                  <w:rPr>
                    <w:ins w:id="161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14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615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  <w:tcPrChange w:id="1616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4D1AFD08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17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618" w:author="Gen-Chang Hsu" w:date="2024-08-25T21:03:00Z" w16du:dateUtc="2024-08-26T01:03:00Z">
                  <w:rPr>
                    <w:ins w:id="161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20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621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48.0</w:t>
              </w:r>
              <w:r w:rsidRPr="009F1E1C">
                <w:rPr>
                  <w:rFonts w:cs="Times New Roman"/>
                  <w:bCs/>
                  <w:color w:val="auto"/>
                  <w:sz w:val="22"/>
                  <w:vertAlign w:val="superscript"/>
                  <w:lang w:eastAsia="zh-CN" w:bidi="ar"/>
                  <w:rPrChange w:id="1622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623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 xml:space="preserve"> (± 8.9)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  <w:tcPrChange w:id="1624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1F69FD3E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25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626" w:author="Gen-Chang Hsu" w:date="2024-08-25T21:03:00Z" w16du:dateUtc="2024-08-26T01:03:00Z">
                  <w:rPr>
                    <w:ins w:id="162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28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629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33.4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630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4024E520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31" w:author="Gen-Chang Hsu" w:date="2024-08-25T21:02:00Z" w16du:dateUtc="2024-08-26T01:02:00Z"/>
                <w:rFonts w:cs="Times New Roman"/>
                <w:bCs/>
                <w:color w:val="auto"/>
                <w:sz w:val="22"/>
                <w:rPrChange w:id="1632" w:author="Gen-Chang Hsu" w:date="2024-08-25T21:03:00Z" w16du:dateUtc="2024-08-26T01:03:00Z">
                  <w:rPr>
                    <w:ins w:id="163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34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635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69.0</w:t>
              </w:r>
            </w:ins>
          </w:p>
        </w:tc>
      </w:tr>
      <w:tr w:rsidR="009F1E1C" w:rsidRPr="009F1E1C" w14:paraId="0845111D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636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637" w:author="Gen-Chang Hsu" w:date="2024-08-25T21:02:00Z" w16du:dateUtc="2024-08-26T01:02:00Z"/>
          <w:trPrChange w:id="1638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639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0578949C" w14:textId="77777777" w:rsidR="009F1E1C" w:rsidRPr="009F1E1C" w:rsidRDefault="009F1E1C" w:rsidP="007A0531">
            <w:pPr>
              <w:spacing w:after="0" w:line="240" w:lineRule="auto"/>
              <w:jc w:val="center"/>
              <w:rPr>
                <w:ins w:id="1640" w:author="Gen-Chang Hsu" w:date="2024-08-25T21:02:00Z" w16du:dateUtc="2024-08-26T01:02:00Z"/>
                <w:rFonts w:eastAsia="Times New Roman" w:cs="Times New Roman"/>
                <w:b w:val="0"/>
                <w:color w:val="auto"/>
                <w:sz w:val="22"/>
                <w:rPrChange w:id="1641" w:author="Gen-Chang Hsu" w:date="2024-08-25T21:03:00Z" w16du:dateUtc="2024-08-26T01:03:00Z">
                  <w:rPr>
                    <w:ins w:id="1642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643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7DE9E987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44" w:author="Gen-Chang Hsu" w:date="2024-08-25T21:02:00Z" w16du:dateUtc="2024-08-26T01:02:00Z"/>
                <w:rFonts w:eastAsia="Times New Roman" w:cs="Times New Roman"/>
                <w:bCs/>
                <w:color w:val="auto"/>
                <w:sz w:val="22"/>
                <w:rPrChange w:id="1645" w:author="Gen-Chang Hsu" w:date="2024-08-25T21:03:00Z" w16du:dateUtc="2024-08-26T01:03:00Z">
                  <w:rPr>
                    <w:ins w:id="1646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647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rPrChange w:id="1648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  <w:tcPrChange w:id="1649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11B0DD7A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50" w:author="Gen-Chang Hsu" w:date="2024-08-25T21:02:00Z" w16du:dateUtc="2024-08-26T01:02:00Z"/>
                <w:rFonts w:cs="Times New Roman"/>
                <w:bCs/>
                <w:color w:val="auto"/>
                <w:sz w:val="22"/>
                <w:lang w:eastAsia="zh-CN" w:bidi="ar"/>
                <w:rPrChange w:id="1651" w:author="Gen-Chang Hsu" w:date="2024-08-25T21:03:00Z" w16du:dateUtc="2024-08-26T01:03:00Z">
                  <w:rPr>
                    <w:ins w:id="165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653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654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48.9</w:t>
              </w:r>
              <w:r w:rsidRPr="009F1E1C">
                <w:rPr>
                  <w:rFonts w:cs="Times New Roman"/>
                  <w:bCs/>
                  <w:color w:val="auto"/>
                  <w:sz w:val="22"/>
                  <w:vertAlign w:val="superscript"/>
                  <w:lang w:eastAsia="zh-CN" w:bidi="ar"/>
                  <w:rPrChange w:id="1655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656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 xml:space="preserve"> (± 10.5)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  <w:tcPrChange w:id="1657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492D477E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58" w:author="Gen-Chang Hsu" w:date="2024-08-25T21:02:00Z" w16du:dateUtc="2024-08-26T01:02:00Z"/>
                <w:rFonts w:cs="Times New Roman"/>
                <w:bCs/>
                <w:color w:val="auto"/>
                <w:sz w:val="22"/>
                <w:lang w:eastAsia="zh-CN" w:bidi="ar"/>
                <w:rPrChange w:id="1659" w:author="Gen-Chang Hsu" w:date="2024-08-25T21:03:00Z" w16du:dateUtc="2024-08-26T01:03:00Z">
                  <w:rPr>
                    <w:ins w:id="166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661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662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32.1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663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691C9320" w14:textId="77777777" w:rsidR="009F1E1C" w:rsidRPr="009F1E1C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64" w:author="Gen-Chang Hsu" w:date="2024-08-25T21:02:00Z" w16du:dateUtc="2024-08-26T01:02:00Z"/>
                <w:rFonts w:cs="Times New Roman"/>
                <w:bCs/>
                <w:color w:val="auto"/>
                <w:sz w:val="22"/>
                <w:lang w:eastAsia="zh-CN" w:bidi="ar"/>
                <w:rPrChange w:id="1665" w:author="Gen-Chang Hsu" w:date="2024-08-25T21:03:00Z" w16du:dateUtc="2024-08-26T01:03:00Z">
                  <w:rPr>
                    <w:ins w:id="166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667" w:author="Gen-Chang Hsu" w:date="2024-08-25T21:02:00Z" w16du:dateUtc="2024-08-26T01:02:00Z">
              <w:r w:rsidRPr="009F1E1C">
                <w:rPr>
                  <w:rFonts w:cs="Times New Roman"/>
                  <w:bCs/>
                  <w:color w:val="auto"/>
                  <w:sz w:val="22"/>
                  <w:lang w:eastAsia="zh-CN" w:bidi="ar"/>
                  <w:rPrChange w:id="1668" w:author="Gen-Chang Hsu" w:date="2024-08-25T21:03:00Z" w16du:dateUtc="2024-08-26T01:03:00Z">
                    <w:rPr>
                      <w:rFonts w:ascii="Arial" w:hAnsi="Arial" w:cs="Arial"/>
                      <w:bCs/>
                      <w:color w:val="auto"/>
                      <w:szCs w:val="24"/>
                      <w:lang w:eastAsia="zh-CN" w:bidi="ar"/>
                    </w:rPr>
                  </w:rPrChange>
                </w:rPr>
                <w:t>74.6</w:t>
              </w:r>
            </w:ins>
          </w:p>
        </w:tc>
      </w:tr>
    </w:tbl>
    <w:p w14:paraId="23E088F5" w14:textId="77777777" w:rsidR="00DE17D5" w:rsidRPr="007A0531" w:rsidRDefault="00DE17D5" w:rsidP="000641FB">
      <w:pPr>
        <w:spacing w:after="0"/>
        <w:jc w:val="left"/>
        <w:rPr>
          <w:ins w:id="1669" w:author="Gen-Chang Hsu" w:date="2024-08-25T21:01:00Z" w16du:dateUtc="2024-08-26T01:01:00Z"/>
          <w:rFonts w:cs="Times New Roman"/>
          <w:bCs/>
          <w:color w:val="FF0000"/>
          <w:szCs w:val="24"/>
        </w:rPr>
      </w:pPr>
    </w:p>
    <w:p w14:paraId="4C6EA8C3" w14:textId="4C93C4A7" w:rsidR="00992D74" w:rsidRPr="007D5F19" w:rsidRDefault="00992D74" w:rsidP="007D5F19">
      <w:pPr>
        <w:spacing w:after="0"/>
        <w:jc w:val="left"/>
        <w:rPr>
          <w:rFonts w:cs="Times New Roman"/>
          <w:b/>
          <w:color w:val="FF0000"/>
          <w:szCs w:val="24"/>
        </w:rPr>
      </w:pPr>
      <w:r w:rsidRPr="007D5F19">
        <w:rPr>
          <w:rFonts w:cs="Times New Roman"/>
          <w:b/>
          <w:color w:val="FF0000"/>
          <w:szCs w:val="24"/>
        </w:rPr>
        <w:br w:type="page"/>
      </w:r>
    </w:p>
    <w:p w14:paraId="4A9BD32C" w14:textId="5C4D1BDE" w:rsidR="004802FC" w:rsidRDefault="004802FC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noProof/>
          <w:color w:val="FF0000"/>
          <w:szCs w:val="24"/>
        </w:rPr>
        <w:lastRenderedPageBreak/>
        <w:drawing>
          <wp:inline distT="0" distB="0" distL="114300" distR="114300" wp14:anchorId="1533040B" wp14:editId="612EDF27">
            <wp:extent cx="4117975" cy="3431540"/>
            <wp:effectExtent l="0" t="0" r="9525" b="10160"/>
            <wp:docPr id="2" name="Picture 2" descr="Bi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iplo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0D9" w14:textId="003E9EA3" w:rsidR="00DC6EF7" w:rsidRPr="006926C1" w:rsidRDefault="00992D74">
      <w:pPr>
        <w:spacing w:line="480" w:lineRule="auto"/>
        <w:rPr>
          <w:rFonts w:cs="Times New Roman"/>
          <w:color w:val="000000" w:themeColor="text1"/>
          <w:szCs w:val="24"/>
        </w:rPr>
      </w:pPr>
      <w:r w:rsidRPr="006926C1">
        <w:rPr>
          <w:rFonts w:cs="Times New Roman"/>
          <w:b/>
          <w:color w:val="000000" w:themeColor="text1"/>
          <w:szCs w:val="24"/>
        </w:rPr>
        <w:t xml:space="preserve">Figure S1.  </w:t>
      </w:r>
      <w:r w:rsidRPr="006926C1">
        <w:rPr>
          <w:rFonts w:cs="Times New Roman"/>
          <w:color w:val="000000" w:themeColor="text1"/>
          <w:szCs w:val="24"/>
        </w:rPr>
        <w:t>Stable isotope biplot of</w:t>
      </w:r>
      <w:r w:rsidR="004802FC" w:rsidRPr="006926C1">
        <w:rPr>
          <w:rFonts w:cs="Times New Roman"/>
          <w:color w:val="000000" w:themeColor="text1"/>
          <w:szCs w:val="24"/>
        </w:rPr>
        <w:t xml:space="preserve"> the rice plant and three prey sources in this study.  Error bars represent 95% confidence intervals.</w:t>
      </w:r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(i)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D4CF" w14:textId="729DC7CD" w:rsidR="002C34AE" w:rsidRPr="005C029F" w:rsidRDefault="00DD4E15" w:rsidP="006B436A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r w:rsidR="00C51396">
        <w:rPr>
          <w:rFonts w:cs="Times New Roman"/>
          <w:szCs w:val="24"/>
        </w:rPr>
        <w:t>of</w:t>
      </w:r>
      <w:r w:rsidRPr="005C029F">
        <w:rPr>
          <w:rFonts w:cs="Times New Roman"/>
          <w:szCs w:val="24"/>
        </w:rPr>
        <w:t xml:space="preserve"> the three study years. Observation data from the closest local weather station (Yuanli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  <w:ins w:id="1670" w:author="Gen-Chang Hsu" w:date="2024-08-20T12:50:00Z" w16du:dateUtc="2024-08-20T16:50:00Z">
        <w:r w:rsidR="002C34AE">
          <w:rPr>
            <w:rFonts w:cs="Times New Roman"/>
            <w:b/>
            <w:szCs w:val="24"/>
          </w:rPr>
          <w:t xml:space="preserve"> </w:t>
        </w:r>
      </w:ins>
    </w:p>
    <w:sectPr w:rsidR="002C34AE" w:rsidRPr="005C029F" w:rsidSect="00C30B66">
      <w:footerReference w:type="default" r:id="rId17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Gen-Chang Hsu" w:date="2024-08-25T20:53:00Z" w:initials="GH">
    <w:p w14:paraId="391CA43B" w14:textId="77777777" w:rsidR="00E356D2" w:rsidRDefault="00E356D2" w:rsidP="00E356D2">
      <w:pPr>
        <w:pStyle w:val="CommentText"/>
        <w:jc w:val="left"/>
      </w:pPr>
      <w:r>
        <w:rPr>
          <w:rStyle w:val="CommentReference"/>
        </w:rPr>
        <w:annotationRef/>
      </w:r>
      <w:r>
        <w:t>Need to update this if we modify the title.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91CA43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6C646F7A" w16cex:dateUtc="2024-08-26T00:5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91CA43B" w16cid:durableId="6C646F7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EECC95" w14:textId="77777777" w:rsidR="00EB34F4" w:rsidRDefault="00EB34F4">
      <w:pPr>
        <w:spacing w:line="240" w:lineRule="auto"/>
      </w:pPr>
      <w:r>
        <w:separator/>
      </w:r>
    </w:p>
  </w:endnote>
  <w:endnote w:type="continuationSeparator" w:id="0">
    <w:p w14:paraId="40945C63" w14:textId="77777777" w:rsidR="00EB34F4" w:rsidRDefault="00EB34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42316"/>
    </w:sdtPr>
    <w:sdtContent>
      <w:p w14:paraId="112A0485" w14:textId="246535B1" w:rsidR="00B07ACA" w:rsidRDefault="00B07A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80D07E" w14:textId="77777777" w:rsidR="00EB34F4" w:rsidRDefault="00EB34F4">
      <w:pPr>
        <w:spacing w:after="0"/>
      </w:pPr>
      <w:r>
        <w:separator/>
      </w:r>
    </w:p>
  </w:footnote>
  <w:footnote w:type="continuationSeparator" w:id="0">
    <w:p w14:paraId="5085E138" w14:textId="77777777" w:rsidR="00EB34F4" w:rsidRDefault="00EB34F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13647092">
    <w:abstractNumId w:val="1"/>
  </w:num>
  <w:num w:numId="2" w16cid:durableId="990405403">
    <w:abstractNumId w:val="0"/>
  </w:num>
  <w:num w:numId="3" w16cid:durableId="3022770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en-Chang Hsu">
    <w15:presenceInfo w15:providerId="Windows Live" w15:userId="a7788e04cdabcc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trackRevisions/>
  <w:defaultTabStop w:val="720"/>
  <w:drawingGridHorizontalSpacing w:val="1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2834"/>
    <w:rsid w:val="00013048"/>
    <w:rsid w:val="00013C53"/>
    <w:rsid w:val="00013DE8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1FB"/>
    <w:rsid w:val="000648D6"/>
    <w:rsid w:val="0006502E"/>
    <w:rsid w:val="000650FB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1F1"/>
    <w:rsid w:val="000D28E8"/>
    <w:rsid w:val="000D3059"/>
    <w:rsid w:val="000D344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66BC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54AF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9C3"/>
    <w:rsid w:val="00120C1A"/>
    <w:rsid w:val="00120D0D"/>
    <w:rsid w:val="00121FC4"/>
    <w:rsid w:val="001220F6"/>
    <w:rsid w:val="001224CC"/>
    <w:rsid w:val="001225DD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86316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5FEF"/>
    <w:rsid w:val="001961A8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1FF"/>
    <w:rsid w:val="001B0E5B"/>
    <w:rsid w:val="001B11CB"/>
    <w:rsid w:val="001B13B0"/>
    <w:rsid w:val="001B1443"/>
    <w:rsid w:val="001B1459"/>
    <w:rsid w:val="001B21B5"/>
    <w:rsid w:val="001B33CE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D97"/>
    <w:rsid w:val="001D12BD"/>
    <w:rsid w:val="001D1589"/>
    <w:rsid w:val="001D1BCC"/>
    <w:rsid w:val="001D1DA2"/>
    <w:rsid w:val="001D220C"/>
    <w:rsid w:val="001D2A00"/>
    <w:rsid w:val="001D42B4"/>
    <w:rsid w:val="001D46F8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C7A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6B6"/>
    <w:rsid w:val="0021187D"/>
    <w:rsid w:val="002130F8"/>
    <w:rsid w:val="00213658"/>
    <w:rsid w:val="002149F2"/>
    <w:rsid w:val="00215A83"/>
    <w:rsid w:val="00215B95"/>
    <w:rsid w:val="00216ACA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77B2E"/>
    <w:rsid w:val="00277F7C"/>
    <w:rsid w:val="00280246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8F1"/>
    <w:rsid w:val="002A3DCC"/>
    <w:rsid w:val="002A4152"/>
    <w:rsid w:val="002A41E9"/>
    <w:rsid w:val="002A4CF4"/>
    <w:rsid w:val="002A5540"/>
    <w:rsid w:val="002A566D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4AE"/>
    <w:rsid w:val="002C3531"/>
    <w:rsid w:val="002C399B"/>
    <w:rsid w:val="002C4136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148C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7976"/>
    <w:rsid w:val="00377FF3"/>
    <w:rsid w:val="0038038C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38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41C"/>
    <w:rsid w:val="003C3ACD"/>
    <w:rsid w:val="003C3AE9"/>
    <w:rsid w:val="003C3D12"/>
    <w:rsid w:val="003C514A"/>
    <w:rsid w:val="003C5254"/>
    <w:rsid w:val="003C67D8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5B7"/>
    <w:rsid w:val="003E28FA"/>
    <w:rsid w:val="003E44CD"/>
    <w:rsid w:val="003E45B6"/>
    <w:rsid w:val="003E4D1E"/>
    <w:rsid w:val="003E6784"/>
    <w:rsid w:val="003E733C"/>
    <w:rsid w:val="003E7ADF"/>
    <w:rsid w:val="003F07BD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849"/>
    <w:rsid w:val="004129CC"/>
    <w:rsid w:val="00413C1C"/>
    <w:rsid w:val="00413CC5"/>
    <w:rsid w:val="004145D9"/>
    <w:rsid w:val="00414B7C"/>
    <w:rsid w:val="00414DFF"/>
    <w:rsid w:val="00415E41"/>
    <w:rsid w:val="00415F53"/>
    <w:rsid w:val="00416EF9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1C9C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5EA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08B5"/>
    <w:rsid w:val="00501C44"/>
    <w:rsid w:val="00501CB1"/>
    <w:rsid w:val="0050217F"/>
    <w:rsid w:val="005024F3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126A"/>
    <w:rsid w:val="005114D8"/>
    <w:rsid w:val="00511690"/>
    <w:rsid w:val="00512913"/>
    <w:rsid w:val="00513729"/>
    <w:rsid w:val="00514729"/>
    <w:rsid w:val="00514D55"/>
    <w:rsid w:val="00516C80"/>
    <w:rsid w:val="0051786E"/>
    <w:rsid w:val="00517DBD"/>
    <w:rsid w:val="0052059B"/>
    <w:rsid w:val="00520664"/>
    <w:rsid w:val="00522330"/>
    <w:rsid w:val="00522C01"/>
    <w:rsid w:val="00523A6D"/>
    <w:rsid w:val="00523EBA"/>
    <w:rsid w:val="00524869"/>
    <w:rsid w:val="00524990"/>
    <w:rsid w:val="0052589B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1DDF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4BA2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B7A47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8ED"/>
    <w:rsid w:val="005C5F94"/>
    <w:rsid w:val="005C6053"/>
    <w:rsid w:val="005C615C"/>
    <w:rsid w:val="005C6425"/>
    <w:rsid w:val="005C6BF7"/>
    <w:rsid w:val="005C6C11"/>
    <w:rsid w:val="005D0078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238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0B0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B7D"/>
    <w:rsid w:val="006340A9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7F42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66A2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177F"/>
    <w:rsid w:val="006B24B0"/>
    <w:rsid w:val="006B2821"/>
    <w:rsid w:val="006B2FB0"/>
    <w:rsid w:val="006B436A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40A7"/>
    <w:rsid w:val="006C4806"/>
    <w:rsid w:val="006C497C"/>
    <w:rsid w:val="006C5313"/>
    <w:rsid w:val="006C5824"/>
    <w:rsid w:val="006C5863"/>
    <w:rsid w:val="006C5F0D"/>
    <w:rsid w:val="006C6474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367B"/>
    <w:rsid w:val="00775B5E"/>
    <w:rsid w:val="0077668F"/>
    <w:rsid w:val="00776AF9"/>
    <w:rsid w:val="00776BE7"/>
    <w:rsid w:val="0077739B"/>
    <w:rsid w:val="00777B5D"/>
    <w:rsid w:val="00780966"/>
    <w:rsid w:val="00780EBE"/>
    <w:rsid w:val="00781A32"/>
    <w:rsid w:val="00781CF4"/>
    <w:rsid w:val="00781E8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5F19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5E88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116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0A79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1AD2"/>
    <w:rsid w:val="008D2684"/>
    <w:rsid w:val="008D321A"/>
    <w:rsid w:val="008D351C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687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42F"/>
    <w:rsid w:val="009027A8"/>
    <w:rsid w:val="00903078"/>
    <w:rsid w:val="00903CE0"/>
    <w:rsid w:val="00903DD6"/>
    <w:rsid w:val="00903F6A"/>
    <w:rsid w:val="0090420B"/>
    <w:rsid w:val="00904677"/>
    <w:rsid w:val="00904DEC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459F"/>
    <w:rsid w:val="009157EA"/>
    <w:rsid w:val="009163B8"/>
    <w:rsid w:val="00916AA2"/>
    <w:rsid w:val="0091720C"/>
    <w:rsid w:val="00917AC4"/>
    <w:rsid w:val="00920C91"/>
    <w:rsid w:val="0092261A"/>
    <w:rsid w:val="00922B4F"/>
    <w:rsid w:val="009235BE"/>
    <w:rsid w:val="0092378D"/>
    <w:rsid w:val="009250BF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019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2851"/>
    <w:rsid w:val="00962873"/>
    <w:rsid w:val="00963224"/>
    <w:rsid w:val="009634D8"/>
    <w:rsid w:val="009635F5"/>
    <w:rsid w:val="0096372F"/>
    <w:rsid w:val="009645D4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AF5"/>
    <w:rsid w:val="009A5B4E"/>
    <w:rsid w:val="009A626F"/>
    <w:rsid w:val="009A6D84"/>
    <w:rsid w:val="009A790B"/>
    <w:rsid w:val="009A7C41"/>
    <w:rsid w:val="009B0D87"/>
    <w:rsid w:val="009B103B"/>
    <w:rsid w:val="009B1C30"/>
    <w:rsid w:val="009B2AAC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22E"/>
    <w:rsid w:val="009D09E8"/>
    <w:rsid w:val="009D0BA5"/>
    <w:rsid w:val="009D14BD"/>
    <w:rsid w:val="009D1645"/>
    <w:rsid w:val="009D16EA"/>
    <w:rsid w:val="009D199C"/>
    <w:rsid w:val="009D2789"/>
    <w:rsid w:val="009D2843"/>
    <w:rsid w:val="009D2DD6"/>
    <w:rsid w:val="009D301A"/>
    <w:rsid w:val="009D34D7"/>
    <w:rsid w:val="009D3E8F"/>
    <w:rsid w:val="009D4802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1E1C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1FE"/>
    <w:rsid w:val="00A367D2"/>
    <w:rsid w:val="00A36A08"/>
    <w:rsid w:val="00A403B5"/>
    <w:rsid w:val="00A410C7"/>
    <w:rsid w:val="00A41282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3CC7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4F75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971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18F6"/>
    <w:rsid w:val="00AC2055"/>
    <w:rsid w:val="00AC251C"/>
    <w:rsid w:val="00AC2E3C"/>
    <w:rsid w:val="00AC2F55"/>
    <w:rsid w:val="00AC334A"/>
    <w:rsid w:val="00AC36F0"/>
    <w:rsid w:val="00AC3C2D"/>
    <w:rsid w:val="00AC5A2C"/>
    <w:rsid w:val="00AC5C62"/>
    <w:rsid w:val="00AC6CDE"/>
    <w:rsid w:val="00AC6E9B"/>
    <w:rsid w:val="00AC7018"/>
    <w:rsid w:val="00AC7315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214E"/>
    <w:rsid w:val="00B341B1"/>
    <w:rsid w:val="00B34839"/>
    <w:rsid w:val="00B353F7"/>
    <w:rsid w:val="00B35FEA"/>
    <w:rsid w:val="00B36D27"/>
    <w:rsid w:val="00B37758"/>
    <w:rsid w:val="00B37CC8"/>
    <w:rsid w:val="00B419EB"/>
    <w:rsid w:val="00B422C8"/>
    <w:rsid w:val="00B427AC"/>
    <w:rsid w:val="00B427E1"/>
    <w:rsid w:val="00B42CB2"/>
    <w:rsid w:val="00B431FA"/>
    <w:rsid w:val="00B433C3"/>
    <w:rsid w:val="00B44CA2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3CED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0AA9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1E1A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19"/>
    <w:rsid w:val="00C03446"/>
    <w:rsid w:val="00C03BCF"/>
    <w:rsid w:val="00C03E67"/>
    <w:rsid w:val="00C04CA4"/>
    <w:rsid w:val="00C05081"/>
    <w:rsid w:val="00C05D1D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14E4"/>
    <w:rsid w:val="00C11BDA"/>
    <w:rsid w:val="00C11CDB"/>
    <w:rsid w:val="00C12421"/>
    <w:rsid w:val="00C12A10"/>
    <w:rsid w:val="00C1344A"/>
    <w:rsid w:val="00C13529"/>
    <w:rsid w:val="00C14748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40612"/>
    <w:rsid w:val="00C421E7"/>
    <w:rsid w:val="00C42C69"/>
    <w:rsid w:val="00C42ED1"/>
    <w:rsid w:val="00C45784"/>
    <w:rsid w:val="00C45D5B"/>
    <w:rsid w:val="00C460D3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0A5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39ED"/>
    <w:rsid w:val="00C944B3"/>
    <w:rsid w:val="00C959B6"/>
    <w:rsid w:val="00C95CB6"/>
    <w:rsid w:val="00CA058C"/>
    <w:rsid w:val="00CA353C"/>
    <w:rsid w:val="00CA37AF"/>
    <w:rsid w:val="00CA37C0"/>
    <w:rsid w:val="00CA38F3"/>
    <w:rsid w:val="00CA54A5"/>
    <w:rsid w:val="00CA57D6"/>
    <w:rsid w:val="00CA7591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7324"/>
    <w:rsid w:val="00CC7875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6E89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44A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01A"/>
    <w:rsid w:val="00D61787"/>
    <w:rsid w:val="00D61DB3"/>
    <w:rsid w:val="00D61DF3"/>
    <w:rsid w:val="00D62937"/>
    <w:rsid w:val="00D62C58"/>
    <w:rsid w:val="00D62E59"/>
    <w:rsid w:val="00D63922"/>
    <w:rsid w:val="00D63B2F"/>
    <w:rsid w:val="00D63CFE"/>
    <w:rsid w:val="00D642D0"/>
    <w:rsid w:val="00D660B8"/>
    <w:rsid w:val="00D6755B"/>
    <w:rsid w:val="00D6796F"/>
    <w:rsid w:val="00D70681"/>
    <w:rsid w:val="00D7182C"/>
    <w:rsid w:val="00D723F0"/>
    <w:rsid w:val="00D72C4F"/>
    <w:rsid w:val="00D73ABA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1698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1F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7D5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5E52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34FCC"/>
    <w:rsid w:val="00E356D2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1500"/>
    <w:rsid w:val="00E7259E"/>
    <w:rsid w:val="00E7274E"/>
    <w:rsid w:val="00E728A4"/>
    <w:rsid w:val="00E744B3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3BE8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476F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34F4"/>
    <w:rsid w:val="00EB467D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9CB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5523"/>
    <w:rsid w:val="00EF65C9"/>
    <w:rsid w:val="00EF7740"/>
    <w:rsid w:val="00F01E7A"/>
    <w:rsid w:val="00F02383"/>
    <w:rsid w:val="00F05D42"/>
    <w:rsid w:val="00F0781C"/>
    <w:rsid w:val="00F07BFD"/>
    <w:rsid w:val="00F10C31"/>
    <w:rsid w:val="00F111EE"/>
    <w:rsid w:val="00F11C7F"/>
    <w:rsid w:val="00F130C3"/>
    <w:rsid w:val="00F13499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19C4"/>
    <w:rsid w:val="00F42A1A"/>
    <w:rsid w:val="00F430D1"/>
    <w:rsid w:val="00F43446"/>
    <w:rsid w:val="00F43B2E"/>
    <w:rsid w:val="00F44D40"/>
    <w:rsid w:val="00F453AE"/>
    <w:rsid w:val="00F47A11"/>
    <w:rsid w:val="00F47CF0"/>
    <w:rsid w:val="00F50AA2"/>
    <w:rsid w:val="00F517C5"/>
    <w:rsid w:val="00F51A29"/>
    <w:rsid w:val="00F531B7"/>
    <w:rsid w:val="00F53575"/>
    <w:rsid w:val="00F54195"/>
    <w:rsid w:val="00F544C6"/>
    <w:rsid w:val="00F54DB7"/>
    <w:rsid w:val="00F5623A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B33"/>
    <w:rsid w:val="00F80F80"/>
    <w:rsid w:val="00F81ECD"/>
    <w:rsid w:val="00F824EC"/>
    <w:rsid w:val="00F8467D"/>
    <w:rsid w:val="00F848E5"/>
    <w:rsid w:val="00F85A36"/>
    <w:rsid w:val="00F85F03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EC9"/>
    <w:rsid w:val="00F95F7D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25E8"/>
    <w:rsid w:val="00FC2B82"/>
    <w:rsid w:val="00FC3034"/>
    <w:rsid w:val="00FC4724"/>
    <w:rsid w:val="00FC5C13"/>
    <w:rsid w:val="00FC6290"/>
    <w:rsid w:val="00FC63B2"/>
    <w:rsid w:val="00FC6E99"/>
    <w:rsid w:val="00FC7EF4"/>
    <w:rsid w:val="00FD0051"/>
    <w:rsid w:val="00FD0D15"/>
    <w:rsid w:val="00FD1601"/>
    <w:rsid w:val="00FD1F52"/>
    <w:rsid w:val="00FD2EC4"/>
    <w:rsid w:val="00FD43DF"/>
    <w:rsid w:val="00FD5F27"/>
    <w:rsid w:val="00FD6347"/>
    <w:rsid w:val="00FD6DC4"/>
    <w:rsid w:val="00FD7C92"/>
    <w:rsid w:val="00FE056E"/>
    <w:rsid w:val="00FE073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66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5723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723B1"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sid w:val="005723B1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5723B1"/>
  </w:style>
  <w:style w:type="table" w:styleId="TableGrid">
    <w:name w:val="Table Grid"/>
    <w:basedOn w:val="TableNormal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5723B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5723B1"/>
  </w:style>
  <w:style w:type="character" w:customStyle="1" w:styleId="FooterChar">
    <w:name w:val="Footer Char"/>
    <w:basedOn w:val="DefaultParagraphFont"/>
    <w:link w:val="Footer"/>
    <w:uiPriority w:val="99"/>
    <w:qFormat/>
    <w:rsid w:val="005723B1"/>
  </w:style>
  <w:style w:type="paragraph" w:customStyle="1" w:styleId="EndNoteBibliographyTitle">
    <w:name w:val="EndNote Bibliography Title"/>
    <w:basedOn w:val="Normal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DefaultParagraphFont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Normal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DefaultParagraphFont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DefaultParagraphFont"/>
    <w:qFormat/>
    <w:rsid w:val="005723B1"/>
  </w:style>
  <w:style w:type="character" w:customStyle="1" w:styleId="ynrlnc">
    <w:name w:val="ynrlnc"/>
    <w:basedOn w:val="DefaultParagraphFont"/>
    <w:qFormat/>
    <w:rsid w:val="005723B1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723B1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">
    <w:name w:val="淺色網底1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leChar">
    <w:name w:val="Title Char"/>
    <w:basedOn w:val="DefaultParagraphFont"/>
    <w:link w:val="Title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0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NoSpacing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Revision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10" Type="http://schemas.microsoft.com/office/2016/09/relationships/commentsIds" Target="commentsIds.xml"/><Relationship Id="rId19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5630</TotalTime>
  <Pages>18</Pages>
  <Words>1588</Words>
  <Characters>9057</Characters>
  <Application>Microsoft Office Word</Application>
  <DocSecurity>0</DocSecurity>
  <Lines>75</Lines>
  <Paragraphs>21</Paragraphs>
  <ScaleCrop>false</ScaleCrop>
  <Company>.</Company>
  <LinksUpToDate>false</LinksUpToDate>
  <CharactersWithSpaces>10624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Gen-Chang Hsu</cp:lastModifiedBy>
  <cp:revision>1996</cp:revision>
  <cp:lastPrinted>2023-03-25T10:43:00Z</cp:lastPrinted>
  <dcterms:created xsi:type="dcterms:W3CDTF">2020-10-12T14:12:00Z</dcterms:created>
  <dcterms:modified xsi:type="dcterms:W3CDTF">2024-08-26T01:03:00Z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