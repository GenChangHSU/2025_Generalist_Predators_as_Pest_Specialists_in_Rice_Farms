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commentRangeStart w:id="0"/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  <w:commentRangeEnd w:id="0"/>
      <w:r w:rsidR="002C4702">
        <w:rPr>
          <w:rStyle w:val="CommentReference"/>
        </w:rPr>
        <w:commentReference w:id="0"/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1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1"/>
      <w:r w:rsidR="00E356D2">
        <w:rPr>
          <w:rStyle w:val="CommentReference"/>
        </w:rPr>
        <w:commentReference w:id="1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5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6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7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8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9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1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1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3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4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5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7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8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2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3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4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5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1" w:author="Gen-Chang Hsu" w:date="2024-08-19T13:33:00Z" w16du:dateUtc="2024-08-19T17:33:00Z">
                <w:pPr>
                  <w:ind w:left="-572" w:firstLine="572"/>
                </w:pPr>
              </w:pPrChange>
            </w:pPr>
            <w:ins w:id="32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3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8" w:author="Gen-Chang Hsu" w:date="2024-08-19T13:33:00Z" w16du:dateUtc="2024-08-19T17:33:00Z">
                <w:pPr>
                  <w:ind w:left="-572" w:firstLine="572"/>
                </w:pPr>
              </w:pPrChange>
            </w:pPr>
            <w:ins w:id="3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4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5" w:author="Gen-Chang Hsu" w:date="2024-08-19T13:33:00Z" w16du:dateUtc="2024-08-19T17:33:00Z">
                <w:pPr>
                  <w:ind w:left="-572" w:firstLine="572"/>
                </w:pPr>
              </w:pPrChange>
            </w:pPr>
            <w:ins w:id="46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5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2" w:author="Gen-Chang Hsu" w:date="2024-08-19T13:33:00Z" w16du:dateUtc="2024-08-19T17:33:00Z">
                <w:pPr>
                  <w:ind w:left="-572" w:firstLine="572"/>
                </w:pPr>
              </w:pPrChange>
            </w:pPr>
            <w:ins w:id="53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5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9" w:author="Gen-Chang Hsu" w:date="2024-08-19T13:33:00Z" w16du:dateUtc="2024-08-19T17:33:00Z">
                <w:pPr>
                  <w:ind w:left="-572" w:firstLine="572"/>
                </w:pPr>
              </w:pPrChange>
            </w:pPr>
            <w:ins w:id="60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bCs/>
                <w:szCs w:val="24"/>
              </w:rPr>
              <w:t>Carabidae</w:t>
            </w:r>
            <w:proofErr w:type="spellEnd"/>
          </w:p>
        </w:tc>
        <w:tc>
          <w:tcPr>
            <w:tcW w:w="1980" w:type="dxa"/>
            <w:tcPrChange w:id="6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6" w:author="Gen-Chang Hsu" w:date="2024-08-19T13:33:00Z" w16du:dateUtc="2024-08-19T17:33:00Z">
                <w:pPr>
                  <w:ind w:left="-572" w:firstLine="572"/>
                </w:pPr>
              </w:pPrChange>
            </w:pPr>
            <w:ins w:id="67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7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3" w:author="Gen-Chang Hsu" w:date="2024-08-19T13:33:00Z" w16du:dateUtc="2024-08-19T17:33:00Z">
                <w:pPr>
                  <w:ind w:left="-572" w:firstLine="572"/>
                </w:pPr>
              </w:pPrChange>
            </w:pPr>
            <w:ins w:id="74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7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0" w:author="Gen-Chang Hsu" w:date="2024-08-19T13:33:00Z" w16du:dateUtc="2024-08-19T17:33:00Z">
                <w:pPr>
                  <w:ind w:left="-572" w:firstLine="572"/>
                </w:pPr>
              </w:pPrChange>
            </w:pPr>
            <w:ins w:id="81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8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7" w:author="Gen-Chang Hsu" w:date="2024-08-19T13:33:00Z" w16du:dateUtc="2024-08-19T17:33:00Z">
                <w:pPr>
                  <w:ind w:left="-572" w:firstLine="572"/>
                </w:pPr>
              </w:pPrChange>
            </w:pPr>
            <w:ins w:id="88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9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4" w:author="Gen-Chang Hsu" w:date="2024-08-19T13:33:00Z" w16du:dateUtc="2024-08-19T17:33:00Z">
                <w:pPr>
                  <w:ind w:left="-572" w:firstLine="572"/>
                </w:pPr>
              </w:pPrChange>
            </w:pPr>
            <w:ins w:id="95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10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2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10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9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1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11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6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</w:rPr>
              <w:t>Nymphalidae</w:t>
            </w:r>
            <w:proofErr w:type="spellEnd"/>
          </w:p>
        </w:tc>
        <w:tc>
          <w:tcPr>
            <w:tcW w:w="1980" w:type="dxa"/>
            <w:tcPrChange w:id="12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3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7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4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1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1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8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1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5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1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2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1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9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6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1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3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1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200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1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2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3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5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6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7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8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1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2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3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4" w:author="Gen-Chang Hsu" w:date="2024-08-19T13:33:00Z" w16du:dateUtc="2024-08-19T17:33:00Z">
                <w:pPr/>
              </w:pPrChange>
            </w:pPr>
            <w:ins w:id="215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6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22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2" w:author="Gen-Chang Hsu" w:date="2024-08-19T13:33:00Z" w16du:dateUtc="2024-08-19T17:33:00Z">
                <w:pPr/>
              </w:pPrChange>
            </w:pPr>
            <w:ins w:id="22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22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9" w:author="Gen-Chang Hsu" w:date="2024-08-19T13:33:00Z" w16du:dateUtc="2024-08-19T17:33:00Z">
                <w:pPr/>
              </w:pPrChange>
            </w:pPr>
            <w:ins w:id="230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23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6" w:author="Gen-Chang Hsu" w:date="2024-08-19T13:33:00Z" w16du:dateUtc="2024-08-19T17:33:00Z">
                <w:pPr/>
              </w:pPrChange>
            </w:pPr>
            <w:ins w:id="237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24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3" w:author="Gen-Chang Hsu" w:date="2024-08-19T13:33:00Z" w16du:dateUtc="2024-08-19T17:33:00Z">
                <w:pPr/>
              </w:pPrChange>
            </w:pPr>
            <w:ins w:id="244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0" w:author="Gen-Chang Hsu" w:date="2024-08-19T13:33:00Z" w16du:dateUtc="2024-08-19T17:33:00Z">
                <w:pPr/>
              </w:pPrChange>
            </w:pPr>
            <w:ins w:id="251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25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7" w:author="Gen-Chang Hsu" w:date="2024-08-19T13:33:00Z" w16du:dateUtc="2024-08-19T17:33:00Z">
                <w:pPr/>
              </w:pPrChange>
            </w:pPr>
            <w:ins w:id="258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26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4" w:author="Gen-Chang Hsu" w:date="2024-08-19T13:33:00Z" w16du:dateUtc="2024-08-19T17:33:00Z">
                <w:pPr/>
              </w:pPrChange>
            </w:pPr>
            <w:ins w:id="265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27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1" w:author="Gen-Chang Hsu" w:date="2024-08-19T13:33:00Z" w16du:dateUtc="2024-08-19T17:33:00Z">
                <w:pPr/>
              </w:pPrChange>
            </w:pPr>
            <w:ins w:id="272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27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8" w:author="Gen-Chang Hsu" w:date="2024-08-19T13:33:00Z" w16du:dateUtc="2024-08-19T17:33:00Z">
                <w:pPr/>
              </w:pPrChange>
            </w:pPr>
            <w:ins w:id="279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8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28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5" w:author="Gen-Chang Hsu" w:date="2024-08-19T13:33:00Z" w16du:dateUtc="2024-08-19T17:33:00Z">
                <w:pPr/>
              </w:pPrChange>
            </w:pPr>
            <w:ins w:id="286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29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2" w:author="Gen-Chang Hsu" w:date="2024-08-19T13:33:00Z" w16du:dateUtc="2024-08-19T17:33:00Z">
                <w:pPr/>
              </w:pPrChange>
            </w:pPr>
            <w:ins w:id="293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29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9" w:author="Gen-Chang Hsu" w:date="2024-08-19T13:33:00Z" w16du:dateUtc="2024-08-19T17:33:00Z">
                <w:pPr/>
              </w:pPrChange>
            </w:pPr>
            <w:ins w:id="30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6" w:author="Gen-Chang Hsu" w:date="2024-08-19T13:33:00Z" w16du:dateUtc="2024-08-19T17:33:00Z">
                <w:pPr/>
              </w:pPrChange>
            </w:pPr>
            <w:ins w:id="307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1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3" w:author="Gen-Chang Hsu" w:date="2024-08-19T13:33:00Z" w16du:dateUtc="2024-08-19T17:33:00Z">
                <w:pPr/>
              </w:pPrChange>
            </w:pPr>
            <w:ins w:id="314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0" w:author="Gen-Chang Hsu" w:date="2024-08-19T13:33:00Z" w16du:dateUtc="2024-08-19T17:33:00Z">
                <w:pPr/>
              </w:pPrChange>
            </w:pPr>
            <w:ins w:id="321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7" w:author="Gen-Chang Hsu" w:date="2024-08-19T13:33:00Z" w16du:dateUtc="2024-08-19T17:33:00Z">
                <w:pPr/>
              </w:pPrChange>
            </w:pPr>
            <w:ins w:id="328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3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4" w:author="Gen-Chang Hsu" w:date="2024-08-19T13:33:00Z" w16du:dateUtc="2024-08-19T17:33:00Z">
                <w:pPr/>
              </w:pPrChange>
            </w:pPr>
            <w:ins w:id="335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3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1" w:author="Gen-Chang Hsu" w:date="2024-08-19T13:33:00Z" w16du:dateUtc="2024-08-19T17:33:00Z">
                <w:pPr/>
              </w:pPrChange>
            </w:pPr>
            <w:ins w:id="342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3" w:author="Gen-Chang Hsu" w:date="2024-08-19T13:35:00Z"/>
          <w:trPrChange w:id="3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8" w:author="Gen-Chang Hsu" w:date="2024-08-19T13:35:00Z" w16du:dateUtc="2024-08-19T17:35:00Z"/>
                <w:rFonts w:cs="Times New Roman"/>
                <w:szCs w:val="24"/>
              </w:rPr>
            </w:pPr>
            <w:ins w:id="349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1" w:author="Gen-Chang Hsu" w:date="2024-08-19T13:36:00Z"/>
                <w:rFonts w:cs="Times New Roman"/>
                <w:szCs w:val="24"/>
              </w:rPr>
            </w:pPr>
            <w:ins w:id="352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5" w:author="Gen-Chang Hsu" w:date="2024-08-19T13:35:00Z" w16du:dateUtc="2024-08-19T17:35:00Z"/>
                <w:rFonts w:cs="Times New Roman"/>
                <w:szCs w:val="24"/>
              </w:rPr>
            </w:pPr>
            <w:ins w:id="356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3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2" w:author="Gen-Chang Hsu" w:date="2024-08-19T13:33:00Z" w16du:dateUtc="2024-08-19T17:33:00Z">
                <w:pPr/>
              </w:pPrChange>
            </w:pPr>
            <w:ins w:id="363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3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9" w:author="Gen-Chang Hsu" w:date="2024-08-19T13:33:00Z" w16du:dateUtc="2024-08-19T17:33:00Z">
                <w:pPr/>
              </w:pPrChange>
            </w:pPr>
            <w:ins w:id="370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6" w:author="Gen-Chang Hsu" w:date="2024-08-19T13:33:00Z" w16du:dateUtc="2024-08-19T17:33:00Z">
                <w:pPr/>
              </w:pPrChange>
            </w:pPr>
            <w:ins w:id="377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3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3" w:author="Gen-Chang Hsu" w:date="2024-08-19T13:33:00Z" w16du:dateUtc="2024-08-19T17:33:00Z">
                <w:pPr/>
              </w:pPrChange>
            </w:pPr>
            <w:ins w:id="384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5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7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9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0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1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2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5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6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7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8" w:author="Gen-Chang Hsu" w:date="2024-08-19T13:33:00Z" w16du:dateUtc="2024-08-19T17:33:00Z">
                <w:pPr/>
              </w:pPrChange>
            </w:pPr>
            <w:ins w:id="399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40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Clubionidae</w:t>
            </w:r>
            <w:proofErr w:type="spellEnd"/>
          </w:p>
        </w:tc>
        <w:tc>
          <w:tcPr>
            <w:tcW w:w="1980" w:type="dxa"/>
            <w:tcPrChange w:id="40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5" w:author="Gen-Chang Hsu" w:date="2024-08-19T13:33:00Z" w16du:dateUtc="2024-08-19T17:33:00Z">
                <w:pPr/>
              </w:pPrChange>
            </w:pPr>
            <w:ins w:id="40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Oxyopidae</w:t>
            </w:r>
            <w:proofErr w:type="spellEnd"/>
          </w:p>
        </w:tc>
        <w:tc>
          <w:tcPr>
            <w:tcW w:w="1980" w:type="dxa"/>
            <w:tcPrChange w:id="41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2" w:author="Gen-Chang Hsu" w:date="2024-08-19T13:33:00Z" w16du:dateUtc="2024-08-19T17:33:00Z">
                <w:pPr/>
              </w:pPrChange>
            </w:pPr>
            <w:ins w:id="413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proofErr w:type="spellStart"/>
            <w:r w:rsidRPr="00D731F3">
              <w:rPr>
                <w:rFonts w:cs="Times New Roman"/>
                <w:i/>
                <w:szCs w:val="28"/>
              </w:rPr>
              <w:t>Tetragnatha</w:t>
            </w:r>
            <w:proofErr w:type="spellEnd"/>
          </w:p>
        </w:tc>
        <w:tc>
          <w:tcPr>
            <w:tcW w:w="1980" w:type="dxa"/>
            <w:tcPrChange w:id="41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9" w:author="Gen-Chang Hsu" w:date="2024-08-19T13:33:00Z" w16du:dateUtc="2024-08-19T17:33:00Z">
                <w:pPr/>
              </w:pPrChange>
            </w:pPr>
            <w:ins w:id="420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Thomisidae</w:t>
            </w:r>
            <w:proofErr w:type="spellEnd"/>
          </w:p>
        </w:tc>
        <w:tc>
          <w:tcPr>
            <w:tcW w:w="1980" w:type="dxa"/>
            <w:tcPrChange w:id="42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6" w:author="Gen-Chang Hsu" w:date="2024-08-19T13:33:00Z" w16du:dateUtc="2024-08-19T17:33:00Z">
                <w:pPr/>
              </w:pPrChange>
            </w:pPr>
            <w:ins w:id="427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3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3" w:author="Gen-Chang Hsu" w:date="2024-08-19T13:33:00Z" w16du:dateUtc="2024-08-19T17:33:00Z">
                <w:pPr/>
              </w:pPrChange>
            </w:pPr>
            <w:ins w:id="434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40" w:author="Gen-Chang Hsu" w:date="2024-08-19T13:33:00Z" w16du:dateUtc="2024-08-19T17:33:00Z">
                <w:pPr/>
              </w:pPrChange>
            </w:pPr>
            <w:ins w:id="441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Alydidae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Leptocorisa</w:t>
            </w:r>
            <w:proofErr w:type="spellEnd"/>
          </w:p>
        </w:tc>
        <w:tc>
          <w:tcPr>
            <w:tcW w:w="1980" w:type="dxa"/>
            <w:tcPrChange w:id="44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7" w:author="Gen-Chang Hsu" w:date="2024-08-19T13:33:00Z" w16du:dateUtc="2024-08-19T17:33:00Z">
                <w:pPr/>
              </w:pPrChange>
            </w:pPr>
            <w:ins w:id="448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Nephotettix</w:t>
            </w:r>
            <w:proofErr w:type="spellEnd"/>
          </w:p>
        </w:tc>
        <w:tc>
          <w:tcPr>
            <w:tcW w:w="1980" w:type="dxa"/>
            <w:tcPrChange w:id="45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4" w:author="Gen-Chang Hsu" w:date="2024-08-19T13:33:00Z" w16du:dateUtc="2024-08-19T17:33:00Z">
                <w:pPr/>
              </w:pPrChange>
            </w:pPr>
            <w:ins w:id="455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6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1" w:author="Gen-Chang Hsu" w:date="2024-08-19T13:33:00Z" w16du:dateUtc="2024-08-19T17:33:00Z">
                <w:pPr/>
              </w:pPrChange>
            </w:pPr>
            <w:ins w:id="46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Delphacidae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Nilaparvata</w:t>
            </w:r>
            <w:proofErr w:type="spellEnd"/>
          </w:p>
        </w:tc>
        <w:tc>
          <w:tcPr>
            <w:tcW w:w="1980" w:type="dxa"/>
            <w:tcPrChange w:id="46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8" w:author="Gen-Chang Hsu" w:date="2024-08-19T13:33:00Z" w16du:dateUtc="2024-08-19T17:33:00Z">
                <w:pPr/>
              </w:pPrChange>
            </w:pPr>
            <w:ins w:id="469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7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Pachybrachius</w:t>
            </w:r>
            <w:proofErr w:type="spellEnd"/>
          </w:p>
        </w:tc>
        <w:tc>
          <w:tcPr>
            <w:tcW w:w="1980" w:type="dxa"/>
            <w:tcPrChange w:id="47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5" w:author="Gen-Chang Hsu" w:date="2024-08-19T13:33:00Z" w16du:dateUtc="2024-08-19T17:33:00Z">
                <w:pPr/>
              </w:pPrChange>
            </w:pPr>
            <w:ins w:id="476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Miridae</w:t>
            </w:r>
            <w:proofErr w:type="spellEnd"/>
          </w:p>
        </w:tc>
        <w:tc>
          <w:tcPr>
            <w:tcW w:w="1980" w:type="dxa"/>
            <w:tcPrChange w:id="48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2" w:author="Gen-Chang Hsu" w:date="2024-08-19T13:33:00Z" w16du:dateUtc="2024-08-19T17:33:00Z">
                <w:pPr/>
              </w:pPrChange>
            </w:pPr>
            <w:ins w:id="48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Scotinophara</w:t>
            </w:r>
            <w:proofErr w:type="spellEnd"/>
          </w:p>
        </w:tc>
        <w:tc>
          <w:tcPr>
            <w:tcW w:w="1980" w:type="dxa"/>
            <w:tcPrChange w:id="48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9" w:author="Gen-Chang Hsu" w:date="2024-08-19T13:33:00Z" w16du:dateUtc="2024-08-19T17:33:00Z">
                <w:pPr/>
              </w:pPrChange>
            </w:pPr>
            <w:ins w:id="490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Ricaniidae</w:t>
            </w:r>
            <w:proofErr w:type="spellEnd"/>
          </w:p>
        </w:tc>
        <w:tc>
          <w:tcPr>
            <w:tcW w:w="1980" w:type="dxa"/>
            <w:tcPrChange w:id="49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6" w:author="Gen-Chang Hsu" w:date="2024-08-19T13:33:00Z" w16du:dateUtc="2024-08-19T17:33:00Z">
                <w:pPr/>
              </w:pPrChange>
            </w:pPr>
            <w:ins w:id="49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Hesperiidae</w:t>
            </w:r>
            <w:proofErr w:type="spellEnd"/>
          </w:p>
        </w:tc>
        <w:tc>
          <w:tcPr>
            <w:tcW w:w="1980" w:type="dxa"/>
            <w:tcPrChange w:id="5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3" w:author="Gen-Chang Hsu" w:date="2024-08-19T13:33:00Z" w16du:dateUtc="2024-08-19T17:33:00Z">
                <w:pPr/>
              </w:pPrChange>
            </w:pPr>
            <w:ins w:id="50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Nymphalidae</w:t>
            </w:r>
            <w:proofErr w:type="spellEnd"/>
          </w:p>
        </w:tc>
        <w:tc>
          <w:tcPr>
            <w:tcW w:w="1980" w:type="dxa"/>
            <w:tcPrChange w:id="5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0" w:author="Gen-Chang Hsu" w:date="2024-08-19T13:33:00Z" w16du:dateUtc="2024-08-19T17:33:00Z">
                <w:pPr/>
              </w:pPrChange>
            </w:pPr>
            <w:ins w:id="51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Pyralidae</w:t>
            </w:r>
            <w:proofErr w:type="spellEnd"/>
          </w:p>
        </w:tc>
        <w:tc>
          <w:tcPr>
            <w:tcW w:w="1980" w:type="dxa"/>
            <w:tcPrChange w:id="5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7" w:author="Gen-Chang Hsu" w:date="2024-08-19T13:33:00Z" w16du:dateUtc="2024-08-19T17:33:00Z">
                <w:pPr/>
              </w:pPrChange>
            </w:pPr>
            <w:ins w:id="518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Pyrgomorphidae</w:t>
            </w:r>
            <w:proofErr w:type="spellEnd"/>
            <w:r w:rsidRPr="005C029F">
              <w:rPr>
                <w:rFonts w:cs="Times New Roman"/>
                <w:szCs w:val="24"/>
              </w:rPr>
              <w:t>/</w:t>
            </w:r>
            <w:proofErr w:type="spellStart"/>
            <w:r w:rsidRPr="005C029F">
              <w:rPr>
                <w:rFonts w:cs="Times New Roman"/>
                <w:i/>
                <w:szCs w:val="24"/>
              </w:rPr>
              <w:t>Atractomorpha</w:t>
            </w:r>
            <w:proofErr w:type="spellEnd"/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4" w:author="Gen-Chang Hsu" w:date="2024-08-19T13:33:00Z" w16du:dateUtc="2024-08-19T17:33:00Z">
                <w:pPr/>
              </w:pPrChange>
            </w:pPr>
            <w:ins w:id="52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1" w:author="Gen-Chang Hsu" w:date="2024-08-19T13:33:00Z" w16du:dateUtc="2024-08-19T17:33:00Z">
                <w:pPr/>
              </w:pPrChange>
            </w:pPr>
            <w:ins w:id="532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8" w:author="Gen-Chang Hsu" w:date="2024-08-19T13:33:00Z" w16du:dateUtc="2024-08-19T17:33:00Z">
                <w:pPr/>
              </w:pPrChange>
            </w:pPr>
            <w:ins w:id="53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Calliphoridae</w:t>
            </w:r>
            <w:proofErr w:type="spellEnd"/>
          </w:p>
        </w:tc>
        <w:tc>
          <w:tcPr>
            <w:tcW w:w="1980" w:type="dxa"/>
            <w:tcPrChange w:id="5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5" w:author="Gen-Chang Hsu" w:date="2024-08-19T13:33:00Z" w16du:dateUtc="2024-08-19T17:33:00Z">
                <w:pPr/>
              </w:pPrChange>
            </w:pPr>
            <w:ins w:id="546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2" w:author="Gen-Chang Hsu" w:date="2024-08-19T13:33:00Z" w16du:dateUtc="2024-08-19T17:33:00Z">
                <w:pPr/>
              </w:pPrChange>
            </w:pPr>
            <w:ins w:id="553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Chloropidae</w:t>
            </w:r>
            <w:proofErr w:type="spellEnd"/>
          </w:p>
        </w:tc>
        <w:tc>
          <w:tcPr>
            <w:tcW w:w="1980" w:type="dxa"/>
            <w:tcPrChange w:id="5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9" w:author="Gen-Chang Hsu" w:date="2024-08-19T13:33:00Z" w16du:dateUtc="2024-08-19T17:33:00Z">
                <w:pPr/>
              </w:pPrChange>
            </w:pPr>
            <w:ins w:id="560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Ephydridae</w:t>
            </w:r>
            <w:proofErr w:type="spellEnd"/>
          </w:p>
        </w:tc>
        <w:tc>
          <w:tcPr>
            <w:tcW w:w="1980" w:type="dxa"/>
            <w:tcPrChange w:id="5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6" w:author="Gen-Chang Hsu" w:date="2024-08-19T13:33:00Z" w16du:dateUtc="2024-08-19T17:33:00Z">
                <w:pPr/>
              </w:pPrChange>
            </w:pPr>
            <w:ins w:id="567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Lauxaniidae</w:t>
            </w:r>
            <w:proofErr w:type="spellEnd"/>
          </w:p>
        </w:tc>
        <w:tc>
          <w:tcPr>
            <w:tcW w:w="1980" w:type="dxa"/>
            <w:tcPrChange w:id="5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3" w:author="Gen-Chang Hsu" w:date="2024-08-19T13:33:00Z" w16du:dateUtc="2024-08-19T17:33:00Z">
                <w:pPr/>
              </w:pPrChange>
            </w:pPr>
            <w:ins w:id="57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Muscidae</w:t>
            </w:r>
            <w:proofErr w:type="spellEnd"/>
          </w:p>
        </w:tc>
        <w:tc>
          <w:tcPr>
            <w:tcW w:w="1980" w:type="dxa"/>
            <w:tcPrChange w:id="5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0" w:author="Gen-Chang Hsu" w:date="2024-08-19T13:33:00Z" w16du:dateUtc="2024-08-19T17:33:00Z">
                <w:pPr/>
              </w:pPrChange>
            </w:pPr>
            <w:ins w:id="581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7" w:author="Gen-Chang Hsu" w:date="2024-08-19T13:33:00Z" w16du:dateUtc="2024-08-19T17:33:00Z">
                <w:pPr/>
              </w:pPrChange>
            </w:pPr>
            <w:ins w:id="58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Platystomatidae</w:t>
            </w:r>
            <w:proofErr w:type="spellEnd"/>
          </w:p>
        </w:tc>
        <w:tc>
          <w:tcPr>
            <w:tcW w:w="1980" w:type="dxa"/>
            <w:tcPrChange w:id="5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4" w:author="Gen-Chang Hsu" w:date="2024-08-19T13:33:00Z" w16du:dateUtc="2024-08-19T17:33:00Z">
                <w:pPr/>
              </w:pPrChange>
            </w:pPr>
            <w:ins w:id="59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Sarcophagidae</w:t>
            </w:r>
            <w:proofErr w:type="spellEnd"/>
          </w:p>
        </w:tc>
        <w:tc>
          <w:tcPr>
            <w:tcW w:w="1980" w:type="dxa"/>
            <w:tcPrChange w:id="6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1" w:author="Gen-Chang Hsu" w:date="2024-08-19T13:33:00Z" w16du:dateUtc="2024-08-19T17:33:00Z">
                <w:pPr/>
              </w:pPrChange>
            </w:pPr>
            <w:ins w:id="60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Sciomyzidae</w:t>
            </w:r>
            <w:proofErr w:type="spellEnd"/>
          </w:p>
        </w:tc>
        <w:tc>
          <w:tcPr>
            <w:tcW w:w="1980" w:type="dxa"/>
            <w:tcPrChange w:id="6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8" w:author="Gen-Chang Hsu" w:date="2024-08-19T13:33:00Z" w16du:dateUtc="2024-08-19T17:33:00Z">
                <w:pPr/>
              </w:pPrChange>
            </w:pPr>
            <w:ins w:id="609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Sphaeroceridae</w:t>
            </w:r>
            <w:proofErr w:type="spellEnd"/>
          </w:p>
        </w:tc>
        <w:tc>
          <w:tcPr>
            <w:tcW w:w="1980" w:type="dxa"/>
            <w:tcPrChange w:id="6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5" w:author="Gen-Chang Hsu" w:date="2024-08-19T13:33:00Z" w16du:dateUtc="2024-08-19T17:33:00Z">
                <w:pPr/>
              </w:pPrChange>
            </w:pPr>
            <w:ins w:id="61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2" w:author="Gen-Chang Hsu" w:date="2024-08-19T13:33:00Z" w16du:dateUtc="2024-08-19T17:33:00Z">
                <w:pPr/>
              </w:pPrChange>
            </w:pPr>
            <w:ins w:id="623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Tephritidae</w:t>
            </w:r>
            <w:proofErr w:type="spellEnd"/>
          </w:p>
        </w:tc>
        <w:tc>
          <w:tcPr>
            <w:tcW w:w="1980" w:type="dxa"/>
            <w:tcPrChange w:id="6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9" w:author="Gen-Chang Hsu" w:date="2024-08-19T13:33:00Z" w16du:dateUtc="2024-08-19T17:33:00Z">
                <w:pPr/>
              </w:pPrChange>
            </w:pPr>
            <w:ins w:id="63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Tetrigidae</w:t>
            </w:r>
            <w:proofErr w:type="spellEnd"/>
          </w:p>
        </w:tc>
        <w:tc>
          <w:tcPr>
            <w:tcW w:w="1980" w:type="dxa"/>
            <w:tcPrChange w:id="6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6" w:author="Gen-Chang Hsu" w:date="2024-08-19T13:33:00Z" w16du:dateUtc="2024-08-19T17:33:00Z">
                <w:pPr/>
              </w:pPrChange>
            </w:pPr>
            <w:ins w:id="637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proofErr w:type="spellStart"/>
            <w:r w:rsidRPr="005C029F">
              <w:rPr>
                <w:rFonts w:cs="Times New Roman"/>
                <w:szCs w:val="24"/>
              </w:rPr>
              <w:t>Tridactylidae</w:t>
            </w:r>
            <w:proofErr w:type="spellEnd"/>
          </w:p>
        </w:tc>
        <w:tc>
          <w:tcPr>
            <w:tcW w:w="1980" w:type="dxa"/>
            <w:tcPrChange w:id="6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3" w:author="Gen-Chang Hsu" w:date="2024-08-19T13:33:00Z" w16du:dateUtc="2024-08-19T17:33:00Z">
                <w:pPr/>
              </w:pPrChange>
            </w:pPr>
            <w:ins w:id="64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5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6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7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8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9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50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1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2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3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5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6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7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8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9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6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230C7E4B" w:rsidR="007D73F5" w:rsidRDefault="00D73ABA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i/>
                <w:color w:val="auto"/>
                <w:sz w:val="22"/>
              </w:rPr>
            </w:pPr>
            <w:del w:id="667" w:author="Gen-Chang Hsu" w:date="2024-08-18T20:54:00Z" w16du:dateUtc="2024-08-19T00:54:00Z">
              <w:r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  <w:ins w:id="668" w:author="Gen-Chang Hsu" w:date="2024-08-18T20:54:00Z" w16du:dateUtc="2024-08-19T00:54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 w:rsidRPr="00C05081">
                <w:rPr>
                  <w:rFonts w:cs="Times New Roman"/>
                  <w:iCs/>
                  <w:sz w:val="22"/>
                  <w:rPrChange w:id="669" w:author="Gen-Chang Hsu" w:date="2024-08-19T13:38:00Z" w16du:dateUtc="2024-08-19T17:38:00Z">
                    <w:rPr>
                      <w:rFonts w:cs="Times New Roman"/>
                      <w:i/>
                      <w:sz w:val="22"/>
                    </w:rPr>
                  </w:rPrChange>
                </w:rPr>
                <w:t>farms</w:t>
              </w:r>
            </w:ins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7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8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2" w:author="Gen-Chang Hsu" w:date="2024-08-18T20:58:00Z" w16du:dateUtc="2024-08-19T00:58:00Z"/>
          <w:rFonts w:cs="Times New Roman"/>
          <w:b/>
          <w:szCs w:val="24"/>
        </w:rPr>
      </w:pPr>
      <w:ins w:id="923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390C679A" w:rsidR="005B0566" w:rsidRPr="006346CB" w:rsidRDefault="00DD4E15" w:rsidP="008C4661">
      <w:pPr>
        <w:jc w:val="left"/>
        <w:rPr>
          <w:rFonts w:cs="Times New Roman"/>
          <w:szCs w:val="24"/>
        </w:rPr>
      </w:pPr>
      <w:r w:rsidRPr="006346CB">
        <w:rPr>
          <w:rFonts w:cs="Times New Roman"/>
          <w:b/>
          <w:szCs w:val="24"/>
        </w:rPr>
        <w:lastRenderedPageBreak/>
        <w:t xml:space="preserve">Table S3. </w:t>
      </w:r>
      <w:r w:rsidRPr="006346CB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 w:rsidRPr="006346CB">
        <w:rPr>
          <w:rFonts w:cs="Times New Roman"/>
          <w:szCs w:val="24"/>
        </w:rPr>
        <w:t>s</w:t>
      </w:r>
      <w:r w:rsidRPr="006346CB">
        <w:rPr>
          <w:rFonts w:cs="Times New Roman"/>
          <w:szCs w:val="24"/>
        </w:rPr>
        <w:t xml:space="preserve"> </w:t>
      </w:r>
      <w:ins w:id="924" w:author="Gen-Chang Hsu" w:date="2024-08-27T22:27:00Z" w16du:dateUtc="2024-08-28T02:27:00Z">
        <w:r w:rsidR="00001FCF" w:rsidRPr="006346CB">
          <w:rPr>
            <w:rFonts w:cs="Times New Roman"/>
            <w:szCs w:val="24"/>
            <w:rPrChange w:id="925" w:author="Gen-Chang Hsu" w:date="2024-08-28T10:28:00Z" w16du:dateUtc="2024-08-28T14:28:00Z">
              <w:rPr>
                <w:rFonts w:cs="Times New Roman"/>
                <w:color w:val="FF0000"/>
                <w:szCs w:val="24"/>
              </w:rPr>
            </w:rPrChange>
          </w:rPr>
          <w:t xml:space="preserve">in organic and conventional farms </w:t>
        </w:r>
      </w:ins>
      <w:r w:rsidRPr="006346CB">
        <w:rPr>
          <w:rFonts w:cs="Times New Roman"/>
          <w:szCs w:val="24"/>
        </w:rPr>
        <w:t>in the three study years. Samples were po</w:t>
      </w:r>
      <w:r w:rsidR="00630295" w:rsidRPr="006346CB">
        <w:rPr>
          <w:rFonts w:cs="Times New Roman"/>
          <w:szCs w:val="24"/>
        </w:rPr>
        <w:t>oled across replicate farms</w:t>
      </w:r>
      <w:r w:rsidR="00AB0D57" w:rsidRPr="006346CB">
        <w:rPr>
          <w:rFonts w:cs="Times New Roman"/>
          <w:szCs w:val="24"/>
        </w:rPr>
        <w:t>.</w:t>
      </w:r>
    </w:p>
    <w:p w14:paraId="3BF694EB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(a) Flowering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5"/>
        <w:gridCol w:w="1222"/>
        <w:gridCol w:w="1223"/>
        <w:gridCol w:w="1221"/>
        <w:gridCol w:w="1223"/>
        <w:gridCol w:w="1221"/>
        <w:gridCol w:w="1211"/>
        <w:tblGridChange w:id="926">
          <w:tblGrid>
            <w:gridCol w:w="2625"/>
            <w:gridCol w:w="1222"/>
            <w:gridCol w:w="1223"/>
            <w:gridCol w:w="1221"/>
            <w:gridCol w:w="1223"/>
            <w:gridCol w:w="1221"/>
            <w:gridCol w:w="1211"/>
          </w:tblGrid>
        </w:tblGridChange>
      </w:tblGrid>
      <w:tr w:rsidR="006346CB" w:rsidRPr="006346CB" w14:paraId="51E5A4D2" w14:textId="6216A689" w:rsidTr="007D0112">
        <w:trPr>
          <w:trHeight w:hRule="exact" w:val="488"/>
        </w:trPr>
        <w:tc>
          <w:tcPr>
            <w:tcW w:w="1319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1961FB" w:rsidRPr="006346CB" w:rsidRDefault="001961FB" w:rsidP="001961FB">
            <w:pPr>
              <w:spacing w:line="240" w:lineRule="auto"/>
              <w:jc w:val="left"/>
              <w:rPr>
                <w:rFonts w:cs="Times New Roman"/>
                <w:sz w:val="22"/>
                <w:rPrChange w:id="92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bookmarkStart w:id="928" w:name="_Hlk175733306"/>
            <w:r w:rsidRPr="006346CB">
              <w:rPr>
                <w:rFonts w:cs="Times New Roman"/>
                <w:sz w:val="22"/>
                <w:rPrChange w:id="9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Family/Genus</w:t>
            </w:r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EA6BCD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0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2017</w:t>
            </w:r>
          </w:p>
          <w:p w14:paraId="12D73E87" w14:textId="19D4E1E2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34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3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7</w:t>
              </w:r>
            </w:ins>
            <w:del w:id="936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37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8</w:delText>
              </w:r>
            </w:del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775636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8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40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41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  <w:del w:id="942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43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9</w:delText>
              </w:r>
            </w:del>
          </w:p>
          <w:p w14:paraId="19FFBD19" w14:textId="38F6430F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4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45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46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47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48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</w:p>
        </w:tc>
        <w:tc>
          <w:tcPr>
            <w:tcW w:w="122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1EB09C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9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ins w:id="950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51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52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53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9</w:t>
              </w:r>
            </w:ins>
          </w:p>
          <w:p w14:paraId="1F220EAE" w14:textId="63D69BAA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54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55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56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5160FACF" w14:textId="7899EE25" w:rsidTr="007D0112">
        <w:trPr>
          <w:trHeight w:hRule="exact" w:val="488"/>
          <w:ins w:id="957" w:author="Gen-Chang Hsu" w:date="2024-08-28T10:23:00Z" w16du:dateUtc="2024-08-28T14:23:00Z"/>
        </w:trPr>
        <w:tc>
          <w:tcPr>
            <w:tcW w:w="1319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FBDA9" w14:textId="77777777" w:rsidR="001961FB" w:rsidRPr="006346CB" w:rsidRDefault="001961FB" w:rsidP="001961FB">
            <w:pPr>
              <w:spacing w:line="240" w:lineRule="auto"/>
              <w:jc w:val="left"/>
              <w:rPr>
                <w:ins w:id="958" w:author="Gen-Chang Hsu" w:date="2024-08-28T10:23:00Z" w16du:dateUtc="2024-08-28T14:23:00Z"/>
                <w:rFonts w:cs="Times New Roman"/>
                <w:sz w:val="22"/>
                <w:rPrChange w:id="959" w:author="Gen-Chang Hsu" w:date="2024-08-28T10:28:00Z" w16du:dateUtc="2024-08-28T14:28:00Z">
                  <w:rPr>
                    <w:ins w:id="960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3BCA77" w14:textId="345BEF9B" w:rsidR="001961FB" w:rsidRPr="006346CB" w:rsidRDefault="001961FB" w:rsidP="001961FB">
            <w:pPr>
              <w:spacing w:line="240" w:lineRule="auto"/>
              <w:jc w:val="center"/>
              <w:rPr>
                <w:ins w:id="961" w:author="Gen-Chang Hsu" w:date="2024-08-28T10:23:00Z" w16du:dateUtc="2024-08-28T14:23:00Z"/>
                <w:rFonts w:cs="Times New Roman"/>
                <w:sz w:val="22"/>
                <w:rPrChange w:id="962" w:author="Gen-Chang Hsu" w:date="2024-08-28T10:28:00Z" w16du:dateUtc="2024-08-28T14:28:00Z">
                  <w:rPr>
                    <w:ins w:id="963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4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6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D341C7" w14:textId="53F3A569" w:rsidR="001961FB" w:rsidRPr="006346CB" w:rsidRDefault="001961FB" w:rsidP="001961FB">
            <w:pPr>
              <w:spacing w:line="240" w:lineRule="auto"/>
              <w:jc w:val="center"/>
              <w:rPr>
                <w:ins w:id="966" w:author="Gen-Chang Hsu" w:date="2024-08-28T10:23:00Z" w16du:dateUtc="2024-08-28T14:23:00Z"/>
                <w:rFonts w:cs="Times New Roman"/>
                <w:sz w:val="22"/>
                <w:rPrChange w:id="967" w:author="Gen-Chang Hsu" w:date="2024-08-28T10:28:00Z" w16du:dateUtc="2024-08-28T14:28:00Z">
                  <w:rPr>
                    <w:ins w:id="968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9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0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8F1D3A" w14:textId="07CC7289" w:rsidR="001961FB" w:rsidRPr="006346CB" w:rsidRDefault="001961FB" w:rsidP="001961FB">
            <w:pPr>
              <w:spacing w:line="240" w:lineRule="auto"/>
              <w:jc w:val="center"/>
              <w:rPr>
                <w:ins w:id="971" w:author="Gen-Chang Hsu" w:date="2024-08-28T10:23:00Z" w16du:dateUtc="2024-08-28T14:23:00Z"/>
                <w:rFonts w:cs="Times New Roman"/>
                <w:sz w:val="22"/>
                <w:rPrChange w:id="972" w:author="Gen-Chang Hsu" w:date="2024-08-28T10:28:00Z" w16du:dateUtc="2024-08-28T14:28:00Z">
                  <w:rPr>
                    <w:ins w:id="973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4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51F67B" w14:textId="49529775" w:rsidR="001961FB" w:rsidRPr="006346CB" w:rsidRDefault="001961FB" w:rsidP="001961FB">
            <w:pPr>
              <w:spacing w:line="240" w:lineRule="auto"/>
              <w:jc w:val="center"/>
              <w:rPr>
                <w:ins w:id="976" w:author="Gen-Chang Hsu" w:date="2024-08-28T10:23:00Z" w16du:dateUtc="2024-08-28T14:23:00Z"/>
                <w:rFonts w:cs="Times New Roman"/>
                <w:sz w:val="22"/>
                <w:rPrChange w:id="977" w:author="Gen-Chang Hsu" w:date="2024-08-28T10:28:00Z" w16du:dateUtc="2024-08-28T14:28:00Z">
                  <w:rPr>
                    <w:ins w:id="978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9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0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699C09" w14:textId="2B31D381" w:rsidR="001961FB" w:rsidRPr="006346CB" w:rsidRDefault="001961FB" w:rsidP="001961FB">
            <w:pPr>
              <w:spacing w:line="240" w:lineRule="auto"/>
              <w:jc w:val="center"/>
              <w:rPr>
                <w:ins w:id="981" w:author="Gen-Chang Hsu" w:date="2024-08-28T10:23:00Z" w16du:dateUtc="2024-08-28T14:23:00Z"/>
                <w:rFonts w:cs="Times New Roman"/>
                <w:sz w:val="22"/>
                <w:rPrChange w:id="982" w:author="Gen-Chang Hsu" w:date="2024-08-28T10:28:00Z" w16du:dateUtc="2024-08-28T14:28:00Z">
                  <w:rPr>
                    <w:ins w:id="983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4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5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93C675" w14:textId="318BD687" w:rsidR="001961FB" w:rsidRPr="006346CB" w:rsidRDefault="001961FB" w:rsidP="001961FB">
            <w:pPr>
              <w:spacing w:line="240" w:lineRule="auto"/>
              <w:jc w:val="center"/>
              <w:rPr>
                <w:ins w:id="986" w:author="Gen-Chang Hsu" w:date="2024-08-28T10:23:00Z" w16du:dateUtc="2024-08-28T14:23:00Z"/>
                <w:rFonts w:cs="Times New Roman"/>
                <w:sz w:val="22"/>
                <w:rPrChange w:id="987" w:author="Gen-Chang Hsu" w:date="2024-08-28T10:28:00Z" w16du:dateUtc="2024-08-28T14:28:00Z">
                  <w:rPr>
                    <w:ins w:id="988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9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90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3F88C859" w14:textId="45315164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99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9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Cicadellidae/</w:t>
            </w:r>
            <w:proofErr w:type="spellStart"/>
            <w:r w:rsidRPr="006346CB">
              <w:rPr>
                <w:rFonts w:cs="Times New Roman"/>
                <w:i/>
                <w:sz w:val="22"/>
                <w:rPrChange w:id="993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Nephotettix</w:t>
            </w:r>
            <w:proofErr w:type="spellEnd"/>
          </w:p>
        </w:tc>
        <w:tc>
          <w:tcPr>
            <w:tcW w:w="614" w:type="pct"/>
            <w:shd w:val="clear" w:color="auto" w:fill="auto"/>
          </w:tcPr>
          <w:p w14:paraId="424BEB11" w14:textId="593CCE44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995" w:author="Gen-Chang Hsu" w:date="2024-08-28T10:27:00Z" w16du:dateUtc="2024-08-28T14:27:00Z">
              <w:r w:rsidRPr="006346CB">
                <w:rPr>
                  <w:sz w:val="22"/>
                  <w:rPrChange w:id="996" w:author="Gen-Chang Hsu" w:date="2024-08-28T10:28:00Z" w16du:dateUtc="2024-08-28T14:28:00Z">
                    <w:rPr/>
                  </w:rPrChange>
                </w:rPr>
                <w:t>6.70%</w:t>
              </w:r>
            </w:ins>
            <w:del w:id="99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99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7.6%</w:delText>
              </w:r>
            </w:del>
          </w:p>
        </w:tc>
        <w:tc>
          <w:tcPr>
            <w:tcW w:w="615" w:type="pct"/>
            <w:shd w:val="clear" w:color="auto" w:fill="auto"/>
          </w:tcPr>
          <w:p w14:paraId="7585B248" w14:textId="0781E72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00" w:author="Gen-Chang Hsu" w:date="2024-08-28T10:27:00Z" w16du:dateUtc="2024-08-28T14:27:00Z">
              <w:r w:rsidRPr="006346CB">
                <w:rPr>
                  <w:sz w:val="22"/>
                  <w:rPrChange w:id="1001" w:author="Gen-Chang Hsu" w:date="2024-08-28T10:28:00Z" w16du:dateUtc="2024-08-28T14:28:00Z">
                    <w:rPr/>
                  </w:rPrChange>
                </w:rPr>
                <w:t>8.30%</w:t>
              </w:r>
            </w:ins>
            <w:del w:id="100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22.5%</w:delText>
              </w:r>
            </w:del>
          </w:p>
        </w:tc>
        <w:tc>
          <w:tcPr>
            <w:tcW w:w="614" w:type="pct"/>
            <w:shd w:val="clear" w:color="auto" w:fill="auto"/>
          </w:tcPr>
          <w:p w14:paraId="25155C75" w14:textId="3B7F66FB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0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05" w:author="Gen-Chang Hsu" w:date="2024-08-28T10:27:00Z" w16du:dateUtc="2024-08-28T14:27:00Z">
              <w:r w:rsidRPr="006346CB">
                <w:rPr>
                  <w:sz w:val="22"/>
                  <w:rPrChange w:id="1006" w:author="Gen-Chang Hsu" w:date="2024-08-28T10:28:00Z" w16du:dateUtc="2024-08-28T14:28:00Z">
                    <w:rPr/>
                  </w:rPrChange>
                </w:rPr>
                <w:t>28.10%</w:t>
              </w:r>
            </w:ins>
            <w:del w:id="100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69.7%</w:delText>
              </w:r>
            </w:del>
          </w:p>
        </w:tc>
        <w:tc>
          <w:tcPr>
            <w:tcW w:w="615" w:type="pct"/>
          </w:tcPr>
          <w:p w14:paraId="100C4FD5" w14:textId="219E75B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09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0" w:author="Gen-Chang Hsu" w:date="2024-08-28T10:27:00Z" w16du:dateUtc="2024-08-28T14:27:00Z">
              <w:r w:rsidRPr="006346CB">
                <w:rPr>
                  <w:sz w:val="22"/>
                  <w:rPrChange w:id="1011" w:author="Gen-Chang Hsu" w:date="2024-08-28T10:28:00Z" w16du:dateUtc="2024-08-28T14:28:00Z">
                    <w:rPr/>
                  </w:rPrChange>
                </w:rPr>
                <w:t>17.70%</w:t>
              </w:r>
            </w:ins>
          </w:p>
        </w:tc>
        <w:tc>
          <w:tcPr>
            <w:tcW w:w="614" w:type="pct"/>
          </w:tcPr>
          <w:p w14:paraId="435F6470" w14:textId="5717A33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2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3" w:author="Gen-Chang Hsu" w:date="2024-08-28T10:27:00Z" w16du:dateUtc="2024-08-28T14:27:00Z">
              <w:r w:rsidRPr="006346CB">
                <w:rPr>
                  <w:sz w:val="22"/>
                  <w:rPrChange w:id="1014" w:author="Gen-Chang Hsu" w:date="2024-08-28T10:28:00Z" w16du:dateUtc="2024-08-28T14:28:00Z">
                    <w:rPr/>
                  </w:rPrChange>
                </w:rPr>
                <w:t>63.90%</w:t>
              </w:r>
            </w:ins>
          </w:p>
        </w:tc>
        <w:tc>
          <w:tcPr>
            <w:tcW w:w="610" w:type="pct"/>
          </w:tcPr>
          <w:p w14:paraId="3D9CF028" w14:textId="40DE0AE4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5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6" w:author="Gen-Chang Hsu" w:date="2024-08-28T10:27:00Z" w16du:dateUtc="2024-08-28T14:27:00Z">
              <w:r w:rsidRPr="006346CB">
                <w:rPr>
                  <w:sz w:val="22"/>
                  <w:rPrChange w:id="1017" w:author="Gen-Chang Hsu" w:date="2024-08-28T10:28:00Z" w16du:dateUtc="2024-08-28T14:28:00Z">
                    <w:rPr/>
                  </w:rPrChange>
                </w:rPr>
                <w:t>73.70%</w:t>
              </w:r>
            </w:ins>
          </w:p>
        </w:tc>
      </w:tr>
      <w:tr w:rsidR="006346CB" w:rsidRPr="006346CB" w14:paraId="0CAFFDB9" w14:textId="48B615B5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1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proofErr w:type="spellStart"/>
            <w:r w:rsidRPr="006346CB">
              <w:rPr>
                <w:rFonts w:cs="Times New Roman"/>
                <w:sz w:val="22"/>
                <w:rPrChange w:id="101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Delphacidae</w:t>
            </w:r>
            <w:proofErr w:type="spellEnd"/>
            <w:r w:rsidRPr="006346CB">
              <w:rPr>
                <w:rFonts w:cs="Times New Roman"/>
                <w:sz w:val="22"/>
                <w:rPrChange w:id="102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/</w:t>
            </w:r>
            <w:proofErr w:type="spellStart"/>
            <w:r w:rsidRPr="006346CB">
              <w:rPr>
                <w:rFonts w:cs="Times New Roman"/>
                <w:i/>
                <w:sz w:val="22"/>
                <w:rPrChange w:id="1021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Nilaparvata</w:t>
            </w:r>
            <w:proofErr w:type="spellEnd"/>
          </w:p>
        </w:tc>
        <w:tc>
          <w:tcPr>
            <w:tcW w:w="614" w:type="pct"/>
            <w:shd w:val="clear" w:color="auto" w:fill="auto"/>
          </w:tcPr>
          <w:p w14:paraId="6E3C70B6" w14:textId="45D8B35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3" w:author="Gen-Chang Hsu" w:date="2024-08-28T10:27:00Z" w16du:dateUtc="2024-08-28T14:27:00Z">
              <w:r w:rsidRPr="006346CB">
                <w:rPr>
                  <w:sz w:val="22"/>
                  <w:rPrChange w:id="1024" w:author="Gen-Chang Hsu" w:date="2024-08-28T10:28:00Z" w16du:dateUtc="2024-08-28T14:28:00Z">
                    <w:rPr/>
                  </w:rPrChange>
                </w:rPr>
                <w:t>84.80%</w:t>
              </w:r>
            </w:ins>
            <w:del w:id="102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2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88.2%</w:delText>
              </w:r>
            </w:del>
          </w:p>
        </w:tc>
        <w:tc>
          <w:tcPr>
            <w:tcW w:w="615" w:type="pct"/>
            <w:shd w:val="clear" w:color="auto" w:fill="auto"/>
          </w:tcPr>
          <w:p w14:paraId="1FBCF32D" w14:textId="0FF7C653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8" w:author="Gen-Chang Hsu" w:date="2024-08-28T10:27:00Z" w16du:dateUtc="2024-08-28T14:27:00Z">
              <w:r w:rsidRPr="006346CB">
                <w:rPr>
                  <w:sz w:val="22"/>
                  <w:rPrChange w:id="1029" w:author="Gen-Chang Hsu" w:date="2024-08-28T10:28:00Z" w16du:dateUtc="2024-08-28T14:28:00Z">
                    <w:rPr/>
                  </w:rPrChange>
                </w:rPr>
                <w:t>90.40%</w:t>
              </w:r>
            </w:ins>
            <w:del w:id="1030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31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71.9%</w:delText>
              </w:r>
            </w:del>
          </w:p>
        </w:tc>
        <w:tc>
          <w:tcPr>
            <w:tcW w:w="614" w:type="pct"/>
            <w:shd w:val="clear" w:color="auto" w:fill="auto"/>
          </w:tcPr>
          <w:p w14:paraId="2EC9BEF8" w14:textId="62085E70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3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33" w:author="Gen-Chang Hsu" w:date="2024-08-28T10:27:00Z" w16du:dateUtc="2024-08-28T14:27:00Z">
              <w:r w:rsidRPr="006346CB">
                <w:rPr>
                  <w:sz w:val="22"/>
                  <w:rPrChange w:id="1034" w:author="Gen-Chang Hsu" w:date="2024-08-28T10:28:00Z" w16du:dateUtc="2024-08-28T14:28:00Z">
                    <w:rPr/>
                  </w:rPrChange>
                </w:rPr>
                <w:t>65.50%</w:t>
              </w:r>
            </w:ins>
            <w:del w:id="103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3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25.4%</w:delText>
              </w:r>
            </w:del>
          </w:p>
        </w:tc>
        <w:tc>
          <w:tcPr>
            <w:tcW w:w="615" w:type="pct"/>
          </w:tcPr>
          <w:p w14:paraId="0C6B9F2B" w14:textId="761BE79E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3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38" w:author="Gen-Chang Hsu" w:date="2024-08-28T10:27:00Z" w16du:dateUtc="2024-08-28T14:27:00Z">
              <w:r w:rsidRPr="006346CB">
                <w:rPr>
                  <w:sz w:val="22"/>
                  <w:rPrChange w:id="1039" w:author="Gen-Chang Hsu" w:date="2024-08-28T10:28:00Z" w16du:dateUtc="2024-08-28T14:28:00Z">
                    <w:rPr/>
                  </w:rPrChange>
                </w:rPr>
                <w:t>77.30%</w:t>
              </w:r>
            </w:ins>
          </w:p>
        </w:tc>
        <w:tc>
          <w:tcPr>
            <w:tcW w:w="614" w:type="pct"/>
          </w:tcPr>
          <w:p w14:paraId="17C5E301" w14:textId="27919F0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4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41" w:author="Gen-Chang Hsu" w:date="2024-08-28T10:27:00Z" w16du:dateUtc="2024-08-28T14:27:00Z">
              <w:r w:rsidRPr="006346CB">
                <w:rPr>
                  <w:sz w:val="22"/>
                  <w:rPrChange w:id="1042" w:author="Gen-Chang Hsu" w:date="2024-08-28T10:28:00Z" w16du:dateUtc="2024-08-28T14:28:00Z">
                    <w:rPr/>
                  </w:rPrChange>
                </w:rPr>
                <w:t>29.90%</w:t>
              </w:r>
            </w:ins>
          </w:p>
        </w:tc>
        <w:tc>
          <w:tcPr>
            <w:tcW w:w="610" w:type="pct"/>
          </w:tcPr>
          <w:p w14:paraId="1DA2618D" w14:textId="188F529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43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44" w:author="Gen-Chang Hsu" w:date="2024-08-28T10:27:00Z" w16du:dateUtc="2024-08-28T14:27:00Z">
              <w:r w:rsidRPr="006346CB">
                <w:rPr>
                  <w:sz w:val="22"/>
                  <w:rPrChange w:id="1045" w:author="Gen-Chang Hsu" w:date="2024-08-28T10:28:00Z" w16du:dateUtc="2024-08-28T14:28:00Z">
                    <w:rPr/>
                  </w:rPrChange>
                </w:rPr>
                <w:t>22.10%</w:t>
              </w:r>
            </w:ins>
          </w:p>
        </w:tc>
      </w:tr>
      <w:tr w:rsidR="006346CB" w:rsidRPr="006346CB" w14:paraId="39F61184" w14:textId="79851CEF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4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4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Lygaeidae/</w:t>
            </w:r>
            <w:proofErr w:type="spellStart"/>
            <w:r w:rsidRPr="006346CB">
              <w:rPr>
                <w:rFonts w:cs="Times New Roman"/>
                <w:i/>
                <w:sz w:val="22"/>
                <w:rPrChange w:id="1048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Pachybrachius</w:t>
            </w:r>
            <w:proofErr w:type="spellEnd"/>
          </w:p>
        </w:tc>
        <w:tc>
          <w:tcPr>
            <w:tcW w:w="614" w:type="pct"/>
            <w:shd w:val="clear" w:color="auto" w:fill="auto"/>
          </w:tcPr>
          <w:p w14:paraId="20DD605A" w14:textId="6414E1EF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4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0" w:author="Gen-Chang Hsu" w:date="2024-08-28T10:27:00Z" w16du:dateUtc="2024-08-28T14:27:00Z">
              <w:r w:rsidRPr="006346CB">
                <w:rPr>
                  <w:sz w:val="22"/>
                  <w:rPrChange w:id="1051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52" w:author="Gen-Chang Hsu" w:date="2024-08-28T10:27:00Z" w16du:dateUtc="2024-08-28T14:27:00Z">
              <w:r w:rsidRPr="006346CB" w:rsidDel="000B3A51">
                <w:rPr>
                  <w:rFonts w:eastAsia="SimSun" w:cs="Times New Roman"/>
                  <w:i/>
                  <w:iCs/>
                  <w:sz w:val="22"/>
                  <w:lang w:eastAsia="zh-CN"/>
                  <w:rPrChange w:id="1053" w:author="Gen-Chang Hsu" w:date="2024-08-28T10:28:00Z" w16du:dateUtc="2024-08-28T14:28:00Z">
                    <w:rPr>
                      <w:rFonts w:eastAsia="SimSun" w:cs="Times New Roman"/>
                      <w:i/>
                      <w:iCs/>
                      <w:szCs w:val="24"/>
                      <w:lang w:eastAsia="zh-CN"/>
                    </w:rPr>
                  </w:rPrChange>
                </w:rPr>
                <w:delText>NA</w:delText>
              </w:r>
            </w:del>
          </w:p>
        </w:tc>
        <w:tc>
          <w:tcPr>
            <w:tcW w:w="615" w:type="pct"/>
            <w:shd w:val="clear" w:color="auto" w:fill="auto"/>
          </w:tcPr>
          <w:p w14:paraId="67C61437" w14:textId="16DEA4E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5" w:author="Gen-Chang Hsu" w:date="2024-08-28T10:27:00Z" w16du:dateUtc="2024-08-28T14:27:00Z">
              <w:r w:rsidRPr="006346CB">
                <w:rPr>
                  <w:sz w:val="22"/>
                  <w:rPrChange w:id="1056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5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5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4" w:type="pct"/>
            <w:shd w:val="clear" w:color="auto" w:fill="auto"/>
          </w:tcPr>
          <w:p w14:paraId="350272AC" w14:textId="30520F95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60" w:author="Gen-Chang Hsu" w:date="2024-08-28T10:27:00Z" w16du:dateUtc="2024-08-28T14:27:00Z">
              <w:r w:rsidRPr="006346CB">
                <w:rPr>
                  <w:sz w:val="22"/>
                  <w:rPrChange w:id="1061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6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6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1.3%</w:delText>
              </w:r>
            </w:del>
          </w:p>
        </w:tc>
        <w:tc>
          <w:tcPr>
            <w:tcW w:w="615" w:type="pct"/>
          </w:tcPr>
          <w:p w14:paraId="02B3FE4E" w14:textId="572C8CE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5" w:author="Gen-Chang Hsu" w:date="2024-08-28T10:27:00Z" w16du:dateUtc="2024-08-28T14:27:00Z">
              <w:r w:rsidRPr="006346CB">
                <w:rPr>
                  <w:sz w:val="22"/>
                  <w:rPrChange w:id="1066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</w:tcPr>
          <w:p w14:paraId="4E2FA504" w14:textId="6325BE6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8" w:author="Gen-Chang Hsu" w:date="2024-08-28T10:27:00Z" w16du:dateUtc="2024-08-28T14:27:00Z">
              <w:r w:rsidRPr="006346CB">
                <w:rPr>
                  <w:sz w:val="22"/>
                  <w:rPrChange w:id="1069" w:author="Gen-Chang Hsu" w:date="2024-08-28T10:28:00Z" w16du:dateUtc="2024-08-28T14:28:00Z">
                    <w:rPr/>
                  </w:rPrChange>
                </w:rPr>
                <w:t>2.10%</w:t>
              </w:r>
            </w:ins>
          </w:p>
        </w:tc>
        <w:tc>
          <w:tcPr>
            <w:tcW w:w="610" w:type="pct"/>
          </w:tcPr>
          <w:p w14:paraId="14DA6A84" w14:textId="3A072CE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7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71" w:author="Gen-Chang Hsu" w:date="2024-08-28T10:27:00Z" w16du:dateUtc="2024-08-28T14:27:00Z">
              <w:r w:rsidRPr="006346CB">
                <w:rPr>
                  <w:sz w:val="22"/>
                  <w:rPrChange w:id="1072" w:author="Gen-Chang Hsu" w:date="2024-08-28T10:28:00Z" w16du:dateUtc="2024-08-28T14:28:00Z">
                    <w:rPr/>
                  </w:rPrChange>
                </w:rPr>
                <w:t>0.80%</w:t>
              </w:r>
            </w:ins>
          </w:p>
        </w:tc>
      </w:tr>
      <w:tr w:rsidR="006346CB" w:rsidRPr="006346CB" w14:paraId="737B8EDC" w14:textId="1A350F31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7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7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Pentatomidae/</w:t>
            </w:r>
            <w:proofErr w:type="spellStart"/>
            <w:r w:rsidRPr="006346CB">
              <w:rPr>
                <w:rFonts w:cs="Times New Roman"/>
                <w:i/>
                <w:sz w:val="22"/>
                <w:rPrChange w:id="1075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Scotinophara</w:t>
            </w:r>
            <w:proofErr w:type="spellEnd"/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AF6A48C" w14:textId="2B260A4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7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77" w:author="Gen-Chang Hsu" w:date="2024-08-28T10:27:00Z" w16du:dateUtc="2024-08-28T14:27:00Z">
              <w:r w:rsidRPr="006346CB">
                <w:rPr>
                  <w:sz w:val="22"/>
                  <w:rPrChange w:id="1078" w:author="Gen-Chang Hsu" w:date="2024-08-28T10:28:00Z" w16du:dateUtc="2024-08-28T14:28:00Z">
                    <w:rPr/>
                  </w:rPrChange>
                </w:rPr>
                <w:t>1%</w:t>
              </w:r>
            </w:ins>
            <w:del w:id="1079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0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  <w:shd w:val="clear" w:color="auto" w:fill="auto"/>
          </w:tcPr>
          <w:p w14:paraId="53135AB0" w14:textId="5917171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8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82" w:author="Gen-Chang Hsu" w:date="2024-08-28T10:27:00Z" w16du:dateUtc="2024-08-28T14:27:00Z">
              <w:r w:rsidRPr="006346CB">
                <w:rPr>
                  <w:sz w:val="22"/>
                  <w:rPrChange w:id="1083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084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5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2.9%</w:delText>
              </w:r>
            </w:del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88AE4E3" w14:textId="65E78E7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8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87" w:author="Gen-Chang Hsu" w:date="2024-08-28T10:27:00Z" w16du:dateUtc="2024-08-28T14:27:00Z">
              <w:r w:rsidRPr="006346CB">
                <w:rPr>
                  <w:sz w:val="22"/>
                  <w:rPrChange w:id="1088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89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90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</w:tcPr>
          <w:p w14:paraId="009477FD" w14:textId="7F50883F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2" w:author="Gen-Chang Hsu" w:date="2024-08-28T10:27:00Z" w16du:dateUtc="2024-08-28T14:27:00Z">
              <w:r w:rsidRPr="006346CB">
                <w:rPr>
                  <w:sz w:val="22"/>
                  <w:rPrChange w:id="1093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  <w:tc>
          <w:tcPr>
            <w:tcW w:w="614" w:type="pct"/>
            <w:tcBorders>
              <w:bottom w:val="nil"/>
            </w:tcBorders>
          </w:tcPr>
          <w:p w14:paraId="5ACBC654" w14:textId="4F87DB1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5" w:author="Gen-Chang Hsu" w:date="2024-08-28T10:27:00Z" w16du:dateUtc="2024-08-28T14:27:00Z">
              <w:r w:rsidRPr="006346CB">
                <w:rPr>
                  <w:sz w:val="22"/>
                  <w:rPrChange w:id="1096" w:author="Gen-Chang Hsu" w:date="2024-08-28T10:28:00Z" w16du:dateUtc="2024-08-28T14:28:00Z">
                    <w:rPr/>
                  </w:rPrChange>
                </w:rPr>
                <w:t>1.50%</w:t>
              </w:r>
            </w:ins>
          </w:p>
        </w:tc>
        <w:tc>
          <w:tcPr>
            <w:tcW w:w="610" w:type="pct"/>
            <w:tcBorders>
              <w:bottom w:val="nil"/>
            </w:tcBorders>
          </w:tcPr>
          <w:p w14:paraId="56845ECE" w14:textId="29EDB5B0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8" w:author="Gen-Chang Hsu" w:date="2024-08-28T10:27:00Z" w16du:dateUtc="2024-08-28T14:27:00Z">
              <w:r w:rsidRPr="006346CB">
                <w:rPr>
                  <w:sz w:val="22"/>
                  <w:rPrChange w:id="1099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5B3000AC" w14:textId="2F35E56B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10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0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Others</w:t>
            </w:r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2AF7BE9" w14:textId="3CFCBA4E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3" w:author="Gen-Chang Hsu" w:date="2024-08-28T10:27:00Z" w16du:dateUtc="2024-08-28T14:27:00Z">
              <w:r w:rsidRPr="006346CB">
                <w:rPr>
                  <w:sz w:val="22"/>
                  <w:rPrChange w:id="1104" w:author="Gen-Chang Hsu" w:date="2024-08-28T10:28:00Z" w16du:dateUtc="2024-08-28T14:28:00Z">
                    <w:rPr/>
                  </w:rPrChange>
                </w:rPr>
                <w:t>7.60%</w:t>
              </w:r>
            </w:ins>
            <w:del w:id="110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0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3.4%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1315716" w14:textId="5639908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8" w:author="Gen-Chang Hsu" w:date="2024-08-28T10:27:00Z" w16du:dateUtc="2024-08-28T14:27:00Z">
              <w:r w:rsidRPr="006346CB">
                <w:rPr>
                  <w:sz w:val="22"/>
                  <w:rPrChange w:id="1109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110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11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1.9%</w:delText>
              </w:r>
            </w:del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CE6BEBC" w14:textId="6763D286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1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13" w:author="Gen-Chang Hsu" w:date="2024-08-28T10:27:00Z" w16du:dateUtc="2024-08-28T14:27:00Z">
              <w:r w:rsidRPr="006346CB">
                <w:rPr>
                  <w:sz w:val="22"/>
                  <w:rPrChange w:id="1114" w:author="Gen-Chang Hsu" w:date="2024-08-28T10:28:00Z" w16du:dateUtc="2024-08-28T14:28:00Z">
                    <w:rPr/>
                  </w:rPrChange>
                </w:rPr>
                <w:t>3%</w:t>
              </w:r>
            </w:ins>
            <w:del w:id="111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1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2.8%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</w:tcPr>
          <w:p w14:paraId="41AF18E1" w14:textId="7B904A59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1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18" w:author="Gen-Chang Hsu" w:date="2024-08-28T10:27:00Z" w16du:dateUtc="2024-08-28T14:27:00Z">
              <w:r w:rsidRPr="006346CB">
                <w:rPr>
                  <w:sz w:val="22"/>
                  <w:rPrChange w:id="1119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</w:tcPr>
          <w:p w14:paraId="755A55DD" w14:textId="6981393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2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21" w:author="Gen-Chang Hsu" w:date="2024-08-28T10:27:00Z" w16du:dateUtc="2024-08-28T14:27:00Z">
              <w:r w:rsidRPr="006346CB">
                <w:rPr>
                  <w:sz w:val="22"/>
                  <w:rPrChange w:id="1122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  <w:tc>
          <w:tcPr>
            <w:tcW w:w="610" w:type="pct"/>
            <w:tcBorders>
              <w:top w:val="nil"/>
              <w:bottom w:val="single" w:sz="4" w:space="0" w:color="auto"/>
            </w:tcBorders>
          </w:tcPr>
          <w:p w14:paraId="259CEF3B" w14:textId="1D7C9048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23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24" w:author="Gen-Chang Hsu" w:date="2024-08-28T10:27:00Z" w16du:dateUtc="2024-08-28T14:27:00Z">
              <w:r w:rsidRPr="006346CB">
                <w:rPr>
                  <w:sz w:val="22"/>
                  <w:rPrChange w:id="1125" w:author="Gen-Chang Hsu" w:date="2024-08-28T10:28:00Z" w16du:dateUtc="2024-08-28T14:28:00Z">
                    <w:rPr/>
                  </w:rPrChange>
                </w:rPr>
                <w:t>3.10%</w:t>
              </w:r>
            </w:ins>
          </w:p>
        </w:tc>
      </w:tr>
      <w:tr w:rsidR="006346CB" w:rsidRPr="006346CB" w14:paraId="6F6CE8B8" w14:textId="10926C4C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7D0112" w:rsidRPr="006346CB" w:rsidRDefault="007D0112" w:rsidP="007D0112">
            <w:pPr>
              <w:spacing w:line="240" w:lineRule="auto"/>
              <w:jc w:val="right"/>
              <w:rPr>
                <w:rFonts w:cs="Times New Roman"/>
                <w:sz w:val="22"/>
                <w:rPrChange w:id="112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i/>
                <w:sz w:val="22"/>
                <w:rPrChange w:id="1127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Total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3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3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vAlign w:val="center"/>
          </w:tcPr>
          <w:p w14:paraId="5C516C7C" w14:textId="1D3497B5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4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5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6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vAlign w:val="center"/>
          </w:tcPr>
          <w:p w14:paraId="3ABBB8D3" w14:textId="05ACACCF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7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8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0" w:type="pct"/>
            <w:tcBorders>
              <w:top w:val="single" w:sz="4" w:space="0" w:color="auto"/>
            </w:tcBorders>
            <w:vAlign w:val="center"/>
          </w:tcPr>
          <w:p w14:paraId="4EAE4015" w14:textId="4C6E4190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40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41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4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  <w:bookmarkEnd w:id="928"/>
    </w:tbl>
    <w:p w14:paraId="4028D008" w14:textId="77777777" w:rsidR="005B0566" w:rsidRPr="006346CB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(b) Ripening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6"/>
        <w:gridCol w:w="477"/>
        <w:gridCol w:w="744"/>
        <w:gridCol w:w="1168"/>
        <w:gridCol w:w="56"/>
        <w:gridCol w:w="1221"/>
        <w:gridCol w:w="633"/>
        <w:gridCol w:w="591"/>
        <w:gridCol w:w="1058"/>
        <w:gridCol w:w="163"/>
        <w:gridCol w:w="1209"/>
        <w:tblGridChange w:id="1143">
          <w:tblGrid>
            <w:gridCol w:w="2626"/>
            <w:gridCol w:w="477"/>
            <w:gridCol w:w="744"/>
            <w:gridCol w:w="1168"/>
            <w:gridCol w:w="56"/>
            <w:gridCol w:w="1221"/>
            <w:gridCol w:w="633"/>
            <w:gridCol w:w="591"/>
            <w:gridCol w:w="1058"/>
            <w:gridCol w:w="163"/>
            <w:gridCol w:w="1209"/>
          </w:tblGrid>
        </w:tblGridChange>
      </w:tblGrid>
      <w:tr w:rsidR="006346CB" w:rsidRPr="006346CB" w:rsidDel="004B5BE4" w14:paraId="58B4761E" w14:textId="18BA68FD" w:rsidTr="004B5BE4">
        <w:trPr>
          <w:gridAfter w:val="2"/>
          <w:trHeight w:hRule="exact" w:val="461"/>
          <w:del w:id="1144" w:author="Gen-Chang Hsu" w:date="2024-08-28T10:27:00Z" w16du:dateUtc="2024-08-28T14:27:00Z"/>
        </w:trPr>
        <w:tc>
          <w:tcPr>
            <w:tcW w:w="156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DF3CBA" w:rsidR="005B0566" w:rsidRPr="006346CB" w:rsidDel="004B5BE4" w:rsidRDefault="00DD4E15">
            <w:pPr>
              <w:spacing w:line="240" w:lineRule="auto"/>
              <w:jc w:val="left"/>
              <w:rPr>
                <w:del w:id="1145" w:author="Gen-Chang Hsu" w:date="2024-08-28T10:27:00Z" w16du:dateUtc="2024-08-28T14:27:00Z"/>
                <w:rFonts w:cs="Times New Roman"/>
                <w:szCs w:val="24"/>
              </w:rPr>
            </w:pPr>
            <w:del w:id="1146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Family/Genus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4A299166" w:rsidR="005B0566" w:rsidRPr="006346CB" w:rsidDel="004B5BE4" w:rsidRDefault="00DD4E15">
            <w:pPr>
              <w:spacing w:line="240" w:lineRule="auto"/>
              <w:jc w:val="center"/>
              <w:rPr>
                <w:del w:id="1147" w:author="Gen-Chang Hsu" w:date="2024-08-28T10:27:00Z" w16du:dateUtc="2024-08-28T14:27:00Z"/>
                <w:rFonts w:cs="Times New Roman"/>
                <w:szCs w:val="24"/>
              </w:rPr>
            </w:pPr>
            <w:del w:id="1148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2017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37BBCA33" w:rsidR="005B0566" w:rsidRPr="006346CB" w:rsidDel="004B5BE4" w:rsidRDefault="00DD4E15">
            <w:pPr>
              <w:spacing w:line="240" w:lineRule="auto"/>
              <w:jc w:val="center"/>
              <w:rPr>
                <w:del w:id="1149" w:author="Gen-Chang Hsu" w:date="2024-08-28T10:27:00Z" w16du:dateUtc="2024-08-28T14:27:00Z"/>
                <w:rFonts w:cs="Times New Roman"/>
                <w:szCs w:val="24"/>
              </w:rPr>
            </w:pPr>
            <w:del w:id="1150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2018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3A48DFB1" w:rsidR="005B0566" w:rsidRPr="006346CB" w:rsidDel="004B5BE4" w:rsidRDefault="00DD4E15">
            <w:pPr>
              <w:spacing w:line="240" w:lineRule="auto"/>
              <w:jc w:val="center"/>
              <w:rPr>
                <w:del w:id="1151" w:author="Gen-Chang Hsu" w:date="2024-08-28T10:27:00Z" w16du:dateUtc="2024-08-28T14:27:00Z"/>
                <w:rFonts w:cs="Times New Roman"/>
                <w:szCs w:val="24"/>
              </w:rPr>
            </w:pPr>
            <w:del w:id="115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2019</w:delText>
              </w:r>
            </w:del>
          </w:p>
        </w:tc>
      </w:tr>
      <w:tr w:rsidR="006346CB" w:rsidRPr="006346CB" w:rsidDel="004B5BE4" w14:paraId="33CDD9EA" w14:textId="38589009" w:rsidTr="006346CB">
        <w:trPr>
          <w:gridAfter w:val="2"/>
          <w:trHeight w:hRule="exact" w:val="461"/>
          <w:del w:id="1153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425A63AA" w:rsidR="005B0566" w:rsidRPr="006346CB" w:rsidDel="004B5BE4" w:rsidRDefault="00DD4E15">
            <w:pPr>
              <w:spacing w:line="240" w:lineRule="auto"/>
              <w:jc w:val="left"/>
              <w:rPr>
                <w:del w:id="1154" w:author="Gen-Chang Hsu" w:date="2024-08-28T10:27:00Z" w16du:dateUtc="2024-08-28T14:27:00Z"/>
                <w:rFonts w:cs="Times New Roman"/>
                <w:szCs w:val="24"/>
              </w:rPr>
            </w:pPr>
            <w:del w:id="1155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Cicadellidae/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Nephotettix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6F2F3880" w14:textId="20AE3B9D" w:rsidR="005B0566" w:rsidRPr="006346CB" w:rsidDel="004B5BE4" w:rsidRDefault="00DD4E15">
            <w:pPr>
              <w:jc w:val="center"/>
              <w:textAlignment w:val="center"/>
              <w:rPr>
                <w:del w:id="1156" w:author="Gen-Chang Hsu" w:date="2024-08-28T10:27:00Z" w16du:dateUtc="2024-08-28T14:27:00Z"/>
                <w:rFonts w:cs="Times New Roman"/>
                <w:szCs w:val="24"/>
              </w:rPr>
            </w:pPr>
            <w:del w:id="1157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69.4%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01977FF7" w14:textId="5731BB1E" w:rsidR="005B0566" w:rsidRPr="006346CB" w:rsidDel="004B5BE4" w:rsidRDefault="00DD4E15">
            <w:pPr>
              <w:jc w:val="center"/>
              <w:textAlignment w:val="center"/>
              <w:rPr>
                <w:del w:id="1158" w:author="Gen-Chang Hsu" w:date="2024-08-28T10:27:00Z" w16du:dateUtc="2024-08-28T14:27:00Z"/>
                <w:rFonts w:cs="Times New Roman"/>
                <w:szCs w:val="24"/>
              </w:rPr>
            </w:pPr>
            <w:del w:id="1159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74.9%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2C14C4C7" w14:textId="29E459DF" w:rsidR="005B0566" w:rsidRPr="006346CB" w:rsidDel="004B5BE4" w:rsidRDefault="00DD4E15">
            <w:pPr>
              <w:jc w:val="center"/>
              <w:textAlignment w:val="center"/>
              <w:rPr>
                <w:del w:id="1160" w:author="Gen-Chang Hsu" w:date="2024-08-28T10:27:00Z" w16du:dateUtc="2024-08-28T14:27:00Z"/>
                <w:rFonts w:cs="Times New Roman"/>
                <w:szCs w:val="24"/>
              </w:rPr>
            </w:pPr>
            <w:del w:id="1161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83.5%</w:delText>
              </w:r>
            </w:del>
          </w:p>
        </w:tc>
      </w:tr>
      <w:tr w:rsidR="006346CB" w:rsidRPr="006346CB" w:rsidDel="004B5BE4" w14:paraId="34161355" w14:textId="78363F14" w:rsidTr="006346CB">
        <w:trPr>
          <w:gridAfter w:val="2"/>
          <w:trHeight w:hRule="exact" w:val="461"/>
          <w:del w:id="1162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389A82CF" w:rsidR="005B0566" w:rsidRPr="006346CB" w:rsidDel="004B5BE4" w:rsidRDefault="00DD4E15">
            <w:pPr>
              <w:spacing w:line="240" w:lineRule="auto"/>
              <w:jc w:val="left"/>
              <w:rPr>
                <w:del w:id="1163" w:author="Gen-Chang Hsu" w:date="2024-08-28T10:27:00Z" w16du:dateUtc="2024-08-28T14:27:00Z"/>
                <w:rFonts w:cs="Times New Roman"/>
                <w:szCs w:val="24"/>
              </w:rPr>
            </w:pPr>
            <w:del w:id="1164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Delphacidae/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Nilaparvata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253588CB" w14:textId="1A991B5D" w:rsidR="005B0566" w:rsidRPr="006346CB" w:rsidDel="004B5BE4" w:rsidRDefault="00DD4E15">
            <w:pPr>
              <w:jc w:val="center"/>
              <w:textAlignment w:val="center"/>
              <w:rPr>
                <w:del w:id="1165" w:author="Gen-Chang Hsu" w:date="2024-08-28T10:27:00Z" w16du:dateUtc="2024-08-28T14:27:00Z"/>
                <w:rFonts w:cs="Times New Roman"/>
                <w:szCs w:val="24"/>
              </w:rPr>
            </w:pPr>
            <w:del w:id="1166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28.9%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11CDA9B1" w14:textId="7EBB824B" w:rsidR="005B0566" w:rsidRPr="006346CB" w:rsidDel="004B5BE4" w:rsidRDefault="00DD4E15">
            <w:pPr>
              <w:jc w:val="center"/>
              <w:textAlignment w:val="center"/>
              <w:rPr>
                <w:del w:id="1167" w:author="Gen-Chang Hsu" w:date="2024-08-28T10:27:00Z" w16du:dateUtc="2024-08-28T14:27:00Z"/>
                <w:rFonts w:cs="Times New Roman"/>
                <w:szCs w:val="24"/>
              </w:rPr>
            </w:pPr>
            <w:del w:id="1168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13.4%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19F3ABE4" w14:textId="7A826A55" w:rsidR="005B0566" w:rsidRPr="006346CB" w:rsidDel="004B5BE4" w:rsidRDefault="00DD4E15">
            <w:pPr>
              <w:jc w:val="center"/>
              <w:textAlignment w:val="center"/>
              <w:rPr>
                <w:del w:id="1169" w:author="Gen-Chang Hsu" w:date="2024-08-28T10:27:00Z" w16du:dateUtc="2024-08-28T14:27:00Z"/>
                <w:rFonts w:cs="Times New Roman"/>
                <w:szCs w:val="24"/>
              </w:rPr>
            </w:pPr>
            <w:del w:id="1170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6.2%</w:delText>
              </w:r>
            </w:del>
          </w:p>
        </w:tc>
      </w:tr>
      <w:tr w:rsidR="006346CB" w:rsidRPr="006346CB" w:rsidDel="004B5BE4" w14:paraId="5A3194B5" w14:textId="3D1AEF18" w:rsidTr="006346CB">
        <w:trPr>
          <w:gridAfter w:val="2"/>
          <w:trHeight w:hRule="exact" w:val="461"/>
          <w:del w:id="1171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541EDA60" w:rsidR="005B0566" w:rsidRPr="006346CB" w:rsidDel="004B5BE4" w:rsidRDefault="00DD4E15">
            <w:pPr>
              <w:spacing w:line="240" w:lineRule="auto"/>
              <w:jc w:val="left"/>
              <w:rPr>
                <w:del w:id="1172" w:author="Gen-Chang Hsu" w:date="2024-08-28T10:27:00Z" w16du:dateUtc="2024-08-28T14:27:00Z"/>
                <w:rFonts w:cs="Times New Roman"/>
                <w:szCs w:val="24"/>
              </w:rPr>
            </w:pPr>
            <w:del w:id="1173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Lygaeidae/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Pachybrachius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1F2AA0F9" w14:textId="3EAC754F" w:rsidR="005B0566" w:rsidRPr="006346CB" w:rsidDel="004B5BE4" w:rsidRDefault="00DD4E15">
            <w:pPr>
              <w:jc w:val="center"/>
              <w:textAlignment w:val="center"/>
              <w:rPr>
                <w:del w:id="1174" w:author="Gen-Chang Hsu" w:date="2024-08-28T10:27:00Z" w16du:dateUtc="2024-08-28T14:27:00Z"/>
                <w:rFonts w:cs="Times New Roman"/>
                <w:szCs w:val="24"/>
              </w:rPr>
            </w:pPr>
            <w:del w:id="1175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416E39BD" w14:textId="791D28C5" w:rsidR="005B0566" w:rsidRPr="006346CB" w:rsidDel="004B5BE4" w:rsidRDefault="00DD4E15">
            <w:pPr>
              <w:jc w:val="center"/>
              <w:textAlignment w:val="center"/>
              <w:rPr>
                <w:del w:id="1176" w:author="Gen-Chang Hsu" w:date="2024-08-28T10:27:00Z" w16du:dateUtc="2024-08-28T14:27:00Z"/>
                <w:rFonts w:cs="Times New Roman"/>
                <w:szCs w:val="24"/>
              </w:rPr>
            </w:pPr>
            <w:del w:id="1177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0.2%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3CA9D3DD" w14:textId="6EB1FBEF" w:rsidR="005B0566" w:rsidRPr="006346CB" w:rsidDel="004B5BE4" w:rsidRDefault="00DD4E15">
            <w:pPr>
              <w:jc w:val="center"/>
              <w:textAlignment w:val="center"/>
              <w:rPr>
                <w:del w:id="1178" w:author="Gen-Chang Hsu" w:date="2024-08-28T10:27:00Z" w16du:dateUtc="2024-08-28T14:27:00Z"/>
                <w:rFonts w:cs="Times New Roman"/>
                <w:szCs w:val="24"/>
              </w:rPr>
            </w:pPr>
            <w:del w:id="1179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4.1%</w:delText>
              </w:r>
            </w:del>
          </w:p>
        </w:tc>
      </w:tr>
      <w:tr w:rsidR="006346CB" w:rsidRPr="006346CB" w:rsidDel="004B5BE4" w14:paraId="466171A2" w14:textId="2B7BE626" w:rsidTr="006346CB">
        <w:trPr>
          <w:gridAfter w:val="2"/>
          <w:trHeight w:hRule="exact" w:val="461"/>
          <w:del w:id="1180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4D533B84" w:rsidR="005B0566" w:rsidRPr="006346CB" w:rsidDel="004B5BE4" w:rsidRDefault="00DD4E15">
            <w:pPr>
              <w:spacing w:line="240" w:lineRule="auto"/>
              <w:jc w:val="left"/>
              <w:rPr>
                <w:del w:id="1181" w:author="Gen-Chang Hsu" w:date="2024-08-28T10:27:00Z" w16du:dateUtc="2024-08-28T14:27:00Z"/>
                <w:rFonts w:cs="Times New Roman"/>
                <w:szCs w:val="24"/>
              </w:rPr>
            </w:pPr>
            <w:del w:id="118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Pentatomidae/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Scotinophara</w:delText>
              </w:r>
            </w:del>
          </w:p>
        </w:tc>
        <w:tc>
          <w:tcPr>
            <w:tcW w:w="1912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41E99E32" w14:textId="0D1F21F4" w:rsidR="005B0566" w:rsidRPr="006346CB" w:rsidDel="004B5BE4" w:rsidRDefault="00DD4E15">
            <w:pPr>
              <w:jc w:val="center"/>
              <w:textAlignment w:val="center"/>
              <w:rPr>
                <w:del w:id="1183" w:author="Gen-Chang Hsu" w:date="2024-08-28T10:27:00Z" w16du:dateUtc="2024-08-28T14:27:00Z"/>
                <w:rFonts w:cs="Times New Roman"/>
                <w:szCs w:val="24"/>
              </w:rPr>
            </w:pPr>
            <w:del w:id="118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  <w:tc>
          <w:tcPr>
            <w:tcW w:w="1910" w:type="dxa"/>
            <w:gridSpan w:val="3"/>
            <w:tcBorders>
              <w:bottom w:val="nil"/>
            </w:tcBorders>
            <w:shd w:val="clear" w:color="auto" w:fill="auto"/>
            <w:vAlign w:val="center"/>
          </w:tcPr>
          <w:p w14:paraId="3A66CB0B" w14:textId="7E664FCC" w:rsidR="005B0566" w:rsidRPr="006346CB" w:rsidDel="004B5BE4" w:rsidRDefault="00DD4E15">
            <w:pPr>
              <w:jc w:val="center"/>
              <w:textAlignment w:val="center"/>
              <w:rPr>
                <w:del w:id="1185" w:author="Gen-Chang Hsu" w:date="2024-08-28T10:27:00Z" w16du:dateUtc="2024-08-28T14:27:00Z"/>
                <w:rFonts w:cs="Times New Roman"/>
                <w:szCs w:val="24"/>
              </w:rPr>
            </w:pPr>
            <w:del w:id="1186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10.4%</w:delText>
              </w:r>
            </w:del>
          </w:p>
        </w:tc>
        <w:tc>
          <w:tcPr>
            <w:tcW w:w="1649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14882789" w14:textId="36105439" w:rsidR="005B0566" w:rsidRPr="006346CB" w:rsidDel="004B5BE4" w:rsidRDefault="00DD4E15">
            <w:pPr>
              <w:jc w:val="center"/>
              <w:textAlignment w:val="center"/>
              <w:rPr>
                <w:del w:id="1187" w:author="Gen-Chang Hsu" w:date="2024-08-28T10:27:00Z" w16du:dateUtc="2024-08-28T14:27:00Z"/>
                <w:rFonts w:cs="Times New Roman"/>
                <w:szCs w:val="24"/>
              </w:rPr>
            </w:pPr>
            <w:del w:id="1188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4.5%</w:delText>
              </w:r>
            </w:del>
          </w:p>
        </w:tc>
      </w:tr>
      <w:tr w:rsidR="006346CB" w:rsidRPr="006346CB" w:rsidDel="004B5BE4" w14:paraId="07279B30" w14:textId="2C38B19C" w:rsidTr="006346CB">
        <w:trPr>
          <w:gridAfter w:val="2"/>
          <w:trHeight w:hRule="exact" w:val="461"/>
          <w:del w:id="1189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4B3918AB" w:rsidR="005B0566" w:rsidRPr="006346CB" w:rsidDel="004B5BE4" w:rsidRDefault="00DD4E15">
            <w:pPr>
              <w:spacing w:line="240" w:lineRule="auto"/>
              <w:jc w:val="left"/>
              <w:rPr>
                <w:del w:id="1190" w:author="Gen-Chang Hsu" w:date="2024-08-28T10:27:00Z" w16du:dateUtc="2024-08-28T14:27:00Z"/>
                <w:rFonts w:cs="Times New Roman"/>
                <w:szCs w:val="24"/>
              </w:rPr>
            </w:pPr>
            <w:del w:id="1191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Others</w:delText>
              </w:r>
            </w:del>
          </w:p>
        </w:tc>
        <w:tc>
          <w:tcPr>
            <w:tcW w:w="1912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6874424B" w:rsidR="005B0566" w:rsidRPr="006346CB" w:rsidDel="004B5BE4" w:rsidRDefault="00DD4E15">
            <w:pPr>
              <w:jc w:val="center"/>
              <w:textAlignment w:val="center"/>
              <w:rPr>
                <w:del w:id="1192" w:author="Gen-Chang Hsu" w:date="2024-08-28T10:27:00Z" w16du:dateUtc="2024-08-28T14:27:00Z"/>
                <w:rFonts w:cs="Times New Roman"/>
                <w:szCs w:val="24"/>
              </w:rPr>
            </w:pPr>
            <w:del w:id="1193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4F201FD8" w:rsidR="005B0566" w:rsidRPr="006346CB" w:rsidDel="004B5BE4" w:rsidRDefault="00DD4E15">
            <w:pPr>
              <w:jc w:val="center"/>
              <w:textAlignment w:val="center"/>
              <w:rPr>
                <w:del w:id="1194" w:author="Gen-Chang Hsu" w:date="2024-08-28T10:27:00Z" w16du:dateUtc="2024-08-28T14:27:00Z"/>
                <w:rFonts w:cs="Times New Roman"/>
                <w:szCs w:val="24"/>
              </w:rPr>
            </w:pPr>
            <w:del w:id="1195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1.1%</w:delText>
              </w:r>
            </w:del>
          </w:p>
        </w:tc>
        <w:tc>
          <w:tcPr>
            <w:tcW w:w="1649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1E729130" w:rsidR="005B0566" w:rsidRPr="006346CB" w:rsidDel="004B5BE4" w:rsidRDefault="00DD4E15">
            <w:pPr>
              <w:jc w:val="center"/>
              <w:textAlignment w:val="center"/>
              <w:rPr>
                <w:del w:id="1196" w:author="Gen-Chang Hsu" w:date="2024-08-28T10:27:00Z" w16du:dateUtc="2024-08-28T14:27:00Z"/>
                <w:rFonts w:cs="Times New Roman"/>
                <w:szCs w:val="24"/>
              </w:rPr>
            </w:pPr>
            <w:del w:id="1197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</w:tr>
      <w:tr w:rsidR="006346CB" w:rsidRPr="006346CB" w:rsidDel="004B5BE4" w14:paraId="7BEF2383" w14:textId="10EA4FF0" w:rsidTr="004B5BE4">
        <w:trPr>
          <w:gridAfter w:val="2"/>
          <w:trHeight w:hRule="exact" w:val="461"/>
          <w:del w:id="1198" w:author="Gen-Chang Hsu" w:date="2024-08-28T10:27:00Z" w16du:dateUtc="2024-08-28T14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160278FA" w:rsidR="005B0566" w:rsidRPr="006346CB" w:rsidDel="004B5BE4" w:rsidRDefault="00DD4E15">
            <w:pPr>
              <w:spacing w:line="240" w:lineRule="auto"/>
              <w:jc w:val="right"/>
              <w:rPr>
                <w:del w:id="1199" w:author="Gen-Chang Hsu" w:date="2024-08-28T10:27:00Z" w16du:dateUtc="2024-08-28T14:27:00Z"/>
                <w:rFonts w:cs="Times New Roman"/>
                <w:i/>
                <w:szCs w:val="24"/>
              </w:rPr>
            </w:pPr>
            <w:del w:id="1200" w:author="Gen-Chang Hsu" w:date="2024-08-28T10:27:00Z" w16du:dateUtc="2024-08-28T14:27:00Z">
              <w:r w:rsidRPr="006346CB" w:rsidDel="004B5BE4">
                <w:rPr>
                  <w:rFonts w:cs="Times New Roman"/>
                  <w:i/>
                  <w:szCs w:val="24"/>
                </w:rPr>
                <w:delText>Total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E7D759" w:rsidR="005B0566" w:rsidRPr="006346CB" w:rsidDel="004B5BE4" w:rsidRDefault="00DD4E15">
            <w:pPr>
              <w:spacing w:line="240" w:lineRule="auto"/>
              <w:jc w:val="center"/>
              <w:rPr>
                <w:del w:id="1201" w:author="Gen-Chang Hsu" w:date="2024-08-28T10:27:00Z" w16du:dateUtc="2024-08-28T14:27:00Z"/>
                <w:rFonts w:cs="Times New Roman"/>
                <w:szCs w:val="24"/>
              </w:rPr>
            </w:pPr>
            <w:del w:id="120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143D6AF2" w:rsidR="005B0566" w:rsidRPr="006346CB" w:rsidDel="004B5BE4" w:rsidRDefault="00DD4E15">
            <w:pPr>
              <w:spacing w:line="240" w:lineRule="auto"/>
              <w:jc w:val="center"/>
              <w:rPr>
                <w:del w:id="1203" w:author="Gen-Chang Hsu" w:date="2024-08-28T10:27:00Z" w16du:dateUtc="2024-08-28T14:27:00Z"/>
                <w:rFonts w:cs="Times New Roman"/>
                <w:szCs w:val="24"/>
              </w:rPr>
            </w:pPr>
            <w:del w:id="1204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133C71E6" w:rsidR="005B0566" w:rsidRPr="006346CB" w:rsidDel="004B5BE4" w:rsidRDefault="00DD4E15">
            <w:pPr>
              <w:spacing w:line="240" w:lineRule="auto"/>
              <w:jc w:val="center"/>
              <w:rPr>
                <w:del w:id="1205" w:author="Gen-Chang Hsu" w:date="2024-08-28T10:27:00Z" w16du:dateUtc="2024-08-28T14:27:00Z"/>
                <w:rFonts w:cs="Times New Roman"/>
                <w:szCs w:val="24"/>
              </w:rPr>
            </w:pPr>
            <w:del w:id="1206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</w:tr>
      <w:tr w:rsidR="006346CB" w:rsidRPr="006346CB" w14:paraId="78986FCF" w14:textId="77777777" w:rsidTr="006346CB">
        <w:trPr>
          <w:trHeight w:hRule="exact" w:val="488"/>
          <w:ins w:id="1207" w:author="Gen-Chang Hsu" w:date="2024-08-28T10:28:00Z" w16du:dateUtc="2024-08-28T14:28:00Z"/>
        </w:trPr>
        <w:tc>
          <w:tcPr>
            <w:tcW w:w="1320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358E4" w14:textId="77777777" w:rsidR="004B5BE4" w:rsidRPr="008A0BBD" w:rsidRDefault="004B5BE4" w:rsidP="00066407">
            <w:pPr>
              <w:spacing w:line="240" w:lineRule="auto"/>
              <w:jc w:val="left"/>
              <w:rPr>
                <w:ins w:id="1208" w:author="Gen-Chang Hsu" w:date="2024-08-28T10:28:00Z" w16du:dateUtc="2024-08-28T14:28:00Z"/>
                <w:rFonts w:cs="Times New Roman"/>
                <w:sz w:val="22"/>
                <w:rPrChange w:id="1209" w:author="Gen-Chang Hsu" w:date="2024-08-28T10:28:00Z" w16du:dateUtc="2024-08-28T14:28:00Z">
                  <w:rPr>
                    <w:ins w:id="121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Family/Genus</w:t>
              </w:r>
            </w:ins>
          </w:p>
        </w:tc>
        <w:tc>
          <w:tcPr>
            <w:tcW w:w="1229" w:type="pct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75E2E5" w14:textId="77777777" w:rsidR="004B5BE4" w:rsidRPr="008A0BBD" w:rsidRDefault="004B5BE4" w:rsidP="00066407">
            <w:pPr>
              <w:spacing w:line="240" w:lineRule="auto"/>
              <w:jc w:val="center"/>
              <w:rPr>
                <w:ins w:id="1213" w:author="Gen-Chang Hsu" w:date="2024-08-28T10:28:00Z" w16du:dateUtc="2024-08-28T14:28:00Z"/>
                <w:rFonts w:cs="Times New Roman"/>
                <w:sz w:val="22"/>
                <w:rPrChange w:id="1214" w:author="Gen-Chang Hsu" w:date="2024-08-28T10:28:00Z" w16du:dateUtc="2024-08-28T14:28:00Z">
                  <w:rPr>
                    <w:ins w:id="121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  <w:p w14:paraId="208E2A49" w14:textId="77777777" w:rsidR="004B5BE4" w:rsidRPr="008A0BBD" w:rsidRDefault="004B5BE4" w:rsidP="00066407">
            <w:pPr>
              <w:spacing w:line="240" w:lineRule="auto"/>
              <w:jc w:val="center"/>
              <w:rPr>
                <w:ins w:id="1218" w:author="Gen-Chang Hsu" w:date="2024-08-28T10:28:00Z" w16du:dateUtc="2024-08-28T14:28:00Z"/>
                <w:rFonts w:cs="Times New Roman"/>
                <w:sz w:val="22"/>
                <w:rPrChange w:id="1219" w:author="Gen-Chang Hsu" w:date="2024-08-28T10:28:00Z" w16du:dateUtc="2024-08-28T14:28:00Z">
                  <w:rPr>
                    <w:ins w:id="122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</w:tc>
        <w:tc>
          <w:tcPr>
            <w:tcW w:w="1229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F8E3C0" w14:textId="77777777" w:rsidR="004B5BE4" w:rsidRPr="008A0BBD" w:rsidRDefault="004B5BE4" w:rsidP="00066407">
            <w:pPr>
              <w:spacing w:line="240" w:lineRule="auto"/>
              <w:jc w:val="center"/>
              <w:rPr>
                <w:ins w:id="1223" w:author="Gen-Chang Hsu" w:date="2024-08-28T10:28:00Z" w16du:dateUtc="2024-08-28T14:28:00Z"/>
                <w:rFonts w:cs="Times New Roman"/>
                <w:sz w:val="22"/>
                <w:rPrChange w:id="1224" w:author="Gen-Chang Hsu" w:date="2024-08-28T10:28:00Z" w16du:dateUtc="2024-08-28T14:28:00Z">
                  <w:rPr>
                    <w:ins w:id="122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2018</w:t>
              </w:r>
            </w:ins>
          </w:p>
          <w:p w14:paraId="4F45FD30" w14:textId="77777777" w:rsidR="004B5BE4" w:rsidRPr="008A0BBD" w:rsidRDefault="004B5BE4" w:rsidP="00066407">
            <w:pPr>
              <w:spacing w:line="240" w:lineRule="auto"/>
              <w:jc w:val="center"/>
              <w:rPr>
                <w:ins w:id="1228" w:author="Gen-Chang Hsu" w:date="2024-08-28T10:28:00Z" w16du:dateUtc="2024-08-28T14:28:00Z"/>
                <w:rFonts w:cs="Times New Roman"/>
                <w:sz w:val="22"/>
                <w:rPrChange w:id="1229" w:author="Gen-Chang Hsu" w:date="2024-08-28T10:28:00Z" w16du:dateUtc="2024-08-28T14:28:00Z">
                  <w:rPr>
                    <w:ins w:id="123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</w:t>
              </w:r>
              <w:r w:rsidRPr="008A0BBD">
                <w:rPr>
                  <w:rFonts w:cs="Times New Roman"/>
                  <w:sz w:val="22"/>
                  <w:rPrChange w:id="123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8</w:t>
              </w:r>
            </w:ins>
          </w:p>
        </w:tc>
        <w:tc>
          <w:tcPr>
            <w:tcW w:w="1222" w:type="pct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0EFC5E" w14:textId="77777777" w:rsidR="004B5BE4" w:rsidRPr="008A0BBD" w:rsidRDefault="004B5BE4" w:rsidP="00066407">
            <w:pPr>
              <w:spacing w:line="240" w:lineRule="auto"/>
              <w:jc w:val="center"/>
              <w:rPr>
                <w:ins w:id="1234" w:author="Gen-Chang Hsu" w:date="2024-08-28T10:28:00Z" w16du:dateUtc="2024-08-28T14:28:00Z"/>
                <w:rFonts w:cs="Times New Roman"/>
                <w:sz w:val="22"/>
                <w:rPrChange w:id="1235" w:author="Gen-Chang Hsu" w:date="2024-08-28T10:28:00Z" w16du:dateUtc="2024-08-28T14:28:00Z">
                  <w:rPr>
                    <w:ins w:id="123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</w:t>
              </w:r>
              <w:r w:rsidRPr="008A0BBD">
                <w:rPr>
                  <w:rFonts w:cs="Times New Roman"/>
                  <w:sz w:val="22"/>
                  <w:rPrChange w:id="123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9</w:t>
              </w:r>
            </w:ins>
          </w:p>
          <w:p w14:paraId="18F48B80" w14:textId="77777777" w:rsidR="004B5BE4" w:rsidRPr="008A0BBD" w:rsidRDefault="004B5BE4" w:rsidP="00066407">
            <w:pPr>
              <w:spacing w:line="240" w:lineRule="auto"/>
              <w:jc w:val="center"/>
              <w:rPr>
                <w:ins w:id="1240" w:author="Gen-Chang Hsu" w:date="2024-08-28T10:28:00Z" w16du:dateUtc="2024-08-28T14:28:00Z"/>
                <w:rFonts w:cs="Times New Roman"/>
                <w:sz w:val="22"/>
                <w:rPrChange w:id="1241" w:author="Gen-Chang Hsu" w:date="2024-08-28T10:28:00Z" w16du:dateUtc="2024-08-28T14:28:00Z">
                  <w:rPr>
                    <w:ins w:id="124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4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4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2FC2BDD3" w14:textId="77777777" w:rsidTr="006346CB">
        <w:trPr>
          <w:trHeight w:hRule="exact" w:val="488"/>
          <w:ins w:id="1245" w:author="Gen-Chang Hsu" w:date="2024-08-28T10:28:00Z" w16du:dateUtc="2024-08-28T14:28:00Z"/>
        </w:trPr>
        <w:tc>
          <w:tcPr>
            <w:tcW w:w="1320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064EE4" w14:textId="77777777" w:rsidR="004B5BE4" w:rsidRPr="008A0BBD" w:rsidRDefault="004B5BE4" w:rsidP="00066407">
            <w:pPr>
              <w:spacing w:line="240" w:lineRule="auto"/>
              <w:jc w:val="left"/>
              <w:rPr>
                <w:ins w:id="1246" w:author="Gen-Chang Hsu" w:date="2024-08-28T10:28:00Z" w16du:dateUtc="2024-08-28T14:28:00Z"/>
                <w:rFonts w:cs="Times New Roman"/>
                <w:sz w:val="22"/>
                <w:rPrChange w:id="1247" w:author="Gen-Chang Hsu" w:date="2024-08-28T10:28:00Z" w16du:dateUtc="2024-08-28T14:28:00Z">
                  <w:rPr>
                    <w:ins w:id="124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0D2985" w14:textId="77777777" w:rsidR="004B5BE4" w:rsidRPr="008A0BBD" w:rsidRDefault="004B5BE4" w:rsidP="00066407">
            <w:pPr>
              <w:spacing w:line="240" w:lineRule="auto"/>
              <w:jc w:val="center"/>
              <w:rPr>
                <w:ins w:id="1249" w:author="Gen-Chang Hsu" w:date="2024-08-28T10:28:00Z" w16du:dateUtc="2024-08-28T14:28:00Z"/>
                <w:rFonts w:cs="Times New Roman"/>
                <w:sz w:val="22"/>
                <w:rPrChange w:id="1250" w:author="Gen-Chang Hsu" w:date="2024-08-28T10:28:00Z" w16du:dateUtc="2024-08-28T14:28:00Z">
                  <w:rPr>
                    <w:ins w:id="125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FE78A1" w14:textId="77777777" w:rsidR="004B5BE4" w:rsidRPr="008A0BBD" w:rsidRDefault="004B5BE4" w:rsidP="00066407">
            <w:pPr>
              <w:spacing w:line="240" w:lineRule="auto"/>
              <w:jc w:val="center"/>
              <w:rPr>
                <w:ins w:id="1254" w:author="Gen-Chang Hsu" w:date="2024-08-28T10:28:00Z" w16du:dateUtc="2024-08-28T14:28:00Z"/>
                <w:rFonts w:cs="Times New Roman"/>
                <w:sz w:val="22"/>
                <w:rPrChange w:id="1255" w:author="Gen-Chang Hsu" w:date="2024-08-28T10:28:00Z" w16du:dateUtc="2024-08-28T14:28:00Z">
                  <w:rPr>
                    <w:ins w:id="125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66A3DD" w14:textId="77777777" w:rsidR="004B5BE4" w:rsidRPr="008A0BBD" w:rsidRDefault="004B5BE4" w:rsidP="00066407">
            <w:pPr>
              <w:spacing w:line="240" w:lineRule="auto"/>
              <w:jc w:val="center"/>
              <w:rPr>
                <w:ins w:id="1259" w:author="Gen-Chang Hsu" w:date="2024-08-28T10:28:00Z" w16du:dateUtc="2024-08-28T14:28:00Z"/>
                <w:rFonts w:cs="Times New Roman"/>
                <w:sz w:val="22"/>
                <w:rPrChange w:id="1260" w:author="Gen-Chang Hsu" w:date="2024-08-28T10:28:00Z" w16du:dateUtc="2024-08-28T14:28:00Z">
                  <w:rPr>
                    <w:ins w:id="126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91400" w14:textId="77777777" w:rsidR="004B5BE4" w:rsidRPr="008A0BBD" w:rsidRDefault="004B5BE4" w:rsidP="00066407">
            <w:pPr>
              <w:spacing w:line="240" w:lineRule="auto"/>
              <w:jc w:val="center"/>
              <w:rPr>
                <w:ins w:id="1264" w:author="Gen-Chang Hsu" w:date="2024-08-28T10:28:00Z" w16du:dateUtc="2024-08-28T14:28:00Z"/>
                <w:rFonts w:cs="Times New Roman"/>
                <w:sz w:val="22"/>
                <w:rPrChange w:id="1265" w:author="Gen-Chang Hsu" w:date="2024-08-28T10:28:00Z" w16du:dateUtc="2024-08-28T14:28:00Z">
                  <w:rPr>
                    <w:ins w:id="126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711F1E" w14:textId="77777777" w:rsidR="004B5BE4" w:rsidRPr="008A0BBD" w:rsidRDefault="004B5BE4" w:rsidP="00066407">
            <w:pPr>
              <w:spacing w:line="240" w:lineRule="auto"/>
              <w:jc w:val="center"/>
              <w:rPr>
                <w:ins w:id="1269" w:author="Gen-Chang Hsu" w:date="2024-08-28T10:28:00Z" w16du:dateUtc="2024-08-28T14:28:00Z"/>
                <w:rFonts w:cs="Times New Roman"/>
                <w:sz w:val="22"/>
                <w:rPrChange w:id="1270" w:author="Gen-Chang Hsu" w:date="2024-08-28T10:28:00Z" w16du:dateUtc="2024-08-28T14:28:00Z">
                  <w:rPr>
                    <w:ins w:id="127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0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C37094" w14:textId="77777777" w:rsidR="004B5BE4" w:rsidRPr="008A0BBD" w:rsidRDefault="004B5BE4" w:rsidP="00066407">
            <w:pPr>
              <w:spacing w:line="240" w:lineRule="auto"/>
              <w:jc w:val="center"/>
              <w:rPr>
                <w:ins w:id="1274" w:author="Gen-Chang Hsu" w:date="2024-08-28T10:28:00Z" w16du:dateUtc="2024-08-28T14:28:00Z"/>
                <w:rFonts w:cs="Times New Roman"/>
                <w:sz w:val="22"/>
                <w:rPrChange w:id="1275" w:author="Gen-Chang Hsu" w:date="2024-08-28T10:28:00Z" w16du:dateUtc="2024-08-28T14:28:00Z">
                  <w:rPr>
                    <w:ins w:id="127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426C8620" w14:textId="77777777" w:rsidTr="006346CB">
        <w:trPr>
          <w:trHeight w:hRule="exact" w:val="488"/>
          <w:ins w:id="1279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F91C3F" w14:textId="77777777" w:rsidR="006346CB" w:rsidRPr="008A0BBD" w:rsidRDefault="006346CB" w:rsidP="006346CB">
            <w:pPr>
              <w:spacing w:line="240" w:lineRule="auto"/>
              <w:jc w:val="left"/>
              <w:rPr>
                <w:ins w:id="1280" w:author="Gen-Chang Hsu" w:date="2024-08-28T10:28:00Z" w16du:dateUtc="2024-08-28T14:28:00Z"/>
                <w:rFonts w:cs="Times New Roman"/>
                <w:sz w:val="22"/>
                <w:rPrChange w:id="1281" w:author="Gen-Chang Hsu" w:date="2024-08-28T10:28:00Z" w16du:dateUtc="2024-08-28T14:28:00Z">
                  <w:rPr>
                    <w:ins w:id="128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8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Cicadellidae/</w:t>
              </w:r>
              <w:proofErr w:type="spellStart"/>
              <w:r w:rsidRPr="008A0BBD">
                <w:rPr>
                  <w:rFonts w:cs="Times New Roman"/>
                  <w:i/>
                  <w:sz w:val="22"/>
                  <w:rPrChange w:id="1285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Nephotettix</w:t>
              </w:r>
              <w:proofErr w:type="spellEnd"/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5BBD797F" w14:textId="58C32DC3" w:rsidR="006346CB" w:rsidRPr="008A0BBD" w:rsidRDefault="006346CB" w:rsidP="006346CB">
            <w:pPr>
              <w:jc w:val="center"/>
              <w:textAlignment w:val="center"/>
              <w:rPr>
                <w:ins w:id="1286" w:author="Gen-Chang Hsu" w:date="2024-08-28T10:28:00Z" w16du:dateUtc="2024-08-28T14:28:00Z"/>
                <w:rFonts w:cs="Times New Roman"/>
                <w:sz w:val="22"/>
                <w:rPrChange w:id="1287" w:author="Gen-Chang Hsu" w:date="2024-08-28T10:28:00Z" w16du:dateUtc="2024-08-28T14:28:00Z">
                  <w:rPr>
                    <w:ins w:id="128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9" w:author="Gen-Chang Hsu" w:date="2024-08-28T10:28:00Z" w16du:dateUtc="2024-08-28T14:28:00Z">
              <w:r w:rsidRPr="008A0BBD">
                <w:rPr>
                  <w:sz w:val="22"/>
                  <w:rPrChange w:id="1290" w:author="Gen-Chang Hsu" w:date="2024-08-28T10:28:00Z" w16du:dateUtc="2024-08-28T14:28:00Z">
                    <w:rPr/>
                  </w:rPrChange>
                </w:rPr>
                <w:t>62.10%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0EEAEA76" w14:textId="16AC4BB4" w:rsidR="006346CB" w:rsidRPr="008A0BBD" w:rsidRDefault="006346CB" w:rsidP="006346CB">
            <w:pPr>
              <w:jc w:val="center"/>
              <w:textAlignment w:val="center"/>
              <w:rPr>
                <w:ins w:id="1291" w:author="Gen-Chang Hsu" w:date="2024-08-28T10:28:00Z" w16du:dateUtc="2024-08-28T14:28:00Z"/>
                <w:rFonts w:cs="Times New Roman"/>
                <w:sz w:val="22"/>
                <w:rPrChange w:id="1292" w:author="Gen-Chang Hsu" w:date="2024-08-28T10:28:00Z" w16du:dateUtc="2024-08-28T14:28:00Z">
                  <w:rPr>
                    <w:ins w:id="129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94" w:author="Gen-Chang Hsu" w:date="2024-08-28T10:28:00Z" w16du:dateUtc="2024-08-28T14:28:00Z">
              <w:r w:rsidRPr="008A0BBD">
                <w:rPr>
                  <w:sz w:val="22"/>
                  <w:rPrChange w:id="1295" w:author="Gen-Chang Hsu" w:date="2024-08-28T10:28:00Z" w16du:dateUtc="2024-08-28T14:28:00Z">
                    <w:rPr/>
                  </w:rPrChange>
                </w:rPr>
                <w:t>71.70%</w:t>
              </w:r>
            </w:ins>
          </w:p>
        </w:tc>
        <w:tc>
          <w:tcPr>
            <w:tcW w:w="614" w:type="pct"/>
            <w:shd w:val="clear" w:color="auto" w:fill="auto"/>
          </w:tcPr>
          <w:p w14:paraId="653164DE" w14:textId="5132DBEA" w:rsidR="006346CB" w:rsidRPr="008A0BBD" w:rsidRDefault="006346CB" w:rsidP="006346CB">
            <w:pPr>
              <w:jc w:val="center"/>
              <w:textAlignment w:val="center"/>
              <w:rPr>
                <w:ins w:id="1296" w:author="Gen-Chang Hsu" w:date="2024-08-28T10:28:00Z" w16du:dateUtc="2024-08-28T14:28:00Z"/>
                <w:rFonts w:cs="Times New Roman"/>
                <w:sz w:val="22"/>
                <w:rPrChange w:id="1297" w:author="Gen-Chang Hsu" w:date="2024-08-28T10:28:00Z" w16du:dateUtc="2024-08-28T14:28:00Z">
                  <w:rPr>
                    <w:ins w:id="129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99" w:author="Gen-Chang Hsu" w:date="2024-08-28T10:28:00Z" w16du:dateUtc="2024-08-28T14:28:00Z">
              <w:r w:rsidRPr="008A0BBD">
                <w:rPr>
                  <w:sz w:val="22"/>
                  <w:rPrChange w:id="1300" w:author="Gen-Chang Hsu" w:date="2024-08-28T10:28:00Z" w16du:dateUtc="2024-08-28T14:28:00Z">
                    <w:rPr/>
                  </w:rPrChange>
                </w:rPr>
                <w:t>72%</w:t>
              </w:r>
            </w:ins>
          </w:p>
        </w:tc>
        <w:tc>
          <w:tcPr>
            <w:tcW w:w="615" w:type="pct"/>
            <w:gridSpan w:val="2"/>
          </w:tcPr>
          <w:p w14:paraId="32F774BD" w14:textId="4CA02C77" w:rsidR="006346CB" w:rsidRPr="008A0BBD" w:rsidRDefault="006346CB" w:rsidP="006346CB">
            <w:pPr>
              <w:jc w:val="center"/>
              <w:textAlignment w:val="center"/>
              <w:rPr>
                <w:ins w:id="1301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2" w:author="Gen-Chang Hsu" w:date="2024-08-28T10:28:00Z" w16du:dateUtc="2024-08-28T14:28:00Z">
                  <w:rPr>
                    <w:ins w:id="1303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4" w:author="Gen-Chang Hsu" w:date="2024-08-28T10:28:00Z" w16du:dateUtc="2024-08-28T14:28:00Z">
              <w:r w:rsidRPr="008A0BBD">
                <w:rPr>
                  <w:sz w:val="22"/>
                  <w:rPrChange w:id="1305" w:author="Gen-Chang Hsu" w:date="2024-08-28T10:28:00Z" w16du:dateUtc="2024-08-28T14:28:00Z">
                    <w:rPr/>
                  </w:rPrChange>
                </w:rPr>
                <w:t>78.20%</w:t>
              </w:r>
            </w:ins>
          </w:p>
        </w:tc>
        <w:tc>
          <w:tcPr>
            <w:tcW w:w="614" w:type="pct"/>
            <w:gridSpan w:val="2"/>
          </w:tcPr>
          <w:p w14:paraId="5A463333" w14:textId="429E5581" w:rsidR="006346CB" w:rsidRPr="008A0BBD" w:rsidRDefault="006346CB" w:rsidP="006346CB">
            <w:pPr>
              <w:jc w:val="center"/>
              <w:textAlignment w:val="center"/>
              <w:rPr>
                <w:ins w:id="130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7" w:author="Gen-Chang Hsu" w:date="2024-08-28T10:28:00Z" w16du:dateUtc="2024-08-28T14:28:00Z">
                  <w:rPr>
                    <w:ins w:id="130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9" w:author="Gen-Chang Hsu" w:date="2024-08-28T10:28:00Z" w16du:dateUtc="2024-08-28T14:28:00Z">
              <w:r w:rsidRPr="008A0BBD">
                <w:rPr>
                  <w:sz w:val="22"/>
                  <w:rPrChange w:id="1310" w:author="Gen-Chang Hsu" w:date="2024-08-28T10:28:00Z" w16du:dateUtc="2024-08-28T14:28:00Z">
                    <w:rPr/>
                  </w:rPrChange>
                </w:rPr>
                <w:t>57%</w:t>
              </w:r>
            </w:ins>
          </w:p>
        </w:tc>
        <w:tc>
          <w:tcPr>
            <w:tcW w:w="608" w:type="pct"/>
          </w:tcPr>
          <w:p w14:paraId="522722BD" w14:textId="5873D872" w:rsidR="006346CB" w:rsidRPr="008A0BBD" w:rsidRDefault="006346CB" w:rsidP="006346CB">
            <w:pPr>
              <w:jc w:val="center"/>
              <w:textAlignment w:val="center"/>
              <w:rPr>
                <w:ins w:id="1311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12" w:author="Gen-Chang Hsu" w:date="2024-08-28T10:28:00Z" w16du:dateUtc="2024-08-28T14:28:00Z">
                  <w:rPr>
                    <w:ins w:id="1313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14" w:author="Gen-Chang Hsu" w:date="2024-08-28T10:28:00Z" w16du:dateUtc="2024-08-28T14:28:00Z">
              <w:r w:rsidRPr="008A0BBD">
                <w:rPr>
                  <w:sz w:val="22"/>
                  <w:rPrChange w:id="1315" w:author="Gen-Chang Hsu" w:date="2024-08-28T10:28:00Z" w16du:dateUtc="2024-08-28T14:28:00Z">
                    <w:rPr/>
                  </w:rPrChange>
                </w:rPr>
                <w:t>92.70%</w:t>
              </w:r>
            </w:ins>
          </w:p>
        </w:tc>
      </w:tr>
      <w:tr w:rsidR="006346CB" w:rsidRPr="006346CB" w14:paraId="7CBD47D3" w14:textId="77777777" w:rsidTr="006346CB">
        <w:trPr>
          <w:trHeight w:hRule="exact" w:val="488"/>
          <w:ins w:id="1316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624ED1" w14:textId="77777777" w:rsidR="006346CB" w:rsidRPr="008A0BBD" w:rsidRDefault="006346CB" w:rsidP="006346CB">
            <w:pPr>
              <w:spacing w:line="240" w:lineRule="auto"/>
              <w:jc w:val="left"/>
              <w:rPr>
                <w:ins w:id="1317" w:author="Gen-Chang Hsu" w:date="2024-08-28T10:28:00Z" w16du:dateUtc="2024-08-28T14:28:00Z"/>
                <w:rFonts w:cs="Times New Roman"/>
                <w:sz w:val="22"/>
                <w:rPrChange w:id="1318" w:author="Gen-Chang Hsu" w:date="2024-08-28T10:28:00Z" w16du:dateUtc="2024-08-28T14:28:00Z">
                  <w:rPr>
                    <w:ins w:id="131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proofErr w:type="spellStart"/>
            <w:ins w:id="1320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21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Delphacidae</w:t>
              </w:r>
              <w:proofErr w:type="spellEnd"/>
              <w:r w:rsidRPr="008A0BBD">
                <w:rPr>
                  <w:rFonts w:cs="Times New Roman"/>
                  <w:sz w:val="22"/>
                  <w:rPrChange w:id="132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/</w:t>
              </w:r>
              <w:proofErr w:type="spellStart"/>
              <w:r w:rsidRPr="008A0BBD">
                <w:rPr>
                  <w:rFonts w:cs="Times New Roman"/>
                  <w:i/>
                  <w:sz w:val="22"/>
                  <w:rPrChange w:id="1323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Nilaparvata</w:t>
              </w:r>
              <w:proofErr w:type="spellEnd"/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4E7695EC" w14:textId="074D40C1" w:rsidR="006346CB" w:rsidRPr="008A0BBD" w:rsidRDefault="006346CB" w:rsidP="006346CB">
            <w:pPr>
              <w:jc w:val="center"/>
              <w:textAlignment w:val="center"/>
              <w:rPr>
                <w:ins w:id="1324" w:author="Gen-Chang Hsu" w:date="2024-08-28T10:28:00Z" w16du:dateUtc="2024-08-28T14:28:00Z"/>
                <w:rFonts w:cs="Times New Roman"/>
                <w:sz w:val="22"/>
                <w:rPrChange w:id="1325" w:author="Gen-Chang Hsu" w:date="2024-08-28T10:28:00Z" w16du:dateUtc="2024-08-28T14:28:00Z">
                  <w:rPr>
                    <w:ins w:id="132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27" w:author="Gen-Chang Hsu" w:date="2024-08-28T10:28:00Z" w16du:dateUtc="2024-08-28T14:28:00Z">
              <w:r w:rsidRPr="008A0BBD">
                <w:rPr>
                  <w:sz w:val="22"/>
                  <w:rPrChange w:id="1328" w:author="Gen-Chang Hsu" w:date="2024-08-28T10:28:00Z" w16du:dateUtc="2024-08-28T14:28:00Z">
                    <w:rPr/>
                  </w:rPrChange>
                </w:rPr>
                <w:t>34.50%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36624B16" w14:textId="2CD45DBC" w:rsidR="006346CB" w:rsidRPr="008A0BBD" w:rsidRDefault="006346CB" w:rsidP="006346CB">
            <w:pPr>
              <w:jc w:val="center"/>
              <w:textAlignment w:val="center"/>
              <w:rPr>
                <w:ins w:id="1329" w:author="Gen-Chang Hsu" w:date="2024-08-28T10:28:00Z" w16du:dateUtc="2024-08-28T14:28:00Z"/>
                <w:rFonts w:cs="Times New Roman"/>
                <w:sz w:val="22"/>
                <w:rPrChange w:id="1330" w:author="Gen-Chang Hsu" w:date="2024-08-28T10:28:00Z" w16du:dateUtc="2024-08-28T14:28:00Z">
                  <w:rPr>
                    <w:ins w:id="133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32" w:author="Gen-Chang Hsu" w:date="2024-08-28T10:28:00Z" w16du:dateUtc="2024-08-28T14:28:00Z">
              <w:r w:rsidRPr="008A0BBD">
                <w:rPr>
                  <w:sz w:val="22"/>
                  <w:rPrChange w:id="1333" w:author="Gen-Chang Hsu" w:date="2024-08-28T10:28:00Z" w16du:dateUtc="2024-08-28T14:28:00Z">
                    <w:rPr/>
                  </w:rPrChange>
                </w:rPr>
                <w:t>27.20%</w:t>
              </w:r>
            </w:ins>
          </w:p>
        </w:tc>
        <w:tc>
          <w:tcPr>
            <w:tcW w:w="614" w:type="pct"/>
            <w:shd w:val="clear" w:color="auto" w:fill="auto"/>
          </w:tcPr>
          <w:p w14:paraId="73E7685A" w14:textId="69CB36DB" w:rsidR="006346CB" w:rsidRPr="008A0BBD" w:rsidRDefault="006346CB" w:rsidP="006346CB">
            <w:pPr>
              <w:jc w:val="center"/>
              <w:textAlignment w:val="center"/>
              <w:rPr>
                <w:ins w:id="1334" w:author="Gen-Chang Hsu" w:date="2024-08-28T10:28:00Z" w16du:dateUtc="2024-08-28T14:28:00Z"/>
                <w:rFonts w:cs="Times New Roman"/>
                <w:sz w:val="22"/>
                <w:rPrChange w:id="1335" w:author="Gen-Chang Hsu" w:date="2024-08-28T10:28:00Z" w16du:dateUtc="2024-08-28T14:28:00Z">
                  <w:rPr>
                    <w:ins w:id="133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37" w:author="Gen-Chang Hsu" w:date="2024-08-28T10:28:00Z" w16du:dateUtc="2024-08-28T14:28:00Z">
              <w:r w:rsidRPr="008A0BBD">
                <w:rPr>
                  <w:sz w:val="22"/>
                  <w:rPrChange w:id="1338" w:author="Gen-Chang Hsu" w:date="2024-08-28T10:28:00Z" w16du:dateUtc="2024-08-28T14:28:00Z">
                    <w:rPr/>
                  </w:rPrChange>
                </w:rPr>
                <w:t>15.30%</w:t>
              </w:r>
            </w:ins>
          </w:p>
        </w:tc>
        <w:tc>
          <w:tcPr>
            <w:tcW w:w="615" w:type="pct"/>
            <w:gridSpan w:val="2"/>
          </w:tcPr>
          <w:p w14:paraId="0F9B2AFA" w14:textId="27C4EE96" w:rsidR="006346CB" w:rsidRPr="008A0BBD" w:rsidRDefault="006346CB" w:rsidP="006346CB">
            <w:pPr>
              <w:jc w:val="center"/>
              <w:textAlignment w:val="center"/>
              <w:rPr>
                <w:ins w:id="133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40" w:author="Gen-Chang Hsu" w:date="2024-08-28T10:28:00Z" w16du:dateUtc="2024-08-28T14:28:00Z">
                  <w:rPr>
                    <w:ins w:id="134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2" w:author="Gen-Chang Hsu" w:date="2024-08-28T10:28:00Z" w16du:dateUtc="2024-08-28T14:28:00Z">
              <w:r w:rsidRPr="008A0BBD">
                <w:rPr>
                  <w:sz w:val="22"/>
                  <w:rPrChange w:id="1343" w:author="Gen-Chang Hsu" w:date="2024-08-28T10:28:00Z" w16du:dateUtc="2024-08-28T14:28:00Z">
                    <w:rPr/>
                  </w:rPrChange>
                </w:rPr>
                <w:t>11.20%</w:t>
              </w:r>
            </w:ins>
          </w:p>
        </w:tc>
        <w:tc>
          <w:tcPr>
            <w:tcW w:w="614" w:type="pct"/>
            <w:gridSpan w:val="2"/>
          </w:tcPr>
          <w:p w14:paraId="4ECC6A0C" w14:textId="5FF367A4" w:rsidR="006346CB" w:rsidRPr="008A0BBD" w:rsidRDefault="006346CB" w:rsidP="006346CB">
            <w:pPr>
              <w:jc w:val="center"/>
              <w:textAlignment w:val="center"/>
              <w:rPr>
                <w:ins w:id="1344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45" w:author="Gen-Chang Hsu" w:date="2024-08-28T10:28:00Z" w16du:dateUtc="2024-08-28T14:28:00Z">
                  <w:rPr>
                    <w:ins w:id="1346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7" w:author="Gen-Chang Hsu" w:date="2024-08-28T10:28:00Z" w16du:dateUtc="2024-08-28T14:28:00Z">
              <w:r w:rsidRPr="008A0BBD">
                <w:rPr>
                  <w:sz w:val="22"/>
                  <w:rPrChange w:id="1348" w:author="Gen-Chang Hsu" w:date="2024-08-28T10:28:00Z" w16du:dateUtc="2024-08-28T14:28:00Z">
                    <w:rPr/>
                  </w:rPrChange>
                </w:rPr>
                <w:t>12.40%</w:t>
              </w:r>
            </w:ins>
          </w:p>
        </w:tc>
        <w:tc>
          <w:tcPr>
            <w:tcW w:w="608" w:type="pct"/>
          </w:tcPr>
          <w:p w14:paraId="130D352A" w14:textId="6C5A20E1" w:rsidR="006346CB" w:rsidRPr="008A0BBD" w:rsidRDefault="006346CB" w:rsidP="006346CB">
            <w:pPr>
              <w:jc w:val="center"/>
              <w:textAlignment w:val="center"/>
              <w:rPr>
                <w:ins w:id="134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50" w:author="Gen-Chang Hsu" w:date="2024-08-28T10:28:00Z" w16du:dateUtc="2024-08-28T14:28:00Z">
                  <w:rPr>
                    <w:ins w:id="135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52" w:author="Gen-Chang Hsu" w:date="2024-08-28T10:28:00Z" w16du:dateUtc="2024-08-28T14:28:00Z">
              <w:r w:rsidRPr="008A0BBD">
                <w:rPr>
                  <w:sz w:val="22"/>
                  <w:rPrChange w:id="1353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</w:tr>
      <w:tr w:rsidR="006346CB" w:rsidRPr="006346CB" w14:paraId="388FCC01" w14:textId="77777777" w:rsidTr="006346CB">
        <w:trPr>
          <w:trHeight w:hRule="exact" w:val="488"/>
          <w:ins w:id="1354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795301" w14:textId="77777777" w:rsidR="006346CB" w:rsidRPr="008A0BBD" w:rsidRDefault="006346CB" w:rsidP="006346CB">
            <w:pPr>
              <w:spacing w:line="240" w:lineRule="auto"/>
              <w:jc w:val="left"/>
              <w:rPr>
                <w:ins w:id="1355" w:author="Gen-Chang Hsu" w:date="2024-08-28T10:28:00Z" w16du:dateUtc="2024-08-28T14:28:00Z"/>
                <w:rFonts w:cs="Times New Roman"/>
                <w:sz w:val="22"/>
                <w:rPrChange w:id="1356" w:author="Gen-Chang Hsu" w:date="2024-08-28T10:28:00Z" w16du:dateUtc="2024-08-28T14:28:00Z">
                  <w:rPr>
                    <w:ins w:id="135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5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5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Lygaeidae/</w:t>
              </w:r>
              <w:proofErr w:type="spellStart"/>
              <w:r w:rsidRPr="008A0BBD">
                <w:rPr>
                  <w:rFonts w:cs="Times New Roman"/>
                  <w:i/>
                  <w:sz w:val="22"/>
                  <w:rPrChange w:id="1360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Pachybrachius</w:t>
              </w:r>
              <w:proofErr w:type="spellEnd"/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3D720FD3" w14:textId="65355BA0" w:rsidR="006346CB" w:rsidRPr="008A0BBD" w:rsidRDefault="006346CB" w:rsidP="006346CB">
            <w:pPr>
              <w:jc w:val="center"/>
              <w:textAlignment w:val="center"/>
              <w:rPr>
                <w:ins w:id="1361" w:author="Gen-Chang Hsu" w:date="2024-08-28T10:28:00Z" w16du:dateUtc="2024-08-28T14:28:00Z"/>
                <w:rFonts w:cs="Times New Roman"/>
                <w:sz w:val="22"/>
                <w:rPrChange w:id="1362" w:author="Gen-Chang Hsu" w:date="2024-08-28T10:28:00Z" w16du:dateUtc="2024-08-28T14:28:00Z">
                  <w:rPr>
                    <w:ins w:id="136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4" w:author="Gen-Chang Hsu" w:date="2024-08-28T10:28:00Z" w16du:dateUtc="2024-08-28T14:28:00Z">
              <w:r w:rsidRPr="008A0BBD">
                <w:rPr>
                  <w:sz w:val="22"/>
                  <w:rPrChange w:id="1365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5BD5EFE9" w14:textId="3236AA07" w:rsidR="006346CB" w:rsidRPr="008A0BBD" w:rsidRDefault="006346CB" w:rsidP="006346CB">
            <w:pPr>
              <w:jc w:val="center"/>
              <w:textAlignment w:val="center"/>
              <w:rPr>
                <w:ins w:id="1366" w:author="Gen-Chang Hsu" w:date="2024-08-28T10:28:00Z" w16du:dateUtc="2024-08-28T14:28:00Z"/>
                <w:rFonts w:cs="Times New Roman"/>
                <w:sz w:val="22"/>
                <w:rPrChange w:id="1367" w:author="Gen-Chang Hsu" w:date="2024-08-28T10:28:00Z" w16du:dateUtc="2024-08-28T14:28:00Z">
                  <w:rPr>
                    <w:ins w:id="136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9" w:author="Gen-Chang Hsu" w:date="2024-08-28T10:28:00Z" w16du:dateUtc="2024-08-28T14:28:00Z">
              <w:r w:rsidRPr="008A0BBD">
                <w:rPr>
                  <w:sz w:val="22"/>
                  <w:rPrChange w:id="1370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shd w:val="clear" w:color="auto" w:fill="auto"/>
          </w:tcPr>
          <w:p w14:paraId="3961AAD1" w14:textId="1D662D07" w:rsidR="006346CB" w:rsidRPr="008A0BBD" w:rsidRDefault="006346CB" w:rsidP="006346CB">
            <w:pPr>
              <w:jc w:val="center"/>
              <w:textAlignment w:val="center"/>
              <w:rPr>
                <w:ins w:id="1371" w:author="Gen-Chang Hsu" w:date="2024-08-28T10:28:00Z" w16du:dateUtc="2024-08-28T14:28:00Z"/>
                <w:rFonts w:cs="Times New Roman"/>
                <w:sz w:val="22"/>
                <w:rPrChange w:id="1372" w:author="Gen-Chang Hsu" w:date="2024-08-28T10:28:00Z" w16du:dateUtc="2024-08-28T14:28:00Z">
                  <w:rPr>
                    <w:ins w:id="137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74" w:author="Gen-Chang Hsu" w:date="2024-08-28T10:28:00Z" w16du:dateUtc="2024-08-28T14:28:00Z">
              <w:r w:rsidRPr="008A0BBD">
                <w:rPr>
                  <w:sz w:val="22"/>
                  <w:rPrChange w:id="1375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</w:tcPr>
          <w:p w14:paraId="72E2E05A" w14:textId="1199DF82" w:rsidR="006346CB" w:rsidRPr="008A0BBD" w:rsidRDefault="006346CB" w:rsidP="006346CB">
            <w:pPr>
              <w:jc w:val="center"/>
              <w:textAlignment w:val="center"/>
              <w:rPr>
                <w:ins w:id="137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77" w:author="Gen-Chang Hsu" w:date="2024-08-28T10:28:00Z" w16du:dateUtc="2024-08-28T14:28:00Z">
                  <w:rPr>
                    <w:ins w:id="137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79" w:author="Gen-Chang Hsu" w:date="2024-08-28T10:28:00Z" w16du:dateUtc="2024-08-28T14:28:00Z">
              <w:r w:rsidRPr="008A0BBD">
                <w:rPr>
                  <w:sz w:val="22"/>
                  <w:rPrChange w:id="1380" w:author="Gen-Chang Hsu" w:date="2024-08-28T10:28:00Z" w16du:dateUtc="2024-08-28T14:28:00Z">
                    <w:rPr/>
                  </w:rPrChange>
                </w:rPr>
                <w:t>0.50%</w:t>
              </w:r>
            </w:ins>
          </w:p>
        </w:tc>
        <w:tc>
          <w:tcPr>
            <w:tcW w:w="614" w:type="pct"/>
            <w:gridSpan w:val="2"/>
          </w:tcPr>
          <w:p w14:paraId="04C5C107" w14:textId="0A338BA7" w:rsidR="006346CB" w:rsidRPr="008A0BBD" w:rsidRDefault="006346CB" w:rsidP="006346CB">
            <w:pPr>
              <w:jc w:val="center"/>
              <w:textAlignment w:val="center"/>
              <w:rPr>
                <w:ins w:id="1381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82" w:author="Gen-Chang Hsu" w:date="2024-08-28T10:28:00Z" w16du:dateUtc="2024-08-28T14:28:00Z">
                  <w:rPr>
                    <w:ins w:id="1383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84" w:author="Gen-Chang Hsu" w:date="2024-08-28T10:28:00Z" w16du:dateUtc="2024-08-28T14:28:00Z">
              <w:r w:rsidRPr="008A0BBD">
                <w:rPr>
                  <w:sz w:val="22"/>
                  <w:rPrChange w:id="1385" w:author="Gen-Chang Hsu" w:date="2024-08-28T10:28:00Z" w16du:dateUtc="2024-08-28T14:28:00Z">
                    <w:rPr/>
                  </w:rPrChange>
                </w:rPr>
                <w:t>15.10%</w:t>
              </w:r>
            </w:ins>
          </w:p>
        </w:tc>
        <w:tc>
          <w:tcPr>
            <w:tcW w:w="608" w:type="pct"/>
          </w:tcPr>
          <w:p w14:paraId="318AE569" w14:textId="549CE795" w:rsidR="006346CB" w:rsidRPr="008A0BBD" w:rsidRDefault="006346CB" w:rsidP="006346CB">
            <w:pPr>
              <w:jc w:val="center"/>
              <w:textAlignment w:val="center"/>
              <w:rPr>
                <w:ins w:id="138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87" w:author="Gen-Chang Hsu" w:date="2024-08-28T10:28:00Z" w16du:dateUtc="2024-08-28T14:28:00Z">
                  <w:rPr>
                    <w:ins w:id="138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89" w:author="Gen-Chang Hsu" w:date="2024-08-28T10:28:00Z" w16du:dateUtc="2024-08-28T14:28:00Z">
              <w:r w:rsidRPr="008A0BBD">
                <w:rPr>
                  <w:sz w:val="22"/>
                  <w:rPrChange w:id="1390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68E60D95" w14:textId="77777777" w:rsidTr="006346CB">
        <w:trPr>
          <w:trHeight w:hRule="exact" w:val="488"/>
          <w:ins w:id="1391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921A8D" w14:textId="77777777" w:rsidR="006346CB" w:rsidRPr="008A0BBD" w:rsidRDefault="006346CB" w:rsidP="006346CB">
            <w:pPr>
              <w:spacing w:line="240" w:lineRule="auto"/>
              <w:jc w:val="left"/>
              <w:rPr>
                <w:ins w:id="1392" w:author="Gen-Chang Hsu" w:date="2024-08-28T10:28:00Z" w16du:dateUtc="2024-08-28T14:28:00Z"/>
                <w:rFonts w:cs="Times New Roman"/>
                <w:sz w:val="22"/>
                <w:rPrChange w:id="1393" w:author="Gen-Chang Hsu" w:date="2024-08-28T10:28:00Z" w16du:dateUtc="2024-08-28T14:28:00Z">
                  <w:rPr>
                    <w:ins w:id="139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95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96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Pentatomidae/</w:t>
              </w:r>
              <w:proofErr w:type="spellStart"/>
              <w:r w:rsidRPr="008A0BBD">
                <w:rPr>
                  <w:rFonts w:cs="Times New Roman"/>
                  <w:i/>
                  <w:sz w:val="22"/>
                  <w:rPrChange w:id="1397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Scotinophara</w:t>
              </w:r>
              <w:proofErr w:type="spellEnd"/>
            </w:ins>
          </w:p>
        </w:tc>
        <w:tc>
          <w:tcPr>
            <w:tcW w:w="614" w:type="pct"/>
            <w:gridSpan w:val="2"/>
            <w:tcBorders>
              <w:bottom w:val="nil"/>
            </w:tcBorders>
            <w:shd w:val="clear" w:color="auto" w:fill="auto"/>
          </w:tcPr>
          <w:p w14:paraId="23118B69" w14:textId="4D5B3FAA" w:rsidR="006346CB" w:rsidRPr="008A0BBD" w:rsidRDefault="006346CB" w:rsidP="006346CB">
            <w:pPr>
              <w:jc w:val="center"/>
              <w:textAlignment w:val="center"/>
              <w:rPr>
                <w:ins w:id="1398" w:author="Gen-Chang Hsu" w:date="2024-08-28T10:28:00Z" w16du:dateUtc="2024-08-28T14:28:00Z"/>
                <w:rFonts w:cs="Times New Roman"/>
                <w:sz w:val="22"/>
                <w:rPrChange w:id="1399" w:author="Gen-Chang Hsu" w:date="2024-08-28T10:28:00Z" w16du:dateUtc="2024-08-28T14:28:00Z">
                  <w:rPr>
                    <w:ins w:id="140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01" w:author="Gen-Chang Hsu" w:date="2024-08-28T10:28:00Z" w16du:dateUtc="2024-08-28T14:28:00Z">
              <w:r w:rsidRPr="008A0BBD">
                <w:rPr>
                  <w:sz w:val="22"/>
                  <w:rPrChange w:id="1402" w:author="Gen-Chang Hsu" w:date="2024-08-28T10:28:00Z" w16du:dateUtc="2024-08-28T14:28:00Z">
                    <w:rPr/>
                  </w:rPrChange>
                </w:rPr>
                <w:t>3.40%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  <w:shd w:val="clear" w:color="auto" w:fill="auto"/>
          </w:tcPr>
          <w:p w14:paraId="731DFC1B" w14:textId="42CBA5CA" w:rsidR="006346CB" w:rsidRPr="008A0BBD" w:rsidRDefault="006346CB" w:rsidP="006346CB">
            <w:pPr>
              <w:jc w:val="center"/>
              <w:textAlignment w:val="center"/>
              <w:rPr>
                <w:ins w:id="1403" w:author="Gen-Chang Hsu" w:date="2024-08-28T10:28:00Z" w16du:dateUtc="2024-08-28T14:28:00Z"/>
                <w:rFonts w:cs="Times New Roman"/>
                <w:sz w:val="22"/>
                <w:rPrChange w:id="1404" w:author="Gen-Chang Hsu" w:date="2024-08-28T10:28:00Z" w16du:dateUtc="2024-08-28T14:28:00Z">
                  <w:rPr>
                    <w:ins w:id="140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06" w:author="Gen-Chang Hsu" w:date="2024-08-28T10:28:00Z" w16du:dateUtc="2024-08-28T14:28:00Z">
              <w:r w:rsidRPr="008A0BBD">
                <w:rPr>
                  <w:sz w:val="22"/>
                  <w:rPrChange w:id="1407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605D8427" w14:textId="46822735" w:rsidR="006346CB" w:rsidRPr="008A0BBD" w:rsidRDefault="006346CB" w:rsidP="006346CB">
            <w:pPr>
              <w:jc w:val="center"/>
              <w:textAlignment w:val="center"/>
              <w:rPr>
                <w:ins w:id="1408" w:author="Gen-Chang Hsu" w:date="2024-08-28T10:28:00Z" w16du:dateUtc="2024-08-28T14:28:00Z"/>
                <w:rFonts w:cs="Times New Roman"/>
                <w:sz w:val="22"/>
                <w:rPrChange w:id="1409" w:author="Gen-Chang Hsu" w:date="2024-08-28T10:28:00Z" w16du:dateUtc="2024-08-28T14:28:00Z">
                  <w:rPr>
                    <w:ins w:id="141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11" w:author="Gen-Chang Hsu" w:date="2024-08-28T10:28:00Z" w16du:dateUtc="2024-08-28T14:28:00Z">
              <w:r w:rsidRPr="008A0BBD">
                <w:rPr>
                  <w:sz w:val="22"/>
                  <w:rPrChange w:id="1412" w:author="Gen-Chang Hsu" w:date="2024-08-28T10:28:00Z" w16du:dateUtc="2024-08-28T14:28:00Z">
                    <w:rPr/>
                  </w:rPrChange>
                </w:rPr>
                <w:t>11.40%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</w:tcPr>
          <w:p w14:paraId="7EA3BF2E" w14:textId="11F59CD4" w:rsidR="006346CB" w:rsidRPr="008A0BBD" w:rsidRDefault="006346CB" w:rsidP="006346CB">
            <w:pPr>
              <w:jc w:val="center"/>
              <w:textAlignment w:val="center"/>
              <w:rPr>
                <w:ins w:id="141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4" w:author="Gen-Chang Hsu" w:date="2024-08-28T10:28:00Z" w16du:dateUtc="2024-08-28T14:28:00Z">
                  <w:rPr>
                    <w:ins w:id="141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16" w:author="Gen-Chang Hsu" w:date="2024-08-28T10:28:00Z" w16du:dateUtc="2024-08-28T14:28:00Z">
              <w:r w:rsidRPr="008A0BBD">
                <w:rPr>
                  <w:sz w:val="22"/>
                  <w:rPrChange w:id="1417" w:author="Gen-Chang Hsu" w:date="2024-08-28T10:28:00Z" w16du:dateUtc="2024-08-28T14:28:00Z">
                    <w:rPr/>
                  </w:rPrChange>
                </w:rPr>
                <w:t>9.20%</w:t>
              </w:r>
            </w:ins>
          </w:p>
        </w:tc>
        <w:tc>
          <w:tcPr>
            <w:tcW w:w="614" w:type="pct"/>
            <w:gridSpan w:val="2"/>
            <w:tcBorders>
              <w:bottom w:val="nil"/>
            </w:tcBorders>
          </w:tcPr>
          <w:p w14:paraId="6AEA40F1" w14:textId="65E14A08" w:rsidR="006346CB" w:rsidRPr="008A0BBD" w:rsidRDefault="006346CB" w:rsidP="006346CB">
            <w:pPr>
              <w:jc w:val="center"/>
              <w:textAlignment w:val="center"/>
              <w:rPr>
                <w:ins w:id="1418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9" w:author="Gen-Chang Hsu" w:date="2024-08-28T10:28:00Z" w16du:dateUtc="2024-08-28T14:28:00Z">
                  <w:rPr>
                    <w:ins w:id="1420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21" w:author="Gen-Chang Hsu" w:date="2024-08-28T10:28:00Z" w16du:dateUtc="2024-08-28T14:28:00Z">
              <w:r w:rsidRPr="008A0BBD">
                <w:rPr>
                  <w:sz w:val="22"/>
                  <w:rPrChange w:id="1422" w:author="Gen-Chang Hsu" w:date="2024-08-28T10:28:00Z" w16du:dateUtc="2024-08-28T14:28:00Z">
                    <w:rPr/>
                  </w:rPrChange>
                </w:rPr>
                <w:t>10.20%</w:t>
              </w:r>
            </w:ins>
          </w:p>
        </w:tc>
        <w:tc>
          <w:tcPr>
            <w:tcW w:w="608" w:type="pct"/>
            <w:tcBorders>
              <w:bottom w:val="nil"/>
            </w:tcBorders>
          </w:tcPr>
          <w:p w14:paraId="37CA59DC" w14:textId="0D5A1E02" w:rsidR="006346CB" w:rsidRPr="008A0BBD" w:rsidRDefault="006346CB" w:rsidP="006346CB">
            <w:pPr>
              <w:jc w:val="center"/>
              <w:textAlignment w:val="center"/>
              <w:rPr>
                <w:ins w:id="1423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24" w:author="Gen-Chang Hsu" w:date="2024-08-28T10:28:00Z" w16du:dateUtc="2024-08-28T14:28:00Z">
                  <w:rPr>
                    <w:ins w:id="1425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26" w:author="Gen-Chang Hsu" w:date="2024-08-28T10:28:00Z" w16du:dateUtc="2024-08-28T14:28:00Z">
              <w:r w:rsidRPr="008A0BBD">
                <w:rPr>
                  <w:sz w:val="22"/>
                  <w:rPrChange w:id="1427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</w:tr>
      <w:tr w:rsidR="006346CB" w:rsidRPr="006346CB" w14:paraId="37A76132" w14:textId="77777777" w:rsidTr="006346CB">
        <w:trPr>
          <w:trHeight w:hRule="exact" w:val="488"/>
          <w:ins w:id="1428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403F7" w14:textId="77777777" w:rsidR="006346CB" w:rsidRPr="008A0BBD" w:rsidRDefault="006346CB" w:rsidP="006346CB">
            <w:pPr>
              <w:spacing w:line="240" w:lineRule="auto"/>
              <w:jc w:val="left"/>
              <w:rPr>
                <w:ins w:id="1429" w:author="Gen-Chang Hsu" w:date="2024-08-28T10:28:00Z" w16du:dateUtc="2024-08-28T14:28:00Z"/>
                <w:rFonts w:cs="Times New Roman"/>
                <w:sz w:val="22"/>
                <w:rPrChange w:id="1430" w:author="Gen-Chang Hsu" w:date="2024-08-28T10:28:00Z" w16du:dateUtc="2024-08-28T14:28:00Z">
                  <w:rPr>
                    <w:ins w:id="143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3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Others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B38F7B8" w14:textId="45670B86" w:rsidR="006346CB" w:rsidRPr="008A0BBD" w:rsidRDefault="006346CB" w:rsidP="006346CB">
            <w:pPr>
              <w:jc w:val="center"/>
              <w:textAlignment w:val="center"/>
              <w:rPr>
                <w:ins w:id="1434" w:author="Gen-Chang Hsu" w:date="2024-08-28T10:28:00Z" w16du:dateUtc="2024-08-28T14:28:00Z"/>
                <w:rFonts w:cs="Times New Roman"/>
                <w:sz w:val="22"/>
                <w:rPrChange w:id="1435" w:author="Gen-Chang Hsu" w:date="2024-08-28T10:28:00Z" w16du:dateUtc="2024-08-28T14:28:00Z">
                  <w:rPr>
                    <w:ins w:id="143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7" w:author="Gen-Chang Hsu" w:date="2024-08-28T10:28:00Z" w16du:dateUtc="2024-08-28T14:28:00Z">
              <w:r w:rsidRPr="008A0BBD">
                <w:rPr>
                  <w:sz w:val="22"/>
                  <w:rPrChange w:id="1438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3841147" w14:textId="20A28B48" w:rsidR="006346CB" w:rsidRPr="008A0BBD" w:rsidRDefault="006346CB" w:rsidP="006346CB">
            <w:pPr>
              <w:jc w:val="center"/>
              <w:textAlignment w:val="center"/>
              <w:rPr>
                <w:ins w:id="1439" w:author="Gen-Chang Hsu" w:date="2024-08-28T10:28:00Z" w16du:dateUtc="2024-08-28T14:28:00Z"/>
                <w:rFonts w:cs="Times New Roman"/>
                <w:sz w:val="22"/>
                <w:rPrChange w:id="1440" w:author="Gen-Chang Hsu" w:date="2024-08-28T10:28:00Z" w16du:dateUtc="2024-08-28T14:28:00Z">
                  <w:rPr>
                    <w:ins w:id="144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42" w:author="Gen-Chang Hsu" w:date="2024-08-28T10:28:00Z" w16du:dateUtc="2024-08-28T14:28:00Z">
              <w:r w:rsidRPr="008A0BBD">
                <w:rPr>
                  <w:sz w:val="22"/>
                  <w:rPrChange w:id="1443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BCEA" w14:textId="47EEFCB1" w:rsidR="006346CB" w:rsidRPr="008A0BBD" w:rsidRDefault="006346CB" w:rsidP="006346CB">
            <w:pPr>
              <w:jc w:val="center"/>
              <w:textAlignment w:val="center"/>
              <w:rPr>
                <w:ins w:id="1444" w:author="Gen-Chang Hsu" w:date="2024-08-28T10:28:00Z" w16du:dateUtc="2024-08-28T14:28:00Z"/>
                <w:rFonts w:cs="Times New Roman"/>
                <w:sz w:val="22"/>
                <w:rPrChange w:id="1445" w:author="Gen-Chang Hsu" w:date="2024-08-28T10:28:00Z" w16du:dateUtc="2024-08-28T14:28:00Z">
                  <w:rPr>
                    <w:ins w:id="144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47" w:author="Gen-Chang Hsu" w:date="2024-08-28T10:28:00Z" w16du:dateUtc="2024-08-28T14:28:00Z">
              <w:r w:rsidRPr="008A0BBD">
                <w:rPr>
                  <w:sz w:val="22"/>
                  <w:rPrChange w:id="1448" w:author="Gen-Chang Hsu" w:date="2024-08-28T10:28:00Z" w16du:dateUtc="2024-08-28T14:28:00Z">
                    <w:rPr/>
                  </w:rPrChange>
                </w:rPr>
                <w:t>1.30%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</w:tcPr>
          <w:p w14:paraId="54373B0B" w14:textId="3EC03937" w:rsidR="006346CB" w:rsidRPr="008A0BBD" w:rsidRDefault="006346CB" w:rsidP="006346CB">
            <w:pPr>
              <w:jc w:val="center"/>
              <w:textAlignment w:val="center"/>
              <w:rPr>
                <w:ins w:id="144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50" w:author="Gen-Chang Hsu" w:date="2024-08-28T10:28:00Z" w16du:dateUtc="2024-08-28T14:28:00Z">
                  <w:rPr>
                    <w:ins w:id="145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2" w:author="Gen-Chang Hsu" w:date="2024-08-28T10:28:00Z" w16du:dateUtc="2024-08-28T14:28:00Z">
              <w:r w:rsidRPr="008A0BBD">
                <w:rPr>
                  <w:sz w:val="22"/>
                  <w:rPrChange w:id="1453" w:author="Gen-Chang Hsu" w:date="2024-08-28T10:28:00Z" w16du:dateUtc="2024-08-28T14:28:00Z">
                    <w:rPr/>
                  </w:rPrChange>
                </w:rPr>
                <w:t>1%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</w:tcPr>
          <w:p w14:paraId="65E0ED42" w14:textId="4B524E2A" w:rsidR="006346CB" w:rsidRPr="008A0BBD" w:rsidRDefault="006346CB" w:rsidP="006346CB">
            <w:pPr>
              <w:jc w:val="center"/>
              <w:textAlignment w:val="center"/>
              <w:rPr>
                <w:ins w:id="1454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55" w:author="Gen-Chang Hsu" w:date="2024-08-28T10:28:00Z" w16du:dateUtc="2024-08-28T14:28:00Z">
                  <w:rPr>
                    <w:ins w:id="1456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7" w:author="Gen-Chang Hsu" w:date="2024-08-28T10:28:00Z" w16du:dateUtc="2024-08-28T14:28:00Z">
              <w:r w:rsidRPr="008A0BBD">
                <w:rPr>
                  <w:sz w:val="22"/>
                  <w:rPrChange w:id="1458" w:author="Gen-Chang Hsu" w:date="2024-08-28T10:28:00Z" w16du:dateUtc="2024-08-28T14:28:00Z">
                    <w:rPr/>
                  </w:rPrChange>
                </w:rPr>
                <w:t>5.20%</w:t>
              </w:r>
            </w:ins>
          </w:p>
        </w:tc>
        <w:tc>
          <w:tcPr>
            <w:tcW w:w="608" w:type="pct"/>
            <w:tcBorders>
              <w:top w:val="nil"/>
              <w:bottom w:val="single" w:sz="4" w:space="0" w:color="auto"/>
            </w:tcBorders>
          </w:tcPr>
          <w:p w14:paraId="00FAFC22" w14:textId="6305B0C0" w:rsidR="006346CB" w:rsidRPr="008A0BBD" w:rsidRDefault="006346CB" w:rsidP="006346CB">
            <w:pPr>
              <w:jc w:val="center"/>
              <w:textAlignment w:val="center"/>
              <w:rPr>
                <w:ins w:id="145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60" w:author="Gen-Chang Hsu" w:date="2024-08-28T10:28:00Z" w16du:dateUtc="2024-08-28T14:28:00Z">
                  <w:rPr>
                    <w:ins w:id="146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62" w:author="Gen-Chang Hsu" w:date="2024-08-28T10:28:00Z" w16du:dateUtc="2024-08-28T14:28:00Z">
              <w:r w:rsidRPr="008A0BBD">
                <w:rPr>
                  <w:sz w:val="22"/>
                  <w:rPrChange w:id="1463" w:author="Gen-Chang Hsu" w:date="2024-08-28T10:28:00Z" w16du:dateUtc="2024-08-28T14:28:00Z">
                    <w:rPr/>
                  </w:rPrChange>
                </w:rPr>
                <w:t>0.60%</w:t>
              </w:r>
            </w:ins>
          </w:p>
        </w:tc>
      </w:tr>
      <w:tr w:rsidR="006346CB" w:rsidRPr="006346CB" w14:paraId="49DAED1D" w14:textId="77777777" w:rsidTr="006346CB">
        <w:trPr>
          <w:trHeight w:hRule="exact" w:val="488"/>
          <w:ins w:id="1464" w:author="Gen-Chang Hsu" w:date="2024-08-28T10:28:00Z" w16du:dateUtc="2024-08-28T14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488186" w14:textId="77777777" w:rsidR="004B5BE4" w:rsidRPr="008A0BBD" w:rsidRDefault="004B5BE4" w:rsidP="00066407">
            <w:pPr>
              <w:spacing w:line="240" w:lineRule="auto"/>
              <w:jc w:val="right"/>
              <w:rPr>
                <w:ins w:id="1465" w:author="Gen-Chang Hsu" w:date="2024-08-28T10:28:00Z" w16du:dateUtc="2024-08-28T14:28:00Z"/>
                <w:rFonts w:cs="Times New Roman"/>
                <w:sz w:val="22"/>
                <w:rPrChange w:id="1466" w:author="Gen-Chang Hsu" w:date="2024-08-28T10:28:00Z" w16du:dateUtc="2024-08-28T14:28:00Z">
                  <w:rPr>
                    <w:ins w:id="146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68" w:author="Gen-Chang Hsu" w:date="2024-08-28T10:28:00Z" w16du:dateUtc="2024-08-28T14:28:00Z">
              <w:r w:rsidRPr="008A0BBD">
                <w:rPr>
                  <w:rFonts w:cs="Times New Roman"/>
                  <w:i/>
                  <w:sz w:val="22"/>
                  <w:rPrChange w:id="1469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Total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79DC620" w14:textId="77777777" w:rsidR="004B5BE4" w:rsidRPr="008A0BBD" w:rsidRDefault="004B5BE4" w:rsidP="00066407">
            <w:pPr>
              <w:spacing w:line="240" w:lineRule="auto"/>
              <w:jc w:val="center"/>
              <w:rPr>
                <w:ins w:id="1470" w:author="Gen-Chang Hsu" w:date="2024-08-28T10:28:00Z" w16du:dateUtc="2024-08-28T14:28:00Z"/>
                <w:rFonts w:cs="Times New Roman"/>
                <w:sz w:val="22"/>
                <w:rPrChange w:id="1471" w:author="Gen-Chang Hsu" w:date="2024-08-28T10:28:00Z" w16du:dateUtc="2024-08-28T14:28:00Z">
                  <w:rPr>
                    <w:ins w:id="147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C6884D" w14:textId="77777777" w:rsidR="004B5BE4" w:rsidRPr="008A0BBD" w:rsidRDefault="004B5BE4" w:rsidP="00066407">
            <w:pPr>
              <w:spacing w:line="240" w:lineRule="auto"/>
              <w:jc w:val="center"/>
              <w:rPr>
                <w:ins w:id="1475" w:author="Gen-Chang Hsu" w:date="2024-08-28T10:28:00Z" w16du:dateUtc="2024-08-28T14:28:00Z"/>
                <w:rFonts w:cs="Times New Roman"/>
                <w:sz w:val="22"/>
                <w:rPrChange w:id="1476" w:author="Gen-Chang Hsu" w:date="2024-08-28T10:28:00Z" w16du:dateUtc="2024-08-28T14:28:00Z">
                  <w:rPr>
                    <w:ins w:id="147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D67C12C" w14:textId="77777777" w:rsidR="004B5BE4" w:rsidRPr="008A0BBD" w:rsidRDefault="004B5BE4" w:rsidP="00066407">
            <w:pPr>
              <w:spacing w:line="240" w:lineRule="auto"/>
              <w:jc w:val="center"/>
              <w:rPr>
                <w:ins w:id="1480" w:author="Gen-Chang Hsu" w:date="2024-08-28T10:28:00Z" w16du:dateUtc="2024-08-28T14:28:00Z"/>
                <w:rFonts w:cs="Times New Roman"/>
                <w:sz w:val="22"/>
                <w:rPrChange w:id="1481" w:author="Gen-Chang Hsu" w:date="2024-08-28T10:28:00Z" w16du:dateUtc="2024-08-28T14:28:00Z">
                  <w:rPr>
                    <w:ins w:id="148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vAlign w:val="center"/>
          </w:tcPr>
          <w:p w14:paraId="206A8E9A" w14:textId="77777777" w:rsidR="004B5BE4" w:rsidRPr="008A0BBD" w:rsidRDefault="004B5BE4" w:rsidP="00066407">
            <w:pPr>
              <w:spacing w:line="240" w:lineRule="auto"/>
              <w:jc w:val="center"/>
              <w:rPr>
                <w:ins w:id="1485" w:author="Gen-Chang Hsu" w:date="2024-08-28T10:28:00Z" w16du:dateUtc="2024-08-28T14:28:00Z"/>
                <w:rFonts w:cs="Times New Roman"/>
                <w:sz w:val="22"/>
                <w:rPrChange w:id="1486" w:author="Gen-Chang Hsu" w:date="2024-08-28T10:28:00Z" w16du:dateUtc="2024-08-28T14:28:00Z">
                  <w:rPr>
                    <w:ins w:id="148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vAlign w:val="center"/>
          </w:tcPr>
          <w:p w14:paraId="32ED66B7" w14:textId="77777777" w:rsidR="004B5BE4" w:rsidRPr="008A0BBD" w:rsidRDefault="004B5BE4" w:rsidP="00066407">
            <w:pPr>
              <w:spacing w:line="240" w:lineRule="auto"/>
              <w:jc w:val="center"/>
              <w:rPr>
                <w:ins w:id="1490" w:author="Gen-Chang Hsu" w:date="2024-08-28T10:28:00Z" w16du:dateUtc="2024-08-28T14:28:00Z"/>
                <w:rFonts w:cs="Times New Roman"/>
                <w:sz w:val="22"/>
                <w:rPrChange w:id="1491" w:author="Gen-Chang Hsu" w:date="2024-08-28T10:28:00Z" w16du:dateUtc="2024-08-28T14:28:00Z">
                  <w:rPr>
                    <w:ins w:id="149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93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94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08" w:type="pct"/>
            <w:tcBorders>
              <w:top w:val="single" w:sz="4" w:space="0" w:color="auto"/>
            </w:tcBorders>
            <w:vAlign w:val="center"/>
          </w:tcPr>
          <w:p w14:paraId="588A39DE" w14:textId="77777777" w:rsidR="004B5BE4" w:rsidRPr="008A0BBD" w:rsidRDefault="004B5BE4" w:rsidP="00066407">
            <w:pPr>
              <w:spacing w:line="240" w:lineRule="auto"/>
              <w:jc w:val="center"/>
              <w:rPr>
                <w:ins w:id="1495" w:author="Gen-Chang Hsu" w:date="2024-08-28T10:28:00Z" w16du:dateUtc="2024-08-28T14:28:00Z"/>
                <w:rFonts w:cs="Times New Roman"/>
                <w:sz w:val="22"/>
                <w:rPrChange w:id="1496" w:author="Gen-Chang Hsu" w:date="2024-08-28T10:28:00Z" w16du:dateUtc="2024-08-28T14:28:00Z">
                  <w:rPr>
                    <w:ins w:id="149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9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9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0DD48EE7" w:rsidR="002116B6" w:rsidRPr="00E356D2" w:rsidRDefault="002116B6" w:rsidP="002116B6">
      <w:pPr>
        <w:spacing w:after="0"/>
        <w:jc w:val="left"/>
        <w:rPr>
          <w:ins w:id="1500" w:author="Gen-Chang Hsu" w:date="2024-08-17T22:47:00Z" w16du:dateUtc="2024-08-18T02:47:00Z"/>
          <w:rFonts w:cs="Times New Roman"/>
          <w:rPrChange w:id="1501" w:author="Gen-Chang Hsu" w:date="2024-08-25T20:53:00Z" w16du:dateUtc="2024-08-26T00:53:00Z">
            <w:rPr>
              <w:ins w:id="1502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1503" w:author="Gen-Chang Hsu" w:date="2024-08-17T22:47:00Z" w16du:dateUtc="2024-08-18T02:47:00Z">
        <w:r w:rsidRPr="00E356D2">
          <w:rPr>
            <w:rFonts w:cs="Times New Roman"/>
            <w:b/>
            <w:szCs w:val="24"/>
            <w:rPrChange w:id="1504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505" w:author="Gen-Chang Hsu" w:date="2024-08-26T09:37:00Z" w16du:dateUtc="2024-08-26T13:37:00Z">
        <w:r w:rsidR="00D64205">
          <w:rPr>
            <w:rFonts w:cs="Times New Roman"/>
            <w:b/>
            <w:szCs w:val="24"/>
          </w:rPr>
          <w:t>A</w:t>
        </w:r>
      </w:ins>
      <w:ins w:id="1506" w:author="Gen-Chang Hsu" w:date="2024-08-17T22:47:00Z" w16du:dateUtc="2024-08-18T02:47:00Z">
        <w:r w:rsidRPr="00E356D2">
          <w:rPr>
            <w:rFonts w:cs="Times New Roman"/>
            <w:bCs/>
            <w:szCs w:val="24"/>
            <w:rPrChange w:id="1507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1508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1509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1510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1511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1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1518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2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1525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152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2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1531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3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1538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1544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1551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5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1557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1564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1570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7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1577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583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590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9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596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60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603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60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6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60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609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610" w:author="Gen-Chang Hsu" w:date="2024-08-25T20:53:00Z" w16du:dateUtc="2024-08-26T00:53:00Z"/>
          <w:rFonts w:cs="Times New Roman"/>
          <w:b/>
          <w:color w:val="FF0000"/>
          <w:szCs w:val="24"/>
        </w:rPr>
      </w:pPr>
      <w:ins w:id="1611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1FB1F244" w:rsidR="006150B0" w:rsidRDefault="00D723F0" w:rsidP="007D5F19">
      <w:pPr>
        <w:spacing w:after="0"/>
        <w:jc w:val="left"/>
        <w:rPr>
          <w:ins w:id="1612" w:author="Gen-Chang Hsu" w:date="2024-08-25T20:57:00Z" w16du:dateUtc="2024-08-26T00:57:00Z"/>
          <w:rFonts w:cs="Times New Roman"/>
        </w:rPr>
      </w:pPr>
      <w:ins w:id="1613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14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615" w:author="Gen-Chang Hsu" w:date="2024-08-26T09:38:00Z" w16du:dateUtc="2024-08-26T13:38:00Z">
        <w:r w:rsidR="005262F8">
          <w:rPr>
            <w:rFonts w:cs="Times New Roman"/>
            <w:b/>
            <w:szCs w:val="24"/>
          </w:rPr>
          <w:t>B</w:t>
        </w:r>
      </w:ins>
      <w:ins w:id="1616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17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>.</w:t>
        </w:r>
      </w:ins>
      <w:ins w:id="1618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619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620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621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622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623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624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:rsidRPr="00D71FC3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625" w:author="Gen-Chang Hsu" w:date="2024-08-25T20:55:00Z"/>
          <w:trPrChange w:id="1626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7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Pr="00D71FC3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628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629" w:author="Gen-Chang Hsu" w:date="2024-08-28T10:30:00Z" w16du:dateUtc="2024-08-28T14:30:00Z">
                  <w:rPr>
                    <w:ins w:id="1630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</w:pPr>
            <w:ins w:id="1631" w:author="Gen-Chang Hsu" w:date="2024-08-25T20:55:00Z" w16du:dateUtc="2024-08-26T00:55:00Z">
              <w:r w:rsidRPr="00D71FC3"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32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Pr="00D71FC3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33" w:author="Gen-Chang Hsu" w:date="2024-08-25T20:55:00Z" w16du:dateUtc="2024-08-26T00:55:00Z"/>
                <w:rFonts w:eastAsiaTheme="majorEastAsia" w:cs="Times New Roman"/>
                <w:b w:val="0"/>
                <w:color w:val="auto"/>
                <w:sz w:val="22"/>
                <w:szCs w:val="28"/>
                <w:rPrChange w:id="1634" w:author="Gen-Chang Hsu" w:date="2024-08-28T10:30:00Z" w16du:dateUtc="2024-08-28T14:30:00Z">
                  <w:rPr>
                    <w:ins w:id="1635" w:author="Gen-Chang Hsu" w:date="2024-08-25T20:55:00Z" w16du:dateUtc="2024-08-26T00:55:00Z"/>
                    <w:rFonts w:eastAsiaTheme="majorEastAsia" w:cs="Times New Roman"/>
                    <w:bCs w:val="0"/>
                    <w:color w:val="auto"/>
                    <w:sz w:val="22"/>
                    <w:szCs w:val="28"/>
                  </w:rPr>
                </w:rPrChange>
              </w:rPr>
            </w:pPr>
            <w:ins w:id="1636" w:author="Gen-Chang Hsu" w:date="2024-08-25T20:55:00Z" w16du:dateUtc="2024-08-26T00:55:00Z">
              <w:r w:rsidRPr="00D71FC3"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37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77777777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38" w:author="Gen-Chang Hsu" w:date="2024-08-25T20:55:00Z" w16du:dateUtc="2024-08-26T00:55:00Z"/>
                <w:rFonts w:eastAsiaTheme="majorEastAsia" w:cs="Times New Roman"/>
                <w:b w:val="0"/>
                <w:i/>
                <w:color w:val="auto"/>
                <w:sz w:val="22"/>
                <w:szCs w:val="28"/>
                <w:rPrChange w:id="1639" w:author="Gen-Chang Hsu" w:date="2024-08-28T10:30:00Z" w16du:dateUtc="2024-08-28T14:30:00Z">
                  <w:rPr>
                    <w:ins w:id="1640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41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ins w:id="1642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d.f.</w:t>
              </w:r>
              <w:proofErr w:type="spellEnd"/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43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1549B7F7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44" w:author="Gen-Chang Hsu" w:date="2024-08-25T20:55:00Z" w16du:dateUtc="2024-08-26T00:55:00Z"/>
                <w:rFonts w:eastAsiaTheme="majorEastAsia" w:cs="Times New Roman"/>
                <w:b w:val="0"/>
                <w:color w:val="auto"/>
                <w:sz w:val="22"/>
                <w:szCs w:val="28"/>
                <w:rPrChange w:id="1645" w:author="Gen-Chang Hsu" w:date="2024-08-28T10:30:00Z" w16du:dateUtc="2024-08-28T14:30:00Z">
                  <w:rPr>
                    <w:ins w:id="1646" w:author="Gen-Chang Hsu" w:date="2024-08-25T20:55:00Z" w16du:dateUtc="2024-08-26T00:55:00Z"/>
                    <w:rFonts w:eastAsiaTheme="majorEastAsia" w:cs="Times New Roman"/>
                    <w:bCs w:val="0"/>
                    <w:color w:val="auto"/>
                    <w:sz w:val="22"/>
                    <w:szCs w:val="28"/>
                  </w:rPr>
                </w:rPrChange>
              </w:rPr>
              <w:pPrChange w:id="1647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48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χ</w:t>
              </w:r>
              <w:r w:rsidRPr="00D71FC3">
                <w:rPr>
                  <w:rFonts w:cs="Times New Roman"/>
                  <w:b w:val="0"/>
                  <w:color w:val="auto"/>
                  <w:sz w:val="22"/>
                  <w:vertAlign w:val="superscript"/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49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482342B1" w:rsidR="00416EF9" w:rsidRPr="00D71FC3" w:rsidRDefault="00416EF9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50" w:author="Gen-Chang Hsu" w:date="2024-08-25T20:55:00Z" w16du:dateUtc="2024-08-26T00:55:00Z"/>
                <w:rFonts w:eastAsiaTheme="majorEastAsia" w:cs="Times New Roman"/>
                <w:b w:val="0"/>
                <w:i/>
                <w:color w:val="auto"/>
                <w:sz w:val="22"/>
                <w:szCs w:val="28"/>
                <w:rPrChange w:id="1651" w:author="Gen-Chang Hsu" w:date="2024-08-28T10:30:00Z" w16du:dateUtc="2024-08-28T14:30:00Z">
                  <w:rPr>
                    <w:ins w:id="1652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53" w:author="Gen-Chang Hsu" w:date="2024-08-25T20:57:00Z" w16du:dateUtc="2024-08-26T00:57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54" w:author="Gen-Chang Hsu" w:date="2024-08-25T20:55:00Z" w16du:dateUtc="2024-08-26T00:55:00Z">
              <w:r w:rsidRPr="00D71FC3">
                <w:rPr>
                  <w:rFonts w:cs="Times New Roman"/>
                  <w:b w:val="0"/>
                  <w:i/>
                  <w:color w:val="auto"/>
                  <w:sz w:val="22"/>
                </w:rPr>
                <w:t>P</w:t>
              </w:r>
            </w:ins>
          </w:p>
        </w:tc>
      </w:tr>
      <w:tr w:rsidR="001D46F8" w:rsidRPr="00D71FC3" w14:paraId="39C02672" w14:textId="77777777" w:rsidTr="00BA0AA9">
        <w:trPr>
          <w:trHeight w:val="425"/>
          <w:jc w:val="center"/>
          <w:ins w:id="1655" w:author="Gen-Chang Hsu" w:date="2024-08-25T20:55:00Z"/>
          <w:trPrChange w:id="1656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7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D71FC3" w:rsidRDefault="001D46F8">
            <w:pPr>
              <w:spacing w:after="0" w:line="240" w:lineRule="auto"/>
              <w:jc w:val="left"/>
              <w:rPr>
                <w:ins w:id="1658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  <w:rPrChange w:id="1659" w:author="Gen-Chang Hsu" w:date="2024-08-28T10:30:00Z" w16du:dateUtc="2024-08-28T14:30:00Z">
                  <w:rPr>
                    <w:ins w:id="1660" w:author="Gen-Chang Hsu" w:date="2024-08-25T20:55:00Z" w16du:dateUtc="2024-08-26T00:55:00Z"/>
                    <w:rFonts w:eastAsiaTheme="majorEastAsia" w:cs="Times New Roman"/>
                    <w:bCs w:val="0"/>
                    <w:color w:val="365F91" w:themeColor="accent1" w:themeShade="BF"/>
                    <w:sz w:val="22"/>
                    <w:szCs w:val="28"/>
                  </w:rPr>
                </w:rPrChange>
              </w:rPr>
              <w:pPrChange w:id="1661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662" w:author="Gen-Chang Hsu" w:date="2024-08-25T20:56:00Z" w16du:dateUtc="2024-08-26T00:56:00Z">
              <w:r w:rsidRPr="00D71FC3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3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6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70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71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7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7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75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76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7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7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80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81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27A7E272" w14:textId="77777777" w:rsidTr="00BA0AA9">
        <w:trPr>
          <w:trHeight w:val="425"/>
          <w:jc w:val="center"/>
          <w:ins w:id="1682" w:author="Gen-Chang Hsu" w:date="2024-08-25T20:55:00Z"/>
          <w:trPrChange w:id="1683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684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D71FC3" w:rsidRDefault="001D46F8">
            <w:pPr>
              <w:spacing w:after="0" w:line="240" w:lineRule="auto"/>
              <w:jc w:val="left"/>
              <w:rPr>
                <w:ins w:id="1685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686" w:author="Gen-Chang Hsu" w:date="2024-08-28T10:30:00Z" w16du:dateUtc="2024-08-28T14:30:00Z">
                  <w:rPr>
                    <w:ins w:id="1687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68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689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9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2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69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9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69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69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0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01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02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0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0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0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0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0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:rsidRPr="00D71FC3" w14:paraId="3FDDBEF9" w14:textId="77777777" w:rsidTr="00BA0AA9">
        <w:trPr>
          <w:trHeight w:val="425"/>
          <w:jc w:val="center"/>
          <w:ins w:id="1708" w:author="Gen-Chang Hsu" w:date="2024-08-25T20:55:00Z"/>
          <w:trPrChange w:id="170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10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D71FC3" w:rsidRDefault="001D46F8">
            <w:pPr>
              <w:spacing w:after="0" w:line="240" w:lineRule="auto"/>
              <w:jc w:val="left"/>
              <w:rPr>
                <w:ins w:id="171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12" w:author="Gen-Chang Hsu" w:date="2024-08-28T10:30:00Z" w16du:dateUtc="2024-08-28T14:30:00Z">
                  <w:rPr>
                    <w:ins w:id="171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1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15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1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18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1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2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2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2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2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2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27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28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2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3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3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3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3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3111F053" w14:textId="77777777" w:rsidTr="00BA0AA9">
        <w:trPr>
          <w:trHeight w:val="425"/>
          <w:jc w:val="center"/>
          <w:ins w:id="1734" w:author="Gen-Chang Hsu" w:date="2024-08-25T20:55:00Z"/>
          <w:trPrChange w:id="173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36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77777777" w:rsidR="001D46F8" w:rsidRPr="00D71FC3" w:rsidRDefault="001D46F8">
            <w:pPr>
              <w:spacing w:after="0" w:line="240" w:lineRule="auto"/>
              <w:jc w:val="left"/>
              <w:rPr>
                <w:ins w:id="173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38" w:author="Gen-Chang Hsu" w:date="2024-08-28T10:30:00Z" w16du:dateUtc="2024-08-28T14:30:00Z">
                  <w:rPr>
                    <w:ins w:id="173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40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41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4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44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4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4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48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49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5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5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53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54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5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5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58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59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:rsidRPr="00D71FC3" w14:paraId="4F71AC71" w14:textId="77777777" w:rsidTr="00BA0AA9">
        <w:trPr>
          <w:trHeight w:val="425"/>
          <w:jc w:val="center"/>
          <w:ins w:id="1760" w:author="Gen-Chang Hsu" w:date="2024-08-25T20:55:00Z"/>
          <w:trPrChange w:id="176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62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24BA86DF" w:rsidR="001D46F8" w:rsidRPr="00D71FC3" w:rsidRDefault="001D46F8">
            <w:pPr>
              <w:spacing w:after="0" w:line="240" w:lineRule="auto"/>
              <w:jc w:val="left"/>
              <w:rPr>
                <w:ins w:id="1763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64" w:author="Gen-Chang Hsu" w:date="2024-08-28T10:30:00Z" w16du:dateUtc="2024-08-28T14:30:00Z">
                  <w:rPr>
                    <w:ins w:id="1765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66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767" w:author="Gen-Chang Hsu" w:date="2024-08-25T20:56:00Z" w16du:dateUtc="2024-08-26T00:56:00Z">
              <w:r w:rsidRPr="00D71FC3">
                <w:rPr>
                  <w:rFonts w:cs="Times New Roman"/>
                  <w:b w:val="0"/>
                  <w:sz w:val="22"/>
                  <w:rPrChange w:id="1768" w:author="Gen-Chang Hsu" w:date="2024-08-28T10:30:00Z" w16du:dateUtc="2024-08-28T14:30:00Z">
                    <w:rPr>
                      <w:rFonts w:cs="Times New Roman"/>
                      <w:bCs w:val="0"/>
                      <w:sz w:val="22"/>
                    </w:rPr>
                  </w:rPrChange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76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0" w:author="Gen-Chang Hsu" w:date="2024-08-25T20:55:00Z" w16du:dateUtc="2024-08-26T00:55:00Z"/>
                <w:rFonts w:cs="Times New Roman"/>
                <w:bCs/>
                <w:sz w:val="22"/>
              </w:rPr>
              <w:pPrChange w:id="177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72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7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7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7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7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7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8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81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82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8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8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8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86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787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4EDEDE46" w14:textId="77777777" w:rsidTr="00BA0AA9">
        <w:trPr>
          <w:trHeight w:val="425"/>
          <w:jc w:val="center"/>
          <w:ins w:id="1788" w:author="Gen-Chang Hsu" w:date="2024-08-25T20:55:00Z"/>
          <w:trPrChange w:id="178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9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D71FC3" w:rsidRDefault="001D46F8">
            <w:pPr>
              <w:spacing w:after="0" w:line="240" w:lineRule="auto"/>
              <w:jc w:val="left"/>
              <w:rPr>
                <w:ins w:id="1791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792" w:author="Gen-Chang Hsu" w:date="2024-08-28T10:30:00Z" w16du:dateUtc="2024-08-28T14:30:00Z">
                  <w:rPr>
                    <w:ins w:id="1793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79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9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9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9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98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9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0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0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0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0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7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08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0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1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1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12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13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:rsidRPr="00D71FC3" w14:paraId="53F901D5" w14:textId="77777777" w:rsidTr="00BA0AA9">
        <w:trPr>
          <w:trHeight w:val="425"/>
          <w:jc w:val="center"/>
          <w:ins w:id="1814" w:author="Gen-Chang Hsu" w:date="2024-08-25T20:55:00Z"/>
          <w:trPrChange w:id="181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816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D71FC3" w:rsidRDefault="001D46F8">
            <w:pPr>
              <w:spacing w:after="0" w:line="240" w:lineRule="auto"/>
              <w:jc w:val="left"/>
              <w:rPr>
                <w:ins w:id="1817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818" w:author="Gen-Chang Hsu" w:date="2024-08-28T10:30:00Z" w16du:dateUtc="2024-08-28T14:30:00Z">
                  <w:rPr>
                    <w:ins w:id="1819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820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821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24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2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28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29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3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3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3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33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34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3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3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3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38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39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:rsidRPr="00D71FC3" w14:paraId="5BD1FCFA" w14:textId="77777777" w:rsidTr="00BA0AA9">
        <w:trPr>
          <w:trHeight w:val="425"/>
          <w:jc w:val="center"/>
          <w:ins w:id="1840" w:author="Gen-Chang Hsu" w:date="2024-08-25T20:55:00Z"/>
          <w:trPrChange w:id="184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842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D71FC3" w:rsidRDefault="001D46F8">
            <w:pPr>
              <w:spacing w:after="0" w:line="240" w:lineRule="auto"/>
              <w:jc w:val="left"/>
              <w:rPr>
                <w:ins w:id="1843" w:author="Gen-Chang Hsu" w:date="2024-08-25T20:55:00Z" w16du:dateUtc="2024-08-26T00:55:00Z"/>
                <w:rFonts w:cs="Times New Roman"/>
                <w:b w:val="0"/>
                <w:color w:val="auto"/>
                <w:sz w:val="22"/>
                <w:rPrChange w:id="1844" w:author="Gen-Chang Hsu" w:date="2024-08-28T10:30:00Z" w16du:dateUtc="2024-08-28T14:30:00Z">
                  <w:rPr>
                    <w:ins w:id="1845" w:author="Gen-Chang Hsu" w:date="2024-08-25T20:55:00Z" w16du:dateUtc="2024-08-26T00:55:00Z"/>
                    <w:rFonts w:cs="Times New Roman"/>
                    <w:bCs w:val="0"/>
                    <w:color w:val="auto"/>
                    <w:sz w:val="22"/>
                  </w:rPr>
                </w:rPrChange>
              </w:rPr>
              <w:pPrChange w:id="1846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847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D71FC3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4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49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50" w:author="Gen-Chang Hsu" w:date="2024-08-25T20:55:00Z" w16du:dateUtc="2024-08-26T00:55:00Z">
              <w:r w:rsidRPr="00D71FC3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51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5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5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54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55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56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5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5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59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60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61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D71FC3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6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6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64" w:author="Gen-Chang Hsu" w:date="2024-08-25T20:58:00Z" w16du:dateUtc="2024-08-26T00:58:00Z">
              <w:r w:rsidRPr="00D71FC3">
                <w:rPr>
                  <w:rFonts w:cs="Arial"/>
                  <w:bCs/>
                  <w:sz w:val="22"/>
                  <w:rPrChange w:id="1865" w:author="Gen-Chang Hsu" w:date="2024-08-28T10:30:00Z" w16du:dateUtc="2024-08-28T14:30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866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867" w:author="Gen-Chang Hsu" w:date="2024-08-25T20:58:00Z" w16du:dateUtc="2024-08-26T00:58:00Z"/>
          <w:rFonts w:cs="Times New Roman"/>
        </w:rPr>
      </w:pPr>
      <w:ins w:id="1868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869" w:author="Gen-Chang Hsu" w:date="2024-08-25T20:58:00Z" w16du:dateUtc="2024-08-26T00:58:00Z"/>
          <w:rFonts w:cs="Times New Roman"/>
        </w:rPr>
      </w:pPr>
      <w:ins w:id="1870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263FFEED" w:rsidR="00AB4971" w:rsidRPr="00AB4971" w:rsidRDefault="001209C3" w:rsidP="007D5F19">
      <w:pPr>
        <w:spacing w:after="0"/>
        <w:jc w:val="left"/>
        <w:rPr>
          <w:ins w:id="1871" w:author="Gen-Chang Hsu" w:date="2024-08-25T20:59:00Z" w16du:dateUtc="2024-08-26T00:59:00Z"/>
          <w:rFonts w:cs="Times New Roman"/>
          <w:bCs/>
          <w:color w:val="FF0000"/>
          <w:szCs w:val="24"/>
          <w:rPrChange w:id="1872" w:author="Gen-Chang Hsu" w:date="2024-08-25T21:00:00Z" w16du:dateUtc="2024-08-26T01:00:00Z">
            <w:rPr>
              <w:ins w:id="1873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874" w:author="Gen-Chang Hsu" w:date="2024-08-25T20:58:00Z" w16du:dateUtc="2024-08-26T00:58:00Z">
        <w:r w:rsidRPr="000650FB">
          <w:rPr>
            <w:rFonts w:cs="Times New Roman"/>
            <w:b/>
            <w:szCs w:val="24"/>
            <w:rPrChange w:id="1875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876" w:author="Gen-Chang Hsu" w:date="2024-08-26T09:41:00Z" w16du:dateUtc="2024-08-26T13:41:00Z">
        <w:r w:rsidR="007D024F">
          <w:rPr>
            <w:rFonts w:cs="Times New Roman"/>
            <w:b/>
            <w:szCs w:val="24"/>
          </w:rPr>
          <w:t>C</w:t>
        </w:r>
      </w:ins>
      <w:ins w:id="1877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878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. </w:t>
        </w:r>
      </w:ins>
      <w:ins w:id="1879" w:author="Gen-Chang Hsu" w:date="2024-08-25T21:00:00Z" w16du:dateUtc="2024-08-26T01:00:00Z">
        <w:r w:rsidR="00AB4971" w:rsidRPr="000650FB">
          <w:rPr>
            <w:rFonts w:cs="Times New Roman"/>
          </w:rPr>
          <w:t>Tukey’s post-hoc tests comparing the predator and rice herbivore abundance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 of the number of </w:t>
        </w:r>
      </w:ins>
      <w:ins w:id="1880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881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882" w:author="Gen-Chang Hsu" w:date="2024-08-25T20:59:00Z" w16du:dateUtc="2024-08-26T00:59:00Z"/>
          <w:rFonts w:cs="Times New Roman"/>
          <w:bCs/>
          <w:color w:val="FF0000"/>
          <w:szCs w:val="24"/>
          <w:rPrChange w:id="1883" w:author="Gen-Chang Hsu" w:date="2024-08-25T20:59:00Z" w16du:dateUtc="2024-08-26T00:59:00Z">
            <w:rPr>
              <w:ins w:id="1884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94"/>
        <w:gridCol w:w="1620"/>
        <w:gridCol w:w="1712"/>
        <w:gridCol w:w="1553"/>
        <w:gridCol w:w="1489"/>
      </w:tblGrid>
      <w:tr w:rsidR="00AB4971" w:rsidRPr="00D71FC3" w14:paraId="1A1764A1" w14:textId="77777777" w:rsidTr="00AB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885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886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887" w:author="Gen-Chang Hsu" w:date="2024-08-28T10:30:00Z" w16du:dateUtc="2024-08-28T14:30:00Z">
                  <w:rPr>
                    <w:ins w:id="188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89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89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91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892" w:author="Gen-Chang Hsu" w:date="2024-08-28T10:30:00Z" w16du:dateUtc="2024-08-28T14:30:00Z">
                  <w:rPr>
                    <w:ins w:id="1893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94" w:author="Gen-Chang Hsu" w:date="2024-08-25T20:59:00Z" w16du:dateUtc="2024-08-26T00:59:00Z">
              <w:r w:rsidRPr="00D71FC3">
                <w:rPr>
                  <w:rFonts w:eastAsia="Times New Roman" w:cs="Times New Roman"/>
                  <w:b w:val="0"/>
                  <w:bCs w:val="0"/>
                  <w:sz w:val="22"/>
                  <w:rPrChange w:id="1895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Farm</w:t>
              </w:r>
              <w:r w:rsidRPr="00D71FC3">
                <w:rPr>
                  <w:rFonts w:cs="Times New Roman"/>
                  <w:b w:val="0"/>
                  <w:bCs w:val="0"/>
                  <w:sz w:val="22"/>
                  <w:rPrChange w:id="1896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 xml:space="preserve"> </w:t>
              </w:r>
              <w:r w:rsidRPr="00D71FC3">
                <w:rPr>
                  <w:rFonts w:eastAsia="Times New Roman" w:cs="Times New Roman"/>
                  <w:b w:val="0"/>
                  <w:bCs w:val="0"/>
                  <w:sz w:val="22"/>
                  <w:rPrChange w:id="1897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type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98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899" w:author="Gen-Chang Hsu" w:date="2024-08-28T10:30:00Z" w16du:dateUtc="2024-08-28T14:30:00Z">
                  <w:rPr>
                    <w:ins w:id="1900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01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902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903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904" w:author="Gen-Chang Hsu" w:date="2024-08-28T10:30:00Z" w16du:dateUtc="2024-08-28T14:30:00Z">
                  <w:rPr>
                    <w:ins w:id="1905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06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907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77777777" w:rsidR="00AB4971" w:rsidRPr="00D71FC3" w:rsidRDefault="00AB4971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908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909" w:author="Gen-Chang Hsu" w:date="2024-08-28T10:30:00Z" w16du:dateUtc="2024-08-28T14:30:00Z">
                  <w:rPr>
                    <w:ins w:id="1910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11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912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AB4971" w:rsidRPr="00D71FC3" w14:paraId="53E7E8D9" w14:textId="77777777" w:rsidTr="00AB4971">
        <w:trPr>
          <w:trHeight w:val="605"/>
          <w:jc w:val="center"/>
          <w:ins w:id="1913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14" w:author="Gen-Chang Hsu" w:date="2024-08-25T20:59:00Z" w16du:dateUtc="2024-08-26T00:59:00Z"/>
                <w:rFonts w:eastAsiaTheme="majorEastAsia" w:cs="Times New Roman"/>
                <w:b w:val="0"/>
                <w:bCs w:val="0"/>
                <w:color w:val="auto"/>
                <w:sz w:val="22"/>
                <w:rPrChange w:id="1915" w:author="Gen-Chang Hsu" w:date="2024-08-28T10:30:00Z" w16du:dateUtc="2024-08-28T14:30:00Z">
                  <w:rPr>
                    <w:ins w:id="1916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917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918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19" w:author="Gen-Chang Hsu" w:date="2024-08-25T20:59:00Z" w16du:dateUtc="2024-08-26T00:59:00Z"/>
                <w:rFonts w:cs="Times New Roman"/>
                <w:color w:val="auto"/>
                <w:sz w:val="22"/>
                <w:rPrChange w:id="1920" w:author="Gen-Chang Hsu" w:date="2024-08-28T10:30:00Z" w16du:dateUtc="2024-08-28T14:30:00Z">
                  <w:rPr>
                    <w:ins w:id="192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22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23" w:author="Gen-Chang Hsu" w:date="2024-08-28T10:30:00Z" w16du:dateUtc="2024-08-28T14:30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Or</w:t>
              </w:r>
              <w:r w:rsidRPr="00D71FC3">
                <w:rPr>
                  <w:rFonts w:cs="Times New Roman"/>
                  <w:sz w:val="22"/>
                  <w:rPrChange w:id="192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25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926" w:author="Gen-Chang Hsu" w:date="2024-08-28T10:30:00Z" w16du:dateUtc="2024-08-28T14:30:00Z">
                  <w:rPr>
                    <w:ins w:id="1927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928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2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3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3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55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32" w:author="Gen-Chang Hsu" w:date="2024-08-25T20:59:00Z" w16du:dateUtc="2024-08-26T00:59:00Z"/>
                <w:rFonts w:eastAsiaTheme="majorEastAsia" w:cs="Times New Roman"/>
                <w:color w:val="auto"/>
                <w:sz w:val="22"/>
                <w:rPrChange w:id="1933" w:author="Gen-Chang Hsu" w:date="2024-08-28T10:30:00Z" w16du:dateUtc="2024-08-28T14:30:00Z">
                  <w:rPr>
                    <w:ins w:id="1934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935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3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37" w:author="Gen-Chang Hsu" w:date="2024-08-25T20:59:00Z" w16du:dateUtc="2024-08-26T00:59:00Z"/>
                <w:rFonts w:eastAsia="Times New Roman" w:cs="Times New Roman"/>
                <w:color w:val="auto"/>
                <w:sz w:val="22"/>
                <w:rPrChange w:id="1938" w:author="Gen-Chang Hsu" w:date="2024-08-28T10:30:00Z" w16du:dateUtc="2024-08-28T14:30:00Z">
                  <w:rPr>
                    <w:ins w:id="1939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940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4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D71FC3" w14:paraId="01BF800B" w14:textId="77777777" w:rsidTr="00AB4971">
        <w:trPr>
          <w:trHeight w:val="605"/>
          <w:jc w:val="center"/>
          <w:ins w:id="1942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02DCAB3F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43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1944" w:author="Gen-Chang Hsu" w:date="2024-08-28T10:30:00Z" w16du:dateUtc="2024-08-28T14:30:00Z">
                  <w:rPr>
                    <w:ins w:id="1945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6A23E44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46" w:author="Gen-Chang Hsu" w:date="2024-08-25T20:59:00Z" w16du:dateUtc="2024-08-26T00:59:00Z"/>
                <w:rFonts w:cs="Times New Roman"/>
                <w:color w:val="auto"/>
                <w:sz w:val="22"/>
                <w:rPrChange w:id="1947" w:author="Gen-Chang Hsu" w:date="2024-08-28T10:30:00Z" w16du:dateUtc="2024-08-28T14:30:00Z">
                  <w:rPr>
                    <w:ins w:id="1948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49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50" w:author="Gen-Chang Hsu" w:date="2024-08-28T10:30:00Z" w16du:dateUtc="2024-08-28T14:30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C</w:t>
              </w:r>
              <w:r w:rsidRPr="00D71FC3">
                <w:rPr>
                  <w:rFonts w:cs="Times New Roman"/>
                  <w:sz w:val="22"/>
                  <w:rPrChange w:id="195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793BA14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2" w:author="Gen-Chang Hsu" w:date="2024-08-25T20:59:00Z" w16du:dateUtc="2024-08-26T00:59:00Z"/>
                <w:rFonts w:cs="Times New Roman"/>
                <w:color w:val="auto"/>
                <w:sz w:val="22"/>
                <w:rPrChange w:id="1953" w:author="Gen-Chang Hsu" w:date="2024-08-28T10:30:00Z" w16du:dateUtc="2024-08-28T14:30:00Z">
                  <w:rPr>
                    <w:ins w:id="195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55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5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5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5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7FA61054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9" w:author="Gen-Chang Hsu" w:date="2024-08-25T20:59:00Z" w16du:dateUtc="2024-08-26T00:59:00Z"/>
                <w:rFonts w:cs="Times New Roman"/>
                <w:color w:val="auto"/>
                <w:sz w:val="22"/>
                <w:rPrChange w:id="1960" w:author="Gen-Chang Hsu" w:date="2024-08-28T10:30:00Z" w16du:dateUtc="2024-08-28T14:30:00Z">
                  <w:rPr>
                    <w:ins w:id="196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62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6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CD5EED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64" w:author="Gen-Chang Hsu" w:date="2024-08-25T20:59:00Z" w16du:dateUtc="2024-08-26T00:59:00Z"/>
                <w:rFonts w:cs="Times New Roman"/>
                <w:color w:val="auto"/>
                <w:sz w:val="22"/>
                <w:rPrChange w:id="1965" w:author="Gen-Chang Hsu" w:date="2024-08-28T10:30:00Z" w16du:dateUtc="2024-08-28T14:30:00Z">
                  <w:rPr>
                    <w:ins w:id="1966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67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6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AB4971" w:rsidRPr="00D71FC3" w14:paraId="32B710E7" w14:textId="77777777" w:rsidTr="00AB4971">
        <w:trPr>
          <w:trHeight w:val="605"/>
          <w:jc w:val="center"/>
          <w:ins w:id="1969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2A9FE696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70" w:author="Gen-Chang Hsu" w:date="2024-08-25T20:59:00Z" w16du:dateUtc="2024-08-26T00:59:00Z"/>
                <w:rFonts w:cs="Times New Roman"/>
                <w:b w:val="0"/>
                <w:bCs w:val="0"/>
                <w:color w:val="auto"/>
                <w:sz w:val="22"/>
                <w:rPrChange w:id="1971" w:author="Gen-Chang Hsu" w:date="2024-08-28T10:30:00Z" w16du:dateUtc="2024-08-28T14:30:00Z">
                  <w:rPr>
                    <w:ins w:id="1972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973" w:author="Gen-Chang Hsu" w:date="2024-08-25T20:59:00Z" w16du:dateUtc="2024-08-26T00:59:00Z">
              <w:r w:rsidRPr="00D71FC3">
                <w:rPr>
                  <w:rFonts w:cs="Times New Roman"/>
                  <w:b w:val="0"/>
                  <w:bCs w:val="0"/>
                  <w:sz w:val="22"/>
                  <w:rPrChange w:id="1974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35DD20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75" w:author="Gen-Chang Hsu" w:date="2024-08-25T20:59:00Z" w16du:dateUtc="2024-08-26T00:59:00Z"/>
                <w:rFonts w:cs="Times New Roman"/>
                <w:color w:val="auto"/>
                <w:sz w:val="22"/>
                <w:rPrChange w:id="1976" w:author="Gen-Chang Hsu" w:date="2024-08-28T10:30:00Z" w16du:dateUtc="2024-08-28T14:30:00Z">
                  <w:rPr>
                    <w:ins w:id="197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78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1979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Or</w:t>
              </w:r>
              <w:r w:rsidRPr="00D71FC3">
                <w:rPr>
                  <w:rFonts w:cs="Times New Roman"/>
                  <w:sz w:val="22"/>
                  <w:rPrChange w:id="198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514E1BBF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1" w:author="Gen-Chang Hsu" w:date="2024-08-25T20:59:00Z" w16du:dateUtc="2024-08-26T00:59:00Z"/>
                <w:rFonts w:cs="Times New Roman"/>
                <w:color w:val="auto"/>
                <w:sz w:val="22"/>
                <w:rPrChange w:id="1982" w:author="Gen-Chang Hsu" w:date="2024-08-28T10:30:00Z" w16du:dateUtc="2024-08-28T14:30:00Z">
                  <w:rPr>
                    <w:ins w:id="198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84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1985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1986" w:author="Gen-Chang Hsu" w:date="2024-08-28T10:30:00Z" w16du:dateUtc="2024-08-28T14:30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1987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3C8B4EBF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8" w:author="Gen-Chang Hsu" w:date="2024-08-25T20:59:00Z" w16du:dateUtc="2024-08-26T00:59:00Z"/>
                <w:rFonts w:cs="Times New Roman"/>
                <w:color w:val="auto"/>
                <w:sz w:val="22"/>
                <w:rPrChange w:id="1989" w:author="Gen-Chang Hsu" w:date="2024-08-28T10:30:00Z" w16du:dateUtc="2024-08-28T14:30:00Z">
                  <w:rPr>
                    <w:ins w:id="199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91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92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8BF7E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93" w:author="Gen-Chang Hsu" w:date="2024-08-25T20:59:00Z" w16du:dateUtc="2024-08-26T00:59:00Z"/>
                <w:rFonts w:cs="Times New Roman"/>
                <w:color w:val="auto"/>
                <w:sz w:val="22"/>
                <w:rPrChange w:id="1994" w:author="Gen-Chang Hsu" w:date="2024-08-28T10:30:00Z" w16du:dateUtc="2024-08-28T14:30:00Z">
                  <w:rPr>
                    <w:ins w:id="1995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96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1997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60.6</w:t>
              </w:r>
            </w:ins>
          </w:p>
        </w:tc>
      </w:tr>
      <w:tr w:rsidR="00AB4971" w:rsidRPr="00D71FC3" w14:paraId="5E96A333" w14:textId="77777777" w:rsidTr="00AB4971">
        <w:trPr>
          <w:trHeight w:val="605"/>
          <w:jc w:val="center"/>
          <w:ins w:id="1998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auto"/>
            <w:vAlign w:val="center"/>
          </w:tcPr>
          <w:p w14:paraId="34103660" w14:textId="77777777" w:rsidR="00AB4971" w:rsidRPr="00D71FC3" w:rsidRDefault="00AB4971" w:rsidP="007A0531">
            <w:pPr>
              <w:spacing w:after="0" w:line="240" w:lineRule="auto"/>
              <w:jc w:val="center"/>
              <w:rPr>
                <w:ins w:id="1999" w:author="Gen-Chang Hsu" w:date="2024-08-25T20:59:00Z" w16du:dateUtc="2024-08-26T00:59:00Z"/>
                <w:rFonts w:eastAsia="Times New Roman" w:cs="Times New Roman"/>
                <w:b w:val="0"/>
                <w:bCs w:val="0"/>
                <w:color w:val="auto"/>
                <w:sz w:val="22"/>
                <w:rPrChange w:id="2000" w:author="Gen-Chang Hsu" w:date="2024-08-28T10:30:00Z" w16du:dateUtc="2024-08-28T14:30:00Z">
                  <w:rPr>
                    <w:ins w:id="2001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D02CD26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02" w:author="Gen-Chang Hsu" w:date="2024-08-25T20:59:00Z" w16du:dateUtc="2024-08-26T00:59:00Z"/>
                <w:rFonts w:cs="Times New Roman"/>
                <w:color w:val="auto"/>
                <w:sz w:val="22"/>
                <w:rPrChange w:id="2003" w:author="Gen-Chang Hsu" w:date="2024-08-28T10:30:00Z" w16du:dateUtc="2024-08-28T14:30:00Z">
                  <w:rPr>
                    <w:ins w:id="2004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05" w:author="Gen-Chang Hsu" w:date="2024-08-25T20:59:00Z" w16du:dateUtc="2024-08-26T00:59:00Z">
              <w:r w:rsidRPr="00D71FC3">
                <w:rPr>
                  <w:rFonts w:eastAsia="Times New Roman" w:cs="Times New Roman"/>
                  <w:sz w:val="22"/>
                  <w:rPrChange w:id="2006" w:author="Gen-Chang Hsu" w:date="2024-08-28T10:30:00Z" w16du:dateUtc="2024-08-28T14:30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C</w:t>
              </w:r>
              <w:r w:rsidRPr="00D71FC3">
                <w:rPr>
                  <w:rFonts w:cs="Times New Roman"/>
                  <w:sz w:val="22"/>
                  <w:rPrChange w:id="2007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12" w:type="dxa"/>
            <w:shd w:val="clear" w:color="auto" w:fill="auto"/>
            <w:noWrap/>
            <w:vAlign w:val="center"/>
          </w:tcPr>
          <w:p w14:paraId="1F852790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08" w:author="Gen-Chang Hsu" w:date="2024-08-25T20:59:00Z" w16du:dateUtc="2024-08-26T00:59:00Z"/>
                <w:rFonts w:cs="Times New Roman"/>
                <w:color w:val="auto"/>
                <w:sz w:val="22"/>
                <w:rPrChange w:id="2009" w:author="Gen-Chang Hsu" w:date="2024-08-28T10:30:00Z" w16du:dateUtc="2024-08-28T14:30:00Z">
                  <w:rPr>
                    <w:ins w:id="2010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11" w:author="Gen-Chang Hsu" w:date="2024-08-25T20:59:00Z" w16du:dateUtc="2024-08-26T00:59:00Z">
              <w:r w:rsidRPr="00D71FC3">
                <w:rPr>
                  <w:rFonts w:cs="Times New Roman"/>
                  <w:sz w:val="22"/>
                  <w:lang w:eastAsia="zh-CN" w:bidi="ar"/>
                  <w:rPrChange w:id="2012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D71FC3">
                <w:rPr>
                  <w:rFonts w:cs="Times New Roman"/>
                  <w:sz w:val="22"/>
                  <w:vertAlign w:val="superscript"/>
                  <w:lang w:eastAsia="zh-CN" w:bidi="ar"/>
                  <w:rPrChange w:id="2013" w:author="Gen-Chang Hsu" w:date="2024-08-28T10:30:00Z" w16du:dateUtc="2024-08-28T14:30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D71FC3">
                <w:rPr>
                  <w:rFonts w:cs="Times New Roman"/>
                  <w:sz w:val="22"/>
                  <w:lang w:eastAsia="zh-CN" w:bidi="ar"/>
                  <w:rPrChange w:id="2014" w:author="Gen-Chang Hsu" w:date="2024-08-28T10:30:00Z" w16du:dateUtc="2024-08-28T14:30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553" w:type="dxa"/>
            <w:shd w:val="clear" w:color="auto" w:fill="auto"/>
            <w:noWrap/>
            <w:vAlign w:val="center"/>
          </w:tcPr>
          <w:p w14:paraId="524B836C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15" w:author="Gen-Chang Hsu" w:date="2024-08-25T20:59:00Z" w16du:dateUtc="2024-08-26T00:59:00Z"/>
                <w:rFonts w:cs="Times New Roman"/>
                <w:color w:val="auto"/>
                <w:sz w:val="22"/>
                <w:rPrChange w:id="2016" w:author="Gen-Chang Hsu" w:date="2024-08-28T10:30:00Z" w16du:dateUtc="2024-08-28T14:30:00Z">
                  <w:rPr>
                    <w:ins w:id="2017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18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2019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FDA458" w14:textId="77777777" w:rsidR="00AB4971" w:rsidRPr="00D71FC3" w:rsidRDefault="00AB4971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20" w:author="Gen-Chang Hsu" w:date="2024-08-25T20:59:00Z" w16du:dateUtc="2024-08-26T00:59:00Z"/>
                <w:rFonts w:cs="Times New Roman"/>
                <w:color w:val="auto"/>
                <w:sz w:val="22"/>
                <w:rPrChange w:id="2021" w:author="Gen-Chang Hsu" w:date="2024-08-28T10:30:00Z" w16du:dateUtc="2024-08-28T14:30:00Z">
                  <w:rPr>
                    <w:ins w:id="2022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2023" w:author="Gen-Chang Hsu" w:date="2024-08-25T20:59:00Z" w16du:dateUtc="2024-08-26T00:59:00Z">
              <w:r w:rsidRPr="00D71FC3">
                <w:rPr>
                  <w:rFonts w:cs="Times New Roman"/>
                  <w:sz w:val="22"/>
                  <w:rPrChange w:id="2024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2025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2026" w:author="Gen-Chang Hsu" w:date="2024-08-25T21:01:00Z" w16du:dateUtc="2024-08-26T01:01:00Z"/>
          <w:rFonts w:cs="Times New Roman"/>
          <w:b/>
          <w:color w:val="FF0000"/>
          <w:szCs w:val="24"/>
        </w:rPr>
      </w:pPr>
      <w:ins w:id="2027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610DBF86" w:rsidR="000641FB" w:rsidRDefault="000641FB" w:rsidP="000641FB">
      <w:pPr>
        <w:spacing w:after="0"/>
        <w:jc w:val="left"/>
        <w:rPr>
          <w:ins w:id="2028" w:author="Gen-Chang Hsu" w:date="2024-08-25T21:02:00Z" w16du:dateUtc="2024-08-26T01:02:00Z"/>
          <w:rFonts w:cs="Times New Roman"/>
        </w:rPr>
      </w:pPr>
      <w:ins w:id="2029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>Table S</w:t>
        </w:r>
      </w:ins>
      <w:ins w:id="2030" w:author="Gen-Chang Hsu" w:date="2024-08-26T09:41:00Z" w16du:dateUtc="2024-08-26T13:41:00Z">
        <w:r w:rsidR="007D024F">
          <w:rPr>
            <w:rFonts w:cs="Times New Roman"/>
            <w:b/>
            <w:szCs w:val="24"/>
          </w:rPr>
          <w:t>D</w:t>
        </w:r>
      </w:ins>
      <w:ins w:id="2031" w:author="Gen-Chang Hsu" w:date="2024-08-25T21:01:00Z" w16du:dateUtc="2024-08-26T01:01:00Z">
        <w:r w:rsidRPr="007A0531">
          <w:rPr>
            <w:rFonts w:cs="Times New Roman"/>
            <w:b/>
            <w:szCs w:val="24"/>
          </w:rPr>
          <w:t xml:space="preserve">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2032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2033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2034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84"/>
        <w:gridCol w:w="1530"/>
        <w:gridCol w:w="1712"/>
        <w:gridCol w:w="1553"/>
        <w:gridCol w:w="1489"/>
        <w:tblGridChange w:id="2035">
          <w:tblGrid>
            <w:gridCol w:w="2504"/>
            <w:gridCol w:w="180"/>
            <w:gridCol w:w="1530"/>
            <w:gridCol w:w="1712"/>
            <w:gridCol w:w="1553"/>
            <w:gridCol w:w="1489"/>
          </w:tblGrid>
        </w:tblGridChange>
      </w:tblGrid>
      <w:tr w:rsidR="009F1E1C" w:rsidRPr="00F9568B" w14:paraId="3C1F733D" w14:textId="77777777" w:rsidTr="009F1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2036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E720F3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37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38" w:author="Gen-Chang Hsu" w:date="2024-08-28T10:30:00Z" w16du:dateUtc="2024-08-28T14:30:00Z">
                  <w:rPr>
                    <w:ins w:id="2039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40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041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Model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5E806F6" w14:textId="31F100DF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42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043" w:author="Gen-Chang Hsu" w:date="2024-08-28T10:30:00Z" w16du:dateUtc="2024-08-28T14:30:00Z">
                  <w:rPr>
                    <w:ins w:id="2044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45" w:author="Gen-Chang Hsu" w:date="2024-08-25T21:03:00Z" w16du:dateUtc="2024-08-26T01:03:00Z">
              <w:r w:rsidRPr="00F9568B">
                <w:rPr>
                  <w:rFonts w:eastAsia="Times New Roman" w:cs="Times New Roman"/>
                  <w:b w:val="0"/>
                  <w:bCs w:val="0"/>
                  <w:color w:val="auto"/>
                  <w:sz w:val="22"/>
                </w:rPr>
                <w:t>Crop stage</w:t>
              </w:r>
            </w:ins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5FC86F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46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47" w:author="Gen-Chang Hsu" w:date="2024-08-28T10:30:00Z" w16du:dateUtc="2024-08-28T14:30:00Z">
                  <w:rPr>
                    <w:ins w:id="2048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49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05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EMMs (± SE)</w:t>
              </w:r>
            </w:ins>
          </w:p>
        </w:tc>
        <w:tc>
          <w:tcPr>
            <w:tcW w:w="15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92596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51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52" w:author="Gen-Chang Hsu" w:date="2024-08-28T10:30:00Z" w16du:dateUtc="2024-08-28T14:30:00Z">
                  <w:rPr>
                    <w:ins w:id="2053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54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055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Lower 2.5%</w:t>
              </w:r>
            </w:ins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43CE7A" w14:textId="77777777" w:rsidR="009F1E1C" w:rsidRPr="00F9568B" w:rsidRDefault="009F1E1C" w:rsidP="007A053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56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57" w:author="Gen-Chang Hsu" w:date="2024-08-28T10:30:00Z" w16du:dateUtc="2024-08-28T14:30:00Z">
                  <w:rPr>
                    <w:ins w:id="2058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59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060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Upper 2.5%</w:t>
              </w:r>
            </w:ins>
          </w:p>
        </w:tc>
      </w:tr>
      <w:tr w:rsidR="00F9568B" w:rsidRPr="00F9568B" w14:paraId="3F82AC80" w14:textId="77777777" w:rsidTr="009F1E1C">
        <w:trPr>
          <w:trHeight w:val="605"/>
          <w:jc w:val="center"/>
          <w:ins w:id="2061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B3B446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62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 w:val="22"/>
                <w:rPrChange w:id="2063" w:author="Gen-Chang Hsu" w:date="2024-08-28T10:30:00Z" w16du:dateUtc="2024-08-28T14:30:00Z">
                  <w:rPr>
                    <w:ins w:id="2064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65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066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Predator abundance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2517B70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67" w:author="Gen-Chang Hsu" w:date="2024-08-25T21:02:00Z" w16du:dateUtc="2024-08-26T01:02:00Z"/>
                <w:rFonts w:cs="Times New Roman"/>
                <w:color w:val="auto"/>
                <w:sz w:val="22"/>
                <w:rPrChange w:id="2068" w:author="Gen-Chang Hsu" w:date="2024-08-28T10:30:00Z" w16du:dateUtc="2024-08-28T14:30:00Z">
                  <w:rPr>
                    <w:ins w:id="206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70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7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9D43F1D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2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2073" w:author="Gen-Chang Hsu" w:date="2024-08-28T10:30:00Z" w16du:dateUtc="2024-08-28T14:30:00Z">
                  <w:rPr>
                    <w:ins w:id="2074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75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07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07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07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E85F34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9" w:author="Gen-Chang Hsu" w:date="2024-08-25T21:02:00Z" w16du:dateUtc="2024-08-26T01:02:00Z"/>
                <w:rFonts w:eastAsiaTheme="majorEastAsia" w:cs="Times New Roman"/>
                <w:color w:val="auto"/>
                <w:sz w:val="22"/>
                <w:rPrChange w:id="2080" w:author="Gen-Chang Hsu" w:date="2024-08-28T10:30:00Z" w16du:dateUtc="2024-08-28T14:30:00Z">
                  <w:rPr>
                    <w:ins w:id="2081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82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8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3D2F063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84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085" w:author="Gen-Chang Hsu" w:date="2024-08-28T10:30:00Z" w16du:dateUtc="2024-08-28T14:30:00Z">
                  <w:rPr>
                    <w:ins w:id="2086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087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08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18.8</w:t>
              </w:r>
            </w:ins>
          </w:p>
        </w:tc>
      </w:tr>
      <w:tr w:rsidR="009F1E1C" w:rsidRPr="00F9568B" w14:paraId="2DC6A238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089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090" w:author="Gen-Chang Hsu" w:date="2024-08-25T21:02:00Z"/>
          <w:trPrChange w:id="2091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092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50FEFA29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093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094" w:author="Gen-Chang Hsu" w:date="2024-08-28T10:30:00Z" w16du:dateUtc="2024-08-28T14:30:00Z">
                  <w:rPr>
                    <w:ins w:id="2095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096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60CFE304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97" w:author="Gen-Chang Hsu" w:date="2024-08-25T21:02:00Z" w16du:dateUtc="2024-08-26T01:02:00Z"/>
                <w:rFonts w:cs="Times New Roman"/>
                <w:color w:val="auto"/>
                <w:sz w:val="22"/>
                <w:rPrChange w:id="2098" w:author="Gen-Chang Hsu" w:date="2024-08-28T10:30:00Z" w16du:dateUtc="2024-08-28T14:30:00Z">
                  <w:rPr>
                    <w:ins w:id="209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00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0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02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2244EE6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03" w:author="Gen-Chang Hsu" w:date="2024-08-25T21:02:00Z" w16du:dateUtc="2024-08-26T01:02:00Z"/>
                <w:rFonts w:cs="Times New Roman"/>
                <w:color w:val="auto"/>
                <w:sz w:val="22"/>
                <w:rPrChange w:id="2104" w:author="Gen-Chang Hsu" w:date="2024-08-28T10:30:00Z" w16du:dateUtc="2024-08-28T14:30:00Z">
                  <w:rPr>
                    <w:ins w:id="210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06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0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0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0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10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7B29C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11" w:author="Gen-Chang Hsu" w:date="2024-08-25T21:02:00Z" w16du:dateUtc="2024-08-26T01:02:00Z"/>
                <w:rFonts w:cs="Times New Roman"/>
                <w:color w:val="auto"/>
                <w:sz w:val="22"/>
                <w:rPrChange w:id="2112" w:author="Gen-Chang Hsu" w:date="2024-08-28T10:30:00Z" w16du:dateUtc="2024-08-28T14:30:00Z">
                  <w:rPr>
                    <w:ins w:id="211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14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1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16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4FFA0C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17" w:author="Gen-Chang Hsu" w:date="2024-08-25T21:02:00Z" w16du:dateUtc="2024-08-26T01:02:00Z"/>
                <w:rFonts w:cs="Times New Roman"/>
                <w:color w:val="auto"/>
                <w:sz w:val="22"/>
                <w:rPrChange w:id="2118" w:author="Gen-Chang Hsu" w:date="2024-08-28T10:30:00Z" w16du:dateUtc="2024-08-28T14:30:00Z">
                  <w:rPr>
                    <w:ins w:id="211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20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2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6.1</w:t>
              </w:r>
            </w:ins>
          </w:p>
        </w:tc>
      </w:tr>
      <w:tr w:rsidR="009F1E1C" w:rsidRPr="00F9568B" w14:paraId="05961152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22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23" w:author="Gen-Chang Hsu" w:date="2024-08-25T21:02:00Z"/>
          <w:trPrChange w:id="2124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25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384A0839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26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127" w:author="Gen-Chang Hsu" w:date="2024-08-28T10:30:00Z" w16du:dateUtc="2024-08-28T14:30:00Z">
                  <w:rPr>
                    <w:ins w:id="2128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129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B2A504C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30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131" w:author="Gen-Chang Hsu" w:date="2024-08-28T10:30:00Z" w16du:dateUtc="2024-08-28T14:30:00Z">
                  <w:rPr>
                    <w:ins w:id="2132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133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3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35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7157221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36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37" w:author="Gen-Chang Hsu" w:date="2024-08-28T10:30:00Z" w16du:dateUtc="2024-08-28T14:30:00Z">
                  <w:rPr>
                    <w:ins w:id="213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39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4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4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4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43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6C2B154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44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45" w:author="Gen-Chang Hsu" w:date="2024-08-28T10:30:00Z" w16du:dateUtc="2024-08-28T14:30:00Z">
                  <w:rPr>
                    <w:ins w:id="214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47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4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49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619C48C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50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151" w:author="Gen-Chang Hsu" w:date="2024-08-28T10:30:00Z" w16du:dateUtc="2024-08-28T14:30:00Z">
                  <w:rPr>
                    <w:ins w:id="215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53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54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F1E1C" w:rsidRPr="00F9568B" w14:paraId="154F1BCA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55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56" w:author="Gen-Chang Hsu" w:date="2024-08-25T21:02:00Z"/>
          <w:trPrChange w:id="2157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58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69231DD3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59" w:author="Gen-Chang Hsu" w:date="2024-08-25T21:02:00Z" w16du:dateUtc="2024-08-26T01:02:00Z"/>
                <w:rFonts w:cs="Times New Roman"/>
                <w:b w:val="0"/>
                <w:bCs w:val="0"/>
                <w:color w:val="auto"/>
                <w:sz w:val="22"/>
                <w:rPrChange w:id="2160" w:author="Gen-Chang Hsu" w:date="2024-08-28T10:30:00Z" w16du:dateUtc="2024-08-28T14:30:00Z">
                  <w:rPr>
                    <w:ins w:id="2161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162" w:author="Gen-Chang Hsu" w:date="2024-08-25T21:02:00Z" w16du:dateUtc="2024-08-26T01:02:00Z">
              <w:r w:rsidRPr="00F9568B">
                <w:rPr>
                  <w:rFonts w:cs="Times New Roman"/>
                  <w:b w:val="0"/>
                  <w:bCs w:val="0"/>
                  <w:sz w:val="22"/>
                  <w:rPrChange w:id="2163" w:author="Gen-Chang Hsu" w:date="2024-08-28T10:30:00Z" w16du:dateUtc="2024-08-28T14:30:00Z">
                    <w:rPr>
                      <w:rFonts w:ascii="Arial" w:hAnsi="Arial" w:cs="Arial"/>
                      <w:szCs w:val="24"/>
                    </w:rPr>
                  </w:rPrChange>
                </w:rPr>
                <w:t>Rice herbivore abundance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  <w:tcPrChange w:id="2164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033C19D9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65" w:author="Gen-Chang Hsu" w:date="2024-08-25T21:02:00Z" w16du:dateUtc="2024-08-26T01:02:00Z"/>
                <w:rFonts w:cs="Times New Roman"/>
                <w:color w:val="auto"/>
                <w:sz w:val="22"/>
                <w:rPrChange w:id="2166" w:author="Gen-Chang Hsu" w:date="2024-08-28T10:30:00Z" w16du:dateUtc="2024-08-28T14:30:00Z">
                  <w:rPr>
                    <w:ins w:id="216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68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6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70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33B8466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71" w:author="Gen-Chang Hsu" w:date="2024-08-25T21:02:00Z" w16du:dateUtc="2024-08-26T01:02:00Z"/>
                <w:rFonts w:cs="Times New Roman"/>
                <w:color w:val="auto"/>
                <w:sz w:val="22"/>
                <w:rPrChange w:id="2172" w:author="Gen-Chang Hsu" w:date="2024-08-28T10:30:00Z" w16du:dateUtc="2024-08-28T14:30:00Z">
                  <w:rPr>
                    <w:ins w:id="217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74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17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17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177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178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3F722D46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79" w:author="Gen-Chang Hsu" w:date="2024-08-25T21:02:00Z" w16du:dateUtc="2024-08-26T01:02:00Z"/>
                <w:rFonts w:cs="Times New Roman"/>
                <w:color w:val="auto"/>
                <w:sz w:val="22"/>
                <w:rPrChange w:id="2180" w:author="Gen-Chang Hsu" w:date="2024-08-28T10:30:00Z" w16du:dateUtc="2024-08-28T14:30:00Z">
                  <w:rPr>
                    <w:ins w:id="218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82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8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184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1A3F9BF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85" w:author="Gen-Chang Hsu" w:date="2024-08-25T21:02:00Z" w16du:dateUtc="2024-08-26T01:02:00Z"/>
                <w:rFonts w:cs="Times New Roman"/>
                <w:color w:val="auto"/>
                <w:sz w:val="22"/>
                <w:rPrChange w:id="2186" w:author="Gen-Chang Hsu" w:date="2024-08-28T10:30:00Z" w16du:dateUtc="2024-08-28T14:30:00Z">
                  <w:rPr>
                    <w:ins w:id="218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88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18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59.0</w:t>
              </w:r>
            </w:ins>
          </w:p>
        </w:tc>
      </w:tr>
      <w:tr w:rsidR="009F1E1C" w:rsidRPr="00F9568B" w14:paraId="6276DFE7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190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191" w:author="Gen-Chang Hsu" w:date="2024-08-25T21:02:00Z"/>
          <w:trPrChange w:id="2192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193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16E9CBAF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194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195" w:author="Gen-Chang Hsu" w:date="2024-08-28T10:30:00Z" w16du:dateUtc="2024-08-28T14:30:00Z">
                  <w:rPr>
                    <w:ins w:id="2196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197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2237AE0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98" w:author="Gen-Chang Hsu" w:date="2024-08-25T21:02:00Z" w16du:dateUtc="2024-08-26T01:02:00Z"/>
                <w:rFonts w:cs="Times New Roman"/>
                <w:color w:val="auto"/>
                <w:sz w:val="22"/>
                <w:rPrChange w:id="2199" w:author="Gen-Chang Hsu" w:date="2024-08-28T10:30:00Z" w16du:dateUtc="2024-08-28T14:30:00Z">
                  <w:rPr>
                    <w:ins w:id="220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01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0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03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4D1AFD08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04" w:author="Gen-Chang Hsu" w:date="2024-08-25T21:02:00Z" w16du:dateUtc="2024-08-26T01:02:00Z"/>
                <w:rFonts w:cs="Times New Roman"/>
                <w:color w:val="auto"/>
                <w:sz w:val="22"/>
                <w:rPrChange w:id="2205" w:author="Gen-Chang Hsu" w:date="2024-08-28T10:30:00Z" w16du:dateUtc="2024-08-28T14:30:00Z">
                  <w:rPr>
                    <w:ins w:id="220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07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08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20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210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11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1F69FD3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12" w:author="Gen-Chang Hsu" w:date="2024-08-25T21:02:00Z" w16du:dateUtc="2024-08-26T01:02:00Z"/>
                <w:rFonts w:cs="Times New Roman"/>
                <w:color w:val="auto"/>
                <w:sz w:val="22"/>
                <w:rPrChange w:id="2213" w:author="Gen-Chang Hsu" w:date="2024-08-28T10:30:00Z" w16du:dateUtc="2024-08-28T14:30:00Z">
                  <w:rPr>
                    <w:ins w:id="221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15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16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217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4024E52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18" w:author="Gen-Chang Hsu" w:date="2024-08-25T21:02:00Z" w16du:dateUtc="2024-08-26T01:02:00Z"/>
                <w:rFonts w:cs="Times New Roman"/>
                <w:color w:val="auto"/>
                <w:sz w:val="22"/>
                <w:rPrChange w:id="2219" w:author="Gen-Chang Hsu" w:date="2024-08-28T10:30:00Z" w16du:dateUtc="2024-08-28T14:30:00Z">
                  <w:rPr>
                    <w:ins w:id="222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221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2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69.0</w:t>
              </w:r>
            </w:ins>
          </w:p>
        </w:tc>
      </w:tr>
      <w:tr w:rsidR="009F1E1C" w:rsidRPr="00F9568B" w14:paraId="0845111D" w14:textId="77777777" w:rsidTr="009F1E1C">
        <w:tblPrEx>
          <w:tblW w:w="8968" w:type="dxa"/>
          <w:jc w:val="center"/>
          <w:tblBorders>
            <w:top w:val="single" w:sz="4" w:space="0" w:color="auto"/>
            <w:bottom w:val="single" w:sz="4" w:space="0" w:color="auto"/>
          </w:tblBorders>
          <w:tblPrExChange w:id="2223" w:author="Gen-Chang Hsu" w:date="2024-08-25T21:03:00Z" w16du:dateUtc="2024-08-26T01:03:00Z">
            <w:tblPrEx>
              <w:tblW w:w="8968" w:type="dxa"/>
              <w:jc w:val="center"/>
              <w:tblBorders>
                <w:top w:val="single" w:sz="4" w:space="0" w:color="auto"/>
                <w:bottom w:val="single" w:sz="4" w:space="0" w:color="auto"/>
              </w:tblBorders>
            </w:tblPrEx>
          </w:tblPrExChange>
        </w:tblPrEx>
        <w:trPr>
          <w:trHeight w:val="605"/>
          <w:jc w:val="center"/>
          <w:ins w:id="2224" w:author="Gen-Chang Hsu" w:date="2024-08-25T21:02:00Z"/>
          <w:trPrChange w:id="2225" w:author="Gen-Chang Hsu" w:date="2024-08-25T21:03:00Z" w16du:dateUtc="2024-08-26T01:03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4" w:type="dxa"/>
            <w:shd w:val="clear" w:color="auto" w:fill="auto"/>
            <w:vAlign w:val="center"/>
            <w:tcPrChange w:id="2226" w:author="Gen-Chang Hsu" w:date="2024-08-25T21:03:00Z" w16du:dateUtc="2024-08-26T01:03:00Z">
              <w:tcPr>
                <w:tcW w:w="2504" w:type="dxa"/>
                <w:shd w:val="clear" w:color="auto" w:fill="auto"/>
                <w:vAlign w:val="center"/>
              </w:tcPr>
            </w:tcPrChange>
          </w:tcPr>
          <w:p w14:paraId="0578949C" w14:textId="77777777" w:rsidR="009F1E1C" w:rsidRPr="00F9568B" w:rsidRDefault="009F1E1C" w:rsidP="007A0531">
            <w:pPr>
              <w:spacing w:after="0" w:line="240" w:lineRule="auto"/>
              <w:jc w:val="center"/>
              <w:rPr>
                <w:ins w:id="2227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 w:val="22"/>
                <w:rPrChange w:id="2228" w:author="Gen-Chang Hsu" w:date="2024-08-28T10:30:00Z" w16du:dateUtc="2024-08-28T14:30:00Z">
                  <w:rPr>
                    <w:ins w:id="2229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30" w:type="dxa"/>
            <w:shd w:val="clear" w:color="auto" w:fill="auto"/>
            <w:noWrap/>
            <w:vAlign w:val="center"/>
            <w:tcPrChange w:id="2230" w:author="Gen-Chang Hsu" w:date="2024-08-25T21:03:00Z" w16du:dateUtc="2024-08-26T01:03:00Z">
              <w:tcPr>
                <w:tcW w:w="1710" w:type="dxa"/>
                <w:gridSpan w:val="2"/>
                <w:shd w:val="clear" w:color="auto" w:fill="auto"/>
                <w:noWrap/>
                <w:vAlign w:val="center"/>
              </w:tcPr>
            </w:tcPrChange>
          </w:tcPr>
          <w:p w14:paraId="7DE9E987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31" w:author="Gen-Chang Hsu" w:date="2024-08-25T21:02:00Z" w16du:dateUtc="2024-08-26T01:02:00Z"/>
                <w:rFonts w:eastAsia="Times New Roman" w:cs="Times New Roman"/>
                <w:color w:val="auto"/>
                <w:sz w:val="22"/>
                <w:rPrChange w:id="2232" w:author="Gen-Chang Hsu" w:date="2024-08-28T10:30:00Z" w16du:dateUtc="2024-08-28T14:30:00Z">
                  <w:rPr>
                    <w:ins w:id="2233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234" w:author="Gen-Chang Hsu" w:date="2024-08-25T21:02:00Z" w16du:dateUtc="2024-08-26T01:02:00Z">
              <w:r w:rsidRPr="00F9568B">
                <w:rPr>
                  <w:rFonts w:cs="Times New Roman"/>
                  <w:sz w:val="22"/>
                  <w:rPrChange w:id="223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36" w:author="Gen-Chang Hsu" w:date="2024-08-25T21:03:00Z" w16du:dateUtc="2024-08-26T01:03:00Z">
              <w:tcPr>
                <w:tcW w:w="1712" w:type="dxa"/>
                <w:shd w:val="clear" w:color="auto" w:fill="auto"/>
                <w:noWrap/>
                <w:vAlign w:val="center"/>
              </w:tcPr>
            </w:tcPrChange>
          </w:tcPr>
          <w:p w14:paraId="11B0DD7A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37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38" w:author="Gen-Chang Hsu" w:date="2024-08-28T10:30:00Z" w16du:dateUtc="2024-08-28T14:30:00Z">
                  <w:rPr>
                    <w:ins w:id="223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40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41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F9568B">
                <w:rPr>
                  <w:rFonts w:cs="Times New Roman"/>
                  <w:sz w:val="22"/>
                  <w:vertAlign w:val="superscript"/>
                  <w:lang w:eastAsia="zh-CN" w:bidi="ar"/>
                  <w:rPrChange w:id="2242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F9568B">
                <w:rPr>
                  <w:rFonts w:cs="Times New Roman"/>
                  <w:sz w:val="22"/>
                  <w:lang w:eastAsia="zh-CN" w:bidi="ar"/>
                  <w:rPrChange w:id="2243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0" w:type="dxa"/>
            <w:shd w:val="clear" w:color="auto" w:fill="auto"/>
            <w:noWrap/>
            <w:vAlign w:val="center"/>
            <w:tcPrChange w:id="2244" w:author="Gen-Chang Hsu" w:date="2024-08-25T21:03:00Z" w16du:dateUtc="2024-08-26T01:03:00Z">
              <w:tcPr>
                <w:tcW w:w="1553" w:type="dxa"/>
                <w:shd w:val="clear" w:color="auto" w:fill="auto"/>
                <w:noWrap/>
                <w:vAlign w:val="center"/>
              </w:tcPr>
            </w:tcPrChange>
          </w:tcPr>
          <w:p w14:paraId="492D477E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45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46" w:author="Gen-Chang Hsu" w:date="2024-08-28T10:30:00Z" w16du:dateUtc="2024-08-28T14:30:00Z">
                  <w:rPr>
                    <w:ins w:id="224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48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49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0" w:type="auto"/>
            <w:shd w:val="clear" w:color="auto" w:fill="auto"/>
            <w:noWrap/>
            <w:vAlign w:val="center"/>
            <w:tcPrChange w:id="2250" w:author="Gen-Chang Hsu" w:date="2024-08-25T21:03:00Z" w16du:dateUtc="2024-08-26T01:03:00Z">
              <w:tcPr>
                <w:tcW w:w="0" w:type="auto"/>
                <w:shd w:val="clear" w:color="auto" w:fill="auto"/>
                <w:noWrap/>
                <w:vAlign w:val="center"/>
              </w:tcPr>
            </w:tcPrChange>
          </w:tcPr>
          <w:p w14:paraId="691C9320" w14:textId="77777777" w:rsidR="009F1E1C" w:rsidRPr="00F9568B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51" w:author="Gen-Chang Hsu" w:date="2024-08-25T21:02:00Z" w16du:dateUtc="2024-08-26T01:02:00Z"/>
                <w:rFonts w:cs="Times New Roman"/>
                <w:color w:val="auto"/>
                <w:sz w:val="22"/>
                <w:lang w:eastAsia="zh-CN" w:bidi="ar"/>
                <w:rPrChange w:id="2252" w:author="Gen-Chang Hsu" w:date="2024-08-28T10:30:00Z" w16du:dateUtc="2024-08-28T14:30:00Z">
                  <w:rPr>
                    <w:ins w:id="225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254" w:author="Gen-Chang Hsu" w:date="2024-08-25T21:02:00Z" w16du:dateUtc="2024-08-26T01:02:00Z">
              <w:r w:rsidRPr="00F9568B">
                <w:rPr>
                  <w:rFonts w:cs="Times New Roman"/>
                  <w:sz w:val="22"/>
                  <w:lang w:eastAsia="zh-CN" w:bidi="ar"/>
                  <w:rPrChange w:id="2255" w:author="Gen-Chang Hsu" w:date="2024-08-28T10:30:00Z" w16du:dateUtc="2024-08-28T14:30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2256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15CA4748" w14:textId="77777777" w:rsidR="00E5465D" w:rsidRDefault="00E5465D">
      <w:pPr>
        <w:spacing w:after="0" w:line="240" w:lineRule="auto"/>
        <w:jc w:val="left"/>
        <w:rPr>
          <w:ins w:id="2257" w:author="Gen-Chang Hsu" w:date="2024-08-27T20:39:00Z" w16du:dateUtc="2024-08-28T00:39:00Z"/>
          <w:rFonts w:cs="Times New Roman"/>
          <w:b/>
          <w:color w:val="FF0000"/>
          <w:szCs w:val="24"/>
        </w:rPr>
      </w:pPr>
      <w:ins w:id="2258" w:author="Gen-Chang Hsu" w:date="2024-08-27T20:39:00Z" w16du:dateUtc="2024-08-28T00:39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62F9E693" w14:textId="2FAB8241" w:rsidR="00961B7D" w:rsidRPr="00964B6E" w:rsidRDefault="00E5465D" w:rsidP="00961B7D">
      <w:pPr>
        <w:jc w:val="left"/>
        <w:rPr>
          <w:ins w:id="2259" w:author="Gen-Chang Hsu" w:date="2024-08-27T22:27:00Z" w16du:dateUtc="2024-08-28T02:27:00Z"/>
          <w:rFonts w:cs="Times New Roman"/>
          <w:szCs w:val="24"/>
          <w:rPrChange w:id="2260" w:author="Gen-Chang Hsu" w:date="2024-08-28T11:34:00Z" w16du:dateUtc="2024-08-28T15:34:00Z">
            <w:rPr>
              <w:ins w:id="2261" w:author="Gen-Chang Hsu" w:date="2024-08-27T22:27:00Z" w16du:dateUtc="2024-08-28T02:27:00Z"/>
              <w:rFonts w:cs="Times New Roman"/>
              <w:color w:val="FF0000"/>
              <w:szCs w:val="24"/>
            </w:rPr>
          </w:rPrChange>
        </w:rPr>
      </w:pPr>
      <w:ins w:id="2262" w:author="Gen-Chang Hsu" w:date="2024-08-27T20:39:00Z" w16du:dateUtc="2024-08-28T00:39:00Z">
        <w:r w:rsidRPr="00964B6E">
          <w:rPr>
            <w:rFonts w:cs="Times New Roman"/>
            <w:b/>
            <w:szCs w:val="24"/>
          </w:rPr>
          <w:lastRenderedPageBreak/>
          <w:t xml:space="preserve">Table SE. </w:t>
        </w:r>
      </w:ins>
      <w:ins w:id="2263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64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The</w:t>
        </w:r>
      </w:ins>
      <w:ins w:id="2265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66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67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68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abundance</w:t>
        </w:r>
      </w:ins>
      <w:ins w:id="2269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70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(number of individuals in the sweep net samples)</w:t>
        </w:r>
      </w:ins>
      <w:ins w:id="2271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72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of the </w:t>
        </w:r>
      </w:ins>
      <w:ins w:id="2273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74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three prey </w:t>
        </w:r>
      </w:ins>
      <w:ins w:id="2275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76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guild</w:t>
        </w:r>
      </w:ins>
      <w:ins w:id="2277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78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</w:t>
        </w:r>
      </w:ins>
      <w:ins w:id="2279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80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at the flowering and ripening stages in organic and conventional farms in the three study years.</w:t>
        </w:r>
      </w:ins>
      <w:ins w:id="2281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82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83" w:author="Gen-Chang Hsu" w:date="2024-08-27T22:30:00Z" w16du:dateUtc="2024-08-28T02:30:00Z">
        <w:r w:rsidR="00961B7D" w:rsidRPr="00964B6E">
          <w:rPr>
            <w:rFonts w:cs="Times New Roman"/>
            <w:szCs w:val="24"/>
            <w:rPrChange w:id="2284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Numbers represent</w:t>
        </w:r>
      </w:ins>
      <w:ins w:id="2285" w:author="Gen-Chang Hsu" w:date="2024-08-27T22:31:00Z" w16du:dateUtc="2024-08-28T02:31:00Z">
        <w:r w:rsidR="00961B7D" w:rsidRPr="00964B6E">
          <w:rPr>
            <w:rFonts w:cs="Times New Roman"/>
            <w:szCs w:val="24"/>
            <w:rPrChange w:id="2286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the mean (</w:t>
        </w:r>
        <w:r w:rsidR="00AC6BCB" w:rsidRPr="00964B6E">
          <w:rPr>
            <w:rFonts w:cs="Times New Roman"/>
            <w:sz w:val="22"/>
            <w:lang w:eastAsia="zh-CN" w:bidi="ar"/>
          </w:rPr>
          <w:t xml:space="preserve">± </w:t>
        </w:r>
        <w:r w:rsidR="00961B7D" w:rsidRPr="00964B6E">
          <w:rPr>
            <w:rFonts w:cs="Times New Roman"/>
            <w:szCs w:val="24"/>
            <w:rPrChange w:id="228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SE) across the replicate farms.</w:t>
        </w:r>
      </w:ins>
    </w:p>
    <w:p w14:paraId="3503ACC0" w14:textId="77777777" w:rsidR="00EB5216" w:rsidRPr="00964B6E" w:rsidRDefault="00EB5216" w:rsidP="00EB5216">
      <w:pPr>
        <w:spacing w:after="0"/>
        <w:rPr>
          <w:ins w:id="2288" w:author="Gen-Chang Hsu" w:date="2024-08-28T10:29:00Z" w16du:dateUtc="2024-08-28T14:29:00Z"/>
          <w:rFonts w:cs="Times New Roman"/>
          <w:szCs w:val="24"/>
        </w:rPr>
      </w:pPr>
      <w:ins w:id="2289" w:author="Gen-Chang Hsu" w:date="2024-08-28T10:29:00Z" w16du:dateUtc="2024-08-28T14:29:00Z">
        <w:r w:rsidRPr="00964B6E">
          <w:rPr>
            <w:rFonts w:cs="Times New Roman"/>
            <w:szCs w:val="24"/>
          </w:rPr>
          <w:t>(a) Flowering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1260"/>
        <w:gridCol w:w="1260"/>
        <w:gridCol w:w="1260"/>
        <w:gridCol w:w="1260"/>
        <w:gridCol w:w="1260"/>
        <w:gridCol w:w="1260"/>
        <w:tblGridChange w:id="2290">
          <w:tblGrid>
            <w:gridCol w:w="1801"/>
            <w:gridCol w:w="1260"/>
            <w:gridCol w:w="1260"/>
            <w:gridCol w:w="1260"/>
            <w:gridCol w:w="1260"/>
            <w:gridCol w:w="1260"/>
            <w:gridCol w:w="1260"/>
          </w:tblGrid>
        </w:tblGridChange>
      </w:tblGrid>
      <w:tr w:rsidR="00964B6E" w:rsidRPr="00964B6E" w14:paraId="5ACD212E" w14:textId="77777777" w:rsidTr="00964B6E">
        <w:trPr>
          <w:trHeight w:hRule="exact" w:val="488"/>
          <w:ins w:id="2291" w:author="Gen-Chang Hsu" w:date="2024-08-28T10:29:00Z" w16du:dateUtc="2024-08-28T14:29:00Z"/>
        </w:trPr>
        <w:tc>
          <w:tcPr>
            <w:tcW w:w="962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072208" w14:textId="4BA46D4F" w:rsidR="00EB5216" w:rsidRPr="00964B6E" w:rsidRDefault="0040091C" w:rsidP="00066407">
            <w:pPr>
              <w:spacing w:line="240" w:lineRule="auto"/>
              <w:jc w:val="left"/>
              <w:rPr>
                <w:ins w:id="2292" w:author="Gen-Chang Hsu" w:date="2024-08-28T10:29:00Z" w16du:dateUtc="2024-08-28T14:29:00Z"/>
                <w:rFonts w:cs="Times New Roman"/>
                <w:sz w:val="22"/>
              </w:rPr>
            </w:pPr>
            <w:ins w:id="229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29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B17668" w14:textId="77777777" w:rsidR="00EB5216" w:rsidRPr="00964B6E" w:rsidRDefault="00EB5216" w:rsidP="00066407">
            <w:pPr>
              <w:spacing w:line="240" w:lineRule="auto"/>
              <w:jc w:val="center"/>
              <w:rPr>
                <w:ins w:id="2295" w:author="Gen-Chang Hsu" w:date="2024-08-28T10:29:00Z" w16du:dateUtc="2024-08-28T14:29:00Z"/>
                <w:rFonts w:cs="Times New Roman"/>
                <w:sz w:val="22"/>
              </w:rPr>
            </w:pPr>
            <w:ins w:id="229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20184408" w14:textId="77777777" w:rsidR="00EB5216" w:rsidRPr="00964B6E" w:rsidRDefault="00EB5216" w:rsidP="00066407">
            <w:pPr>
              <w:spacing w:line="240" w:lineRule="auto"/>
              <w:jc w:val="center"/>
              <w:rPr>
                <w:ins w:id="2297" w:author="Gen-Chang Hsu" w:date="2024-08-28T10:29:00Z" w16du:dateUtc="2024-08-28T14:29:00Z"/>
                <w:rFonts w:cs="Times New Roman"/>
                <w:sz w:val="22"/>
              </w:rPr>
            </w:pPr>
            <w:ins w:id="229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F6AEFC" w14:textId="77777777" w:rsidR="00EB5216" w:rsidRPr="00964B6E" w:rsidRDefault="00EB5216" w:rsidP="00066407">
            <w:pPr>
              <w:spacing w:line="240" w:lineRule="auto"/>
              <w:jc w:val="center"/>
              <w:rPr>
                <w:ins w:id="2299" w:author="Gen-Chang Hsu" w:date="2024-08-28T10:29:00Z" w16du:dateUtc="2024-08-28T14:29:00Z"/>
                <w:rFonts w:cs="Times New Roman"/>
                <w:sz w:val="22"/>
              </w:rPr>
            </w:pPr>
            <w:ins w:id="230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5BA3EFB5" w14:textId="77777777" w:rsidR="00EB5216" w:rsidRPr="00964B6E" w:rsidRDefault="00EB5216" w:rsidP="00066407">
            <w:pPr>
              <w:spacing w:line="240" w:lineRule="auto"/>
              <w:jc w:val="center"/>
              <w:rPr>
                <w:ins w:id="2301" w:author="Gen-Chang Hsu" w:date="2024-08-28T10:29:00Z" w16du:dateUtc="2024-08-28T14:29:00Z"/>
                <w:rFonts w:cs="Times New Roman"/>
                <w:sz w:val="22"/>
              </w:rPr>
            </w:pPr>
            <w:ins w:id="230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</w:t>
              </w:r>
              <w:r w:rsidRPr="00964B6E">
                <w:rPr>
                  <w:rFonts w:cs="Times New Roman"/>
                  <w:sz w:val="22"/>
                </w:rPr>
                <w:t>8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2FDDC1" w14:textId="77777777" w:rsidR="00EB5216" w:rsidRPr="00964B6E" w:rsidRDefault="00EB5216" w:rsidP="00066407">
            <w:pPr>
              <w:spacing w:line="240" w:lineRule="auto"/>
              <w:jc w:val="center"/>
              <w:rPr>
                <w:ins w:id="2303" w:author="Gen-Chang Hsu" w:date="2024-08-28T10:29:00Z" w16du:dateUtc="2024-08-28T14:29:00Z"/>
                <w:rFonts w:cs="Times New Roman"/>
                <w:sz w:val="22"/>
              </w:rPr>
            </w:pPr>
            <w:ins w:id="230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</w:t>
              </w:r>
              <w:r w:rsidRPr="00964B6E">
                <w:rPr>
                  <w:rFonts w:cs="Times New Roman"/>
                  <w:sz w:val="22"/>
                </w:rPr>
                <w:t>9</w:t>
              </w:r>
            </w:ins>
          </w:p>
          <w:p w14:paraId="365AF747" w14:textId="77777777" w:rsidR="00EB5216" w:rsidRPr="00964B6E" w:rsidRDefault="00EB5216" w:rsidP="00066407">
            <w:pPr>
              <w:spacing w:line="240" w:lineRule="auto"/>
              <w:jc w:val="center"/>
              <w:rPr>
                <w:ins w:id="2305" w:author="Gen-Chang Hsu" w:date="2024-08-28T10:29:00Z" w16du:dateUtc="2024-08-28T14:29:00Z"/>
                <w:rFonts w:cs="Times New Roman"/>
                <w:sz w:val="22"/>
              </w:rPr>
            </w:pPr>
            <w:ins w:id="230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35A11B96" w14:textId="77777777" w:rsidTr="00964B6E">
        <w:trPr>
          <w:trHeight w:hRule="exact" w:val="488"/>
          <w:ins w:id="2307" w:author="Gen-Chang Hsu" w:date="2024-08-28T10:29:00Z" w16du:dateUtc="2024-08-28T14:29:00Z"/>
        </w:trPr>
        <w:tc>
          <w:tcPr>
            <w:tcW w:w="962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EB902" w14:textId="77777777" w:rsidR="00EB5216" w:rsidRPr="00964B6E" w:rsidRDefault="00EB5216" w:rsidP="00066407">
            <w:pPr>
              <w:spacing w:line="240" w:lineRule="auto"/>
              <w:jc w:val="left"/>
              <w:rPr>
                <w:ins w:id="2308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8C264B" w14:textId="77777777" w:rsidR="00EB5216" w:rsidRPr="00964B6E" w:rsidRDefault="00EB5216" w:rsidP="00066407">
            <w:pPr>
              <w:spacing w:line="240" w:lineRule="auto"/>
              <w:jc w:val="center"/>
              <w:rPr>
                <w:ins w:id="2309" w:author="Gen-Chang Hsu" w:date="2024-08-28T10:29:00Z" w16du:dateUtc="2024-08-28T14:29:00Z"/>
                <w:rFonts w:cs="Times New Roman"/>
                <w:sz w:val="22"/>
              </w:rPr>
            </w:pPr>
            <w:ins w:id="231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A5D74D" w14:textId="77777777" w:rsidR="00EB5216" w:rsidRPr="00964B6E" w:rsidRDefault="00EB5216" w:rsidP="00066407">
            <w:pPr>
              <w:spacing w:line="240" w:lineRule="auto"/>
              <w:jc w:val="center"/>
              <w:rPr>
                <w:ins w:id="2311" w:author="Gen-Chang Hsu" w:date="2024-08-28T10:29:00Z" w16du:dateUtc="2024-08-28T14:29:00Z"/>
                <w:rFonts w:cs="Times New Roman"/>
                <w:sz w:val="22"/>
              </w:rPr>
            </w:pPr>
            <w:ins w:id="231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416676" w14:textId="77777777" w:rsidR="00EB5216" w:rsidRPr="00964B6E" w:rsidRDefault="00EB5216" w:rsidP="00066407">
            <w:pPr>
              <w:spacing w:line="240" w:lineRule="auto"/>
              <w:jc w:val="center"/>
              <w:rPr>
                <w:ins w:id="2313" w:author="Gen-Chang Hsu" w:date="2024-08-28T10:29:00Z" w16du:dateUtc="2024-08-28T14:29:00Z"/>
                <w:rFonts w:cs="Times New Roman"/>
                <w:sz w:val="22"/>
              </w:rPr>
            </w:pPr>
            <w:ins w:id="231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048D44" w14:textId="77777777" w:rsidR="00EB5216" w:rsidRPr="00964B6E" w:rsidRDefault="00EB5216" w:rsidP="00066407">
            <w:pPr>
              <w:spacing w:line="240" w:lineRule="auto"/>
              <w:jc w:val="center"/>
              <w:rPr>
                <w:ins w:id="2315" w:author="Gen-Chang Hsu" w:date="2024-08-28T10:29:00Z" w16du:dateUtc="2024-08-28T14:29:00Z"/>
                <w:rFonts w:cs="Times New Roman"/>
                <w:sz w:val="22"/>
              </w:rPr>
            </w:pPr>
            <w:ins w:id="231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C3FB8" w14:textId="77777777" w:rsidR="00EB5216" w:rsidRPr="00964B6E" w:rsidRDefault="00EB5216" w:rsidP="00066407">
            <w:pPr>
              <w:spacing w:line="240" w:lineRule="auto"/>
              <w:jc w:val="center"/>
              <w:rPr>
                <w:ins w:id="2317" w:author="Gen-Chang Hsu" w:date="2024-08-28T10:29:00Z" w16du:dateUtc="2024-08-28T14:29:00Z"/>
                <w:rFonts w:cs="Times New Roman"/>
                <w:sz w:val="22"/>
              </w:rPr>
            </w:pPr>
            <w:ins w:id="231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1563C4" w14:textId="77777777" w:rsidR="00EB5216" w:rsidRPr="00964B6E" w:rsidRDefault="00EB5216" w:rsidP="00066407">
            <w:pPr>
              <w:spacing w:line="240" w:lineRule="auto"/>
              <w:jc w:val="center"/>
              <w:rPr>
                <w:ins w:id="2319" w:author="Gen-Chang Hsu" w:date="2024-08-28T10:29:00Z" w16du:dateUtc="2024-08-28T14:29:00Z"/>
                <w:rFonts w:cs="Times New Roman"/>
                <w:sz w:val="22"/>
              </w:rPr>
            </w:pPr>
            <w:ins w:id="232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2CD5EBFE" w14:textId="77777777" w:rsidTr="00964B6E">
        <w:trPr>
          <w:trHeight w:hRule="exact" w:val="488"/>
          <w:ins w:id="2321" w:author="Gen-Chang Hsu" w:date="2024-08-28T10:29:00Z" w16du:dateUtc="2024-08-28T14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AC2AFA" w14:textId="0601EAAD" w:rsidR="003809C8" w:rsidRPr="00964B6E" w:rsidRDefault="003809C8" w:rsidP="003809C8">
            <w:pPr>
              <w:spacing w:line="240" w:lineRule="auto"/>
              <w:jc w:val="left"/>
              <w:rPr>
                <w:ins w:id="2322" w:author="Gen-Chang Hsu" w:date="2024-08-28T10:29:00Z" w16du:dateUtc="2024-08-28T14:29:00Z"/>
                <w:rFonts w:cs="Times New Roman"/>
                <w:sz w:val="22"/>
              </w:rPr>
            </w:pPr>
            <w:ins w:id="232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2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67F9785B" w14:textId="0E6E8DD5" w:rsidR="003809C8" w:rsidRPr="00964B6E" w:rsidRDefault="003809C8" w:rsidP="003809C8">
            <w:pPr>
              <w:jc w:val="center"/>
              <w:textAlignment w:val="center"/>
              <w:rPr>
                <w:ins w:id="2325" w:author="Gen-Chang Hsu" w:date="2024-08-28T10:29:00Z" w16du:dateUtc="2024-08-28T14:29:00Z"/>
                <w:rFonts w:cs="Times New Roman"/>
                <w:sz w:val="22"/>
              </w:rPr>
            </w:pPr>
            <w:ins w:id="2326" w:author="Gen-Chang Hsu" w:date="2024-08-28T11:31:00Z" w16du:dateUtc="2024-08-28T15:31:00Z">
              <w:r w:rsidRPr="00964B6E">
                <w:rPr>
                  <w:sz w:val="22"/>
                  <w:rPrChange w:id="2327" w:author="Gen-Chang Hsu" w:date="2024-08-28T11:34:00Z" w16du:dateUtc="2024-08-28T15:34:00Z">
                    <w:rPr/>
                  </w:rPrChange>
                </w:rPr>
                <w:t>32.7 ± 17.7</w:t>
              </w:r>
            </w:ins>
          </w:p>
        </w:tc>
        <w:tc>
          <w:tcPr>
            <w:tcW w:w="673" w:type="pct"/>
            <w:shd w:val="clear" w:color="auto" w:fill="auto"/>
          </w:tcPr>
          <w:p w14:paraId="688B3C75" w14:textId="4243E2A5" w:rsidR="003809C8" w:rsidRPr="00964B6E" w:rsidRDefault="003809C8" w:rsidP="003809C8">
            <w:pPr>
              <w:jc w:val="center"/>
              <w:textAlignment w:val="center"/>
              <w:rPr>
                <w:ins w:id="2328" w:author="Gen-Chang Hsu" w:date="2024-08-28T10:29:00Z" w16du:dateUtc="2024-08-28T14:29:00Z"/>
                <w:rFonts w:cs="Times New Roman"/>
                <w:sz w:val="22"/>
              </w:rPr>
            </w:pPr>
            <w:ins w:id="2329" w:author="Gen-Chang Hsu" w:date="2024-08-28T11:31:00Z" w16du:dateUtc="2024-08-28T15:31:00Z">
              <w:r w:rsidRPr="00964B6E">
                <w:rPr>
                  <w:sz w:val="22"/>
                  <w:rPrChange w:id="2330" w:author="Gen-Chang Hsu" w:date="2024-08-28T11:34:00Z" w16du:dateUtc="2024-08-28T15:34:00Z">
                    <w:rPr/>
                  </w:rPrChange>
                </w:rPr>
                <w:t>54.3 ± 17.2</w:t>
              </w:r>
            </w:ins>
          </w:p>
        </w:tc>
        <w:tc>
          <w:tcPr>
            <w:tcW w:w="673" w:type="pct"/>
            <w:shd w:val="clear" w:color="auto" w:fill="auto"/>
          </w:tcPr>
          <w:p w14:paraId="409B5468" w14:textId="415AAB9C" w:rsidR="003809C8" w:rsidRPr="00964B6E" w:rsidRDefault="003809C8" w:rsidP="003809C8">
            <w:pPr>
              <w:jc w:val="center"/>
              <w:textAlignment w:val="center"/>
              <w:rPr>
                <w:ins w:id="2331" w:author="Gen-Chang Hsu" w:date="2024-08-28T10:29:00Z" w16du:dateUtc="2024-08-28T14:29:00Z"/>
                <w:rFonts w:cs="Times New Roman"/>
                <w:sz w:val="22"/>
              </w:rPr>
            </w:pPr>
            <w:ins w:id="2332" w:author="Gen-Chang Hsu" w:date="2024-08-28T11:31:00Z" w16du:dateUtc="2024-08-28T15:31:00Z">
              <w:r w:rsidRPr="00964B6E">
                <w:rPr>
                  <w:sz w:val="22"/>
                  <w:rPrChange w:id="2333" w:author="Gen-Chang Hsu" w:date="2024-08-28T11:34:00Z" w16du:dateUtc="2024-08-28T15:34:00Z">
                    <w:rPr/>
                  </w:rPrChange>
                </w:rPr>
                <w:t>32.6 ± 7.5</w:t>
              </w:r>
            </w:ins>
          </w:p>
        </w:tc>
        <w:tc>
          <w:tcPr>
            <w:tcW w:w="673" w:type="pct"/>
          </w:tcPr>
          <w:p w14:paraId="2201F5F2" w14:textId="4E764714" w:rsidR="003809C8" w:rsidRPr="00964B6E" w:rsidRDefault="003809C8" w:rsidP="003809C8">
            <w:pPr>
              <w:jc w:val="center"/>
              <w:textAlignment w:val="center"/>
              <w:rPr>
                <w:ins w:id="233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35" w:author="Gen-Chang Hsu" w:date="2024-08-28T11:31:00Z" w16du:dateUtc="2024-08-28T15:31:00Z">
              <w:r w:rsidRPr="00964B6E">
                <w:rPr>
                  <w:sz w:val="22"/>
                  <w:rPrChange w:id="2336" w:author="Gen-Chang Hsu" w:date="2024-08-28T11:34:00Z" w16du:dateUtc="2024-08-28T15:34:00Z">
                    <w:rPr/>
                  </w:rPrChange>
                </w:rPr>
                <w:t>39.1 ± 7.4</w:t>
              </w:r>
            </w:ins>
          </w:p>
        </w:tc>
        <w:tc>
          <w:tcPr>
            <w:tcW w:w="673" w:type="pct"/>
          </w:tcPr>
          <w:p w14:paraId="4045086D" w14:textId="2A91A814" w:rsidR="003809C8" w:rsidRPr="00964B6E" w:rsidRDefault="003809C8" w:rsidP="003809C8">
            <w:pPr>
              <w:jc w:val="center"/>
              <w:textAlignment w:val="center"/>
              <w:rPr>
                <w:ins w:id="2337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38" w:author="Gen-Chang Hsu" w:date="2024-08-28T11:31:00Z" w16du:dateUtc="2024-08-28T15:31:00Z">
              <w:r w:rsidRPr="00964B6E">
                <w:rPr>
                  <w:sz w:val="22"/>
                  <w:rPrChange w:id="2339" w:author="Gen-Chang Hsu" w:date="2024-08-28T11:34:00Z" w16du:dateUtc="2024-08-28T15:34:00Z">
                    <w:rPr/>
                  </w:rPrChange>
                </w:rPr>
                <w:t>100.7 ± 46.4</w:t>
              </w:r>
            </w:ins>
          </w:p>
        </w:tc>
        <w:tc>
          <w:tcPr>
            <w:tcW w:w="673" w:type="pct"/>
          </w:tcPr>
          <w:p w14:paraId="33610A53" w14:textId="30E9CAA1" w:rsidR="003809C8" w:rsidRPr="00964B6E" w:rsidRDefault="003809C8" w:rsidP="003809C8">
            <w:pPr>
              <w:jc w:val="center"/>
              <w:textAlignment w:val="center"/>
              <w:rPr>
                <w:ins w:id="234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41" w:author="Gen-Chang Hsu" w:date="2024-08-28T11:31:00Z" w16du:dateUtc="2024-08-28T15:31:00Z">
              <w:r w:rsidRPr="00964B6E">
                <w:rPr>
                  <w:sz w:val="22"/>
                  <w:rPrChange w:id="2342" w:author="Gen-Chang Hsu" w:date="2024-08-28T11:34:00Z" w16du:dateUtc="2024-08-28T15:34:00Z">
                    <w:rPr/>
                  </w:rPrChange>
                </w:rPr>
                <w:t>143.3 ± 53.6</w:t>
              </w:r>
            </w:ins>
          </w:p>
        </w:tc>
      </w:tr>
      <w:tr w:rsidR="00964B6E" w:rsidRPr="00964B6E" w14:paraId="659C6E30" w14:textId="77777777" w:rsidTr="00964B6E">
        <w:trPr>
          <w:trHeight w:hRule="exact" w:val="488"/>
          <w:ins w:id="2343" w:author="Gen-Chang Hsu" w:date="2024-08-28T10:29:00Z" w16du:dateUtc="2024-08-28T14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CB40F2" w14:textId="67EE20AC" w:rsidR="003809C8" w:rsidRPr="00964B6E" w:rsidRDefault="003809C8" w:rsidP="003809C8">
            <w:pPr>
              <w:spacing w:line="240" w:lineRule="auto"/>
              <w:jc w:val="left"/>
              <w:rPr>
                <w:ins w:id="2344" w:author="Gen-Chang Hsu" w:date="2024-08-28T10:29:00Z" w16du:dateUtc="2024-08-28T14:29:00Z"/>
                <w:rFonts w:cs="Times New Roman"/>
                <w:sz w:val="22"/>
              </w:rPr>
            </w:pPr>
            <w:ins w:id="2345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46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01875D4F" w14:textId="140F4148" w:rsidR="003809C8" w:rsidRPr="00964B6E" w:rsidRDefault="003809C8" w:rsidP="003809C8">
            <w:pPr>
              <w:jc w:val="center"/>
              <w:textAlignment w:val="center"/>
              <w:rPr>
                <w:ins w:id="2347" w:author="Gen-Chang Hsu" w:date="2024-08-28T10:29:00Z" w16du:dateUtc="2024-08-28T14:29:00Z"/>
                <w:rFonts w:cs="Times New Roman"/>
                <w:sz w:val="22"/>
              </w:rPr>
            </w:pPr>
            <w:ins w:id="2348" w:author="Gen-Chang Hsu" w:date="2024-08-28T11:31:00Z" w16du:dateUtc="2024-08-28T15:31:00Z">
              <w:r w:rsidRPr="00964B6E">
                <w:rPr>
                  <w:sz w:val="22"/>
                  <w:rPrChange w:id="2349" w:author="Gen-Chang Hsu" w:date="2024-08-28T11:34:00Z" w16du:dateUtc="2024-08-28T15:34:00Z">
                    <w:rPr/>
                  </w:rPrChange>
                </w:rPr>
                <w:t>2.5 ± 0.5</w:t>
              </w:r>
            </w:ins>
          </w:p>
        </w:tc>
        <w:tc>
          <w:tcPr>
            <w:tcW w:w="673" w:type="pct"/>
            <w:shd w:val="clear" w:color="auto" w:fill="auto"/>
          </w:tcPr>
          <w:p w14:paraId="41134790" w14:textId="190D93D3" w:rsidR="003809C8" w:rsidRPr="00964B6E" w:rsidRDefault="003809C8" w:rsidP="003809C8">
            <w:pPr>
              <w:jc w:val="center"/>
              <w:textAlignment w:val="center"/>
              <w:rPr>
                <w:ins w:id="2350" w:author="Gen-Chang Hsu" w:date="2024-08-28T10:29:00Z" w16du:dateUtc="2024-08-28T14:29:00Z"/>
                <w:rFonts w:cs="Times New Roman"/>
                <w:sz w:val="22"/>
              </w:rPr>
            </w:pPr>
            <w:ins w:id="2351" w:author="Gen-Chang Hsu" w:date="2024-08-28T11:31:00Z" w16du:dateUtc="2024-08-28T15:31:00Z">
              <w:r w:rsidRPr="00964B6E">
                <w:rPr>
                  <w:sz w:val="22"/>
                  <w:rPrChange w:id="2352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  <w:shd w:val="clear" w:color="auto" w:fill="auto"/>
          </w:tcPr>
          <w:p w14:paraId="1BAD2B12" w14:textId="726EBC4B" w:rsidR="003809C8" w:rsidRPr="00964B6E" w:rsidRDefault="003809C8" w:rsidP="003809C8">
            <w:pPr>
              <w:jc w:val="center"/>
              <w:textAlignment w:val="center"/>
              <w:rPr>
                <w:ins w:id="2353" w:author="Gen-Chang Hsu" w:date="2024-08-28T10:29:00Z" w16du:dateUtc="2024-08-28T14:29:00Z"/>
                <w:rFonts w:cs="Times New Roman"/>
                <w:sz w:val="22"/>
              </w:rPr>
            </w:pPr>
            <w:ins w:id="2354" w:author="Gen-Chang Hsu" w:date="2024-08-28T11:31:00Z" w16du:dateUtc="2024-08-28T15:31:00Z">
              <w:r w:rsidRPr="00964B6E">
                <w:rPr>
                  <w:sz w:val="22"/>
                  <w:rPrChange w:id="2355" w:author="Gen-Chang Hsu" w:date="2024-08-28T11:34:00Z" w16du:dateUtc="2024-08-28T15:34:00Z">
                    <w:rPr/>
                  </w:rPrChange>
                </w:rPr>
                <w:t>7.7 ± 6.2</w:t>
              </w:r>
            </w:ins>
          </w:p>
        </w:tc>
        <w:tc>
          <w:tcPr>
            <w:tcW w:w="673" w:type="pct"/>
          </w:tcPr>
          <w:p w14:paraId="5D5A029E" w14:textId="799E74AD" w:rsidR="003809C8" w:rsidRPr="00964B6E" w:rsidRDefault="003809C8" w:rsidP="003809C8">
            <w:pPr>
              <w:jc w:val="center"/>
              <w:textAlignment w:val="center"/>
              <w:rPr>
                <w:ins w:id="235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57" w:author="Gen-Chang Hsu" w:date="2024-08-28T11:31:00Z" w16du:dateUtc="2024-08-28T15:31:00Z">
              <w:r w:rsidRPr="00964B6E">
                <w:rPr>
                  <w:sz w:val="22"/>
                  <w:rPrChange w:id="2358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</w:tcPr>
          <w:p w14:paraId="61234043" w14:textId="771E7626" w:rsidR="003809C8" w:rsidRPr="00964B6E" w:rsidRDefault="003809C8" w:rsidP="003809C8">
            <w:pPr>
              <w:jc w:val="center"/>
              <w:textAlignment w:val="center"/>
              <w:rPr>
                <w:ins w:id="2359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60" w:author="Gen-Chang Hsu" w:date="2024-08-28T11:31:00Z" w16du:dateUtc="2024-08-28T15:31:00Z">
              <w:r w:rsidRPr="00964B6E">
                <w:rPr>
                  <w:sz w:val="22"/>
                  <w:rPrChange w:id="2361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  <w:tc>
          <w:tcPr>
            <w:tcW w:w="673" w:type="pct"/>
          </w:tcPr>
          <w:p w14:paraId="20653484" w14:textId="7EB09A91" w:rsidR="003809C8" w:rsidRPr="00964B6E" w:rsidRDefault="003809C8" w:rsidP="003809C8">
            <w:pPr>
              <w:jc w:val="center"/>
              <w:textAlignment w:val="center"/>
              <w:rPr>
                <w:ins w:id="236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63" w:author="Gen-Chang Hsu" w:date="2024-08-28T11:31:00Z" w16du:dateUtc="2024-08-28T15:31:00Z">
              <w:r w:rsidRPr="00964B6E">
                <w:rPr>
                  <w:sz w:val="22"/>
                  <w:rPrChange w:id="2364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</w:tr>
      <w:tr w:rsidR="00964B6E" w:rsidRPr="00964B6E" w14:paraId="04A26EC8" w14:textId="77777777" w:rsidTr="00964B6E">
        <w:trPr>
          <w:trHeight w:hRule="exact" w:val="488"/>
          <w:ins w:id="2365" w:author="Gen-Chang Hsu" w:date="2024-08-28T10:29:00Z" w16du:dateUtc="2024-08-28T14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3C1728" w14:textId="4682B758" w:rsidR="003809C8" w:rsidRPr="00964B6E" w:rsidRDefault="003809C8" w:rsidP="003809C8">
            <w:pPr>
              <w:spacing w:line="240" w:lineRule="auto"/>
              <w:jc w:val="left"/>
              <w:rPr>
                <w:ins w:id="2366" w:author="Gen-Chang Hsu" w:date="2024-08-28T10:29:00Z" w16du:dateUtc="2024-08-28T14:29:00Z"/>
                <w:rFonts w:cs="Times New Roman"/>
                <w:sz w:val="22"/>
              </w:rPr>
            </w:pPr>
            <w:ins w:id="2367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68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73" w:type="pct"/>
            <w:shd w:val="clear" w:color="auto" w:fill="auto"/>
          </w:tcPr>
          <w:p w14:paraId="45512CB4" w14:textId="61FEBE94" w:rsidR="003809C8" w:rsidRPr="00964B6E" w:rsidRDefault="003809C8" w:rsidP="003809C8">
            <w:pPr>
              <w:jc w:val="center"/>
              <w:textAlignment w:val="center"/>
              <w:rPr>
                <w:ins w:id="2369" w:author="Gen-Chang Hsu" w:date="2024-08-28T10:29:00Z" w16du:dateUtc="2024-08-28T14:29:00Z"/>
                <w:rFonts w:cs="Times New Roman"/>
                <w:sz w:val="22"/>
              </w:rPr>
            </w:pPr>
            <w:ins w:id="2370" w:author="Gen-Chang Hsu" w:date="2024-08-28T11:31:00Z" w16du:dateUtc="2024-08-28T15:31:00Z">
              <w:r w:rsidRPr="00964B6E">
                <w:rPr>
                  <w:sz w:val="22"/>
                  <w:rPrChange w:id="2371" w:author="Gen-Chang Hsu" w:date="2024-08-28T11:34:00Z" w16du:dateUtc="2024-08-28T15:34:00Z">
                    <w:rPr/>
                  </w:rPrChange>
                </w:rPr>
                <w:t>53.7 ± 20</w:t>
              </w:r>
            </w:ins>
          </w:p>
        </w:tc>
        <w:tc>
          <w:tcPr>
            <w:tcW w:w="673" w:type="pct"/>
            <w:shd w:val="clear" w:color="auto" w:fill="auto"/>
          </w:tcPr>
          <w:p w14:paraId="562CC0B1" w14:textId="04E22343" w:rsidR="003809C8" w:rsidRPr="00964B6E" w:rsidRDefault="003809C8" w:rsidP="003809C8">
            <w:pPr>
              <w:jc w:val="center"/>
              <w:textAlignment w:val="center"/>
              <w:rPr>
                <w:ins w:id="2372" w:author="Gen-Chang Hsu" w:date="2024-08-28T10:29:00Z" w16du:dateUtc="2024-08-28T14:29:00Z"/>
                <w:rFonts w:cs="Times New Roman"/>
                <w:sz w:val="22"/>
              </w:rPr>
            </w:pPr>
            <w:ins w:id="2373" w:author="Gen-Chang Hsu" w:date="2024-08-28T11:31:00Z" w16du:dateUtc="2024-08-28T15:31:00Z">
              <w:r w:rsidRPr="00964B6E">
                <w:rPr>
                  <w:sz w:val="22"/>
                  <w:rPrChange w:id="2374" w:author="Gen-Chang Hsu" w:date="2024-08-28T11:34:00Z" w16du:dateUtc="2024-08-28T15:34:00Z">
                    <w:rPr/>
                  </w:rPrChange>
                </w:rPr>
                <w:t>101.3 ± 47.7</w:t>
              </w:r>
            </w:ins>
          </w:p>
        </w:tc>
        <w:tc>
          <w:tcPr>
            <w:tcW w:w="673" w:type="pct"/>
            <w:shd w:val="clear" w:color="auto" w:fill="auto"/>
          </w:tcPr>
          <w:p w14:paraId="0DE93533" w14:textId="726F7F9A" w:rsidR="003809C8" w:rsidRPr="00964B6E" w:rsidRDefault="003809C8" w:rsidP="003809C8">
            <w:pPr>
              <w:jc w:val="center"/>
              <w:textAlignment w:val="center"/>
              <w:rPr>
                <w:ins w:id="2375" w:author="Gen-Chang Hsu" w:date="2024-08-28T10:29:00Z" w16du:dateUtc="2024-08-28T14:29:00Z"/>
                <w:rFonts w:cs="Times New Roman"/>
                <w:sz w:val="22"/>
              </w:rPr>
            </w:pPr>
            <w:ins w:id="2376" w:author="Gen-Chang Hsu" w:date="2024-08-28T11:31:00Z" w16du:dateUtc="2024-08-28T15:31:00Z">
              <w:r w:rsidRPr="00964B6E">
                <w:rPr>
                  <w:sz w:val="22"/>
                  <w:rPrChange w:id="2377" w:author="Gen-Chang Hsu" w:date="2024-08-28T11:34:00Z" w16du:dateUtc="2024-08-28T15:34:00Z">
                    <w:rPr/>
                  </w:rPrChange>
                </w:rPr>
                <w:t>6.3 ± 2.7</w:t>
              </w:r>
            </w:ins>
          </w:p>
        </w:tc>
        <w:tc>
          <w:tcPr>
            <w:tcW w:w="673" w:type="pct"/>
          </w:tcPr>
          <w:p w14:paraId="46AA9269" w14:textId="3A7F34FA" w:rsidR="003809C8" w:rsidRPr="00964B6E" w:rsidRDefault="003809C8" w:rsidP="003809C8">
            <w:pPr>
              <w:jc w:val="center"/>
              <w:textAlignment w:val="center"/>
              <w:rPr>
                <w:ins w:id="237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9" w:author="Gen-Chang Hsu" w:date="2024-08-28T11:31:00Z" w16du:dateUtc="2024-08-28T15:31:00Z">
              <w:r w:rsidRPr="00964B6E">
                <w:rPr>
                  <w:sz w:val="22"/>
                  <w:rPrChange w:id="2380" w:author="Gen-Chang Hsu" w:date="2024-08-28T11:34:00Z" w16du:dateUtc="2024-08-28T15:34:00Z">
                    <w:rPr/>
                  </w:rPrChange>
                </w:rPr>
                <w:t>5.8 ± 3.1</w:t>
              </w:r>
            </w:ins>
          </w:p>
        </w:tc>
        <w:tc>
          <w:tcPr>
            <w:tcW w:w="673" w:type="pct"/>
          </w:tcPr>
          <w:p w14:paraId="18BF986B" w14:textId="3D202261" w:rsidR="003809C8" w:rsidRPr="00964B6E" w:rsidRDefault="003809C8" w:rsidP="003809C8">
            <w:pPr>
              <w:jc w:val="center"/>
              <w:textAlignment w:val="center"/>
              <w:rPr>
                <w:ins w:id="238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82" w:author="Gen-Chang Hsu" w:date="2024-08-28T11:31:00Z" w16du:dateUtc="2024-08-28T15:31:00Z">
              <w:r w:rsidRPr="00964B6E">
                <w:rPr>
                  <w:sz w:val="22"/>
                  <w:rPrChange w:id="2383" w:author="Gen-Chang Hsu" w:date="2024-08-28T11:34:00Z" w16du:dateUtc="2024-08-28T15:34:00Z">
                    <w:rPr/>
                  </w:rPrChange>
                </w:rPr>
                <w:t>14.9 ± 3.1</w:t>
              </w:r>
            </w:ins>
          </w:p>
        </w:tc>
        <w:tc>
          <w:tcPr>
            <w:tcW w:w="673" w:type="pct"/>
          </w:tcPr>
          <w:p w14:paraId="09470549" w14:textId="14D3A8A0" w:rsidR="003809C8" w:rsidRPr="00964B6E" w:rsidRDefault="003809C8" w:rsidP="003809C8">
            <w:pPr>
              <w:jc w:val="center"/>
              <w:textAlignment w:val="center"/>
              <w:rPr>
                <w:ins w:id="238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85" w:author="Gen-Chang Hsu" w:date="2024-08-28T11:31:00Z" w16du:dateUtc="2024-08-28T15:31:00Z">
              <w:r w:rsidRPr="00964B6E">
                <w:rPr>
                  <w:sz w:val="22"/>
                  <w:rPrChange w:id="2386" w:author="Gen-Chang Hsu" w:date="2024-08-28T11:34:00Z" w16du:dateUtc="2024-08-28T15:34:00Z">
                    <w:rPr/>
                  </w:rPrChange>
                </w:rPr>
                <w:t>12.4 ± 2.9</w:t>
              </w:r>
            </w:ins>
          </w:p>
        </w:tc>
      </w:tr>
    </w:tbl>
    <w:p w14:paraId="2A093E73" w14:textId="77777777" w:rsidR="00EB5216" w:rsidRPr="00964B6E" w:rsidRDefault="00EB5216" w:rsidP="00EB5216">
      <w:pPr>
        <w:spacing w:line="480" w:lineRule="auto"/>
        <w:rPr>
          <w:ins w:id="2387" w:author="Gen-Chang Hsu" w:date="2024-08-28T10:29:00Z" w16du:dateUtc="2024-08-28T14:29:00Z"/>
          <w:rFonts w:cs="Times New Roman"/>
          <w:b/>
          <w:szCs w:val="24"/>
        </w:rPr>
      </w:pPr>
    </w:p>
    <w:p w14:paraId="3FAD939A" w14:textId="77777777" w:rsidR="00EB5216" w:rsidRPr="00964B6E" w:rsidRDefault="00EB5216" w:rsidP="00EB5216">
      <w:pPr>
        <w:spacing w:after="0"/>
        <w:rPr>
          <w:ins w:id="2388" w:author="Gen-Chang Hsu" w:date="2024-08-28T10:29:00Z" w16du:dateUtc="2024-08-28T14:29:00Z"/>
          <w:rFonts w:cs="Times New Roman"/>
          <w:szCs w:val="24"/>
        </w:rPr>
      </w:pPr>
      <w:ins w:id="2389" w:author="Gen-Chang Hsu" w:date="2024-08-28T10:29:00Z" w16du:dateUtc="2024-08-28T14:29:00Z">
        <w:r w:rsidRPr="00964B6E">
          <w:rPr>
            <w:rFonts w:cs="Times New Roman"/>
            <w:szCs w:val="24"/>
          </w:rPr>
          <w:t>(b) Ripening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5"/>
        <w:gridCol w:w="1277"/>
        <w:gridCol w:w="1277"/>
        <w:gridCol w:w="1277"/>
        <w:gridCol w:w="1277"/>
        <w:gridCol w:w="1277"/>
        <w:gridCol w:w="1271"/>
        <w:tblGridChange w:id="2390">
          <w:tblGrid>
            <w:gridCol w:w="1705"/>
            <w:gridCol w:w="1277"/>
            <w:gridCol w:w="1277"/>
            <w:gridCol w:w="1277"/>
            <w:gridCol w:w="1277"/>
            <w:gridCol w:w="1277"/>
            <w:gridCol w:w="1271"/>
          </w:tblGrid>
        </w:tblGridChange>
      </w:tblGrid>
      <w:tr w:rsidR="00964B6E" w:rsidRPr="00964B6E" w14:paraId="4184910F" w14:textId="77777777" w:rsidTr="00964B6E">
        <w:trPr>
          <w:trHeight w:hRule="exact" w:val="488"/>
          <w:ins w:id="2391" w:author="Gen-Chang Hsu" w:date="2024-08-28T10:29:00Z" w16du:dateUtc="2024-08-28T14:29:00Z"/>
        </w:trPr>
        <w:tc>
          <w:tcPr>
            <w:tcW w:w="911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0452EA" w14:textId="0C522D6D" w:rsidR="0040091C" w:rsidRPr="00964B6E" w:rsidRDefault="0040091C" w:rsidP="0040091C">
            <w:pPr>
              <w:spacing w:line="240" w:lineRule="auto"/>
              <w:jc w:val="left"/>
              <w:rPr>
                <w:ins w:id="2392" w:author="Gen-Chang Hsu" w:date="2024-08-28T10:29:00Z" w16du:dateUtc="2024-08-28T14:29:00Z"/>
                <w:rFonts w:cs="Times New Roman"/>
                <w:sz w:val="22"/>
              </w:rPr>
            </w:pPr>
            <w:ins w:id="239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9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ED97ED" w14:textId="77777777" w:rsidR="0040091C" w:rsidRPr="00964B6E" w:rsidRDefault="0040091C" w:rsidP="0040091C">
            <w:pPr>
              <w:spacing w:line="240" w:lineRule="auto"/>
              <w:jc w:val="center"/>
              <w:rPr>
                <w:ins w:id="2395" w:author="Gen-Chang Hsu" w:date="2024-08-28T10:29:00Z" w16du:dateUtc="2024-08-28T14:29:00Z"/>
                <w:rFonts w:cs="Times New Roman"/>
                <w:sz w:val="22"/>
              </w:rPr>
            </w:pPr>
            <w:ins w:id="239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3EEA2C6D" w14:textId="77777777" w:rsidR="0040091C" w:rsidRPr="00964B6E" w:rsidRDefault="0040091C" w:rsidP="0040091C">
            <w:pPr>
              <w:spacing w:line="240" w:lineRule="auto"/>
              <w:jc w:val="center"/>
              <w:rPr>
                <w:ins w:id="2397" w:author="Gen-Chang Hsu" w:date="2024-08-28T10:29:00Z" w16du:dateUtc="2024-08-28T14:29:00Z"/>
                <w:rFonts w:cs="Times New Roman"/>
                <w:sz w:val="22"/>
              </w:rPr>
            </w:pPr>
            <w:ins w:id="239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B721F6" w14:textId="77777777" w:rsidR="0040091C" w:rsidRPr="00964B6E" w:rsidRDefault="0040091C" w:rsidP="0040091C">
            <w:pPr>
              <w:spacing w:line="240" w:lineRule="auto"/>
              <w:jc w:val="center"/>
              <w:rPr>
                <w:ins w:id="2399" w:author="Gen-Chang Hsu" w:date="2024-08-28T10:29:00Z" w16du:dateUtc="2024-08-28T14:29:00Z"/>
                <w:rFonts w:cs="Times New Roman"/>
                <w:sz w:val="22"/>
              </w:rPr>
            </w:pPr>
            <w:ins w:id="240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649E99C1" w14:textId="77777777" w:rsidR="0040091C" w:rsidRPr="00964B6E" w:rsidRDefault="0040091C" w:rsidP="0040091C">
            <w:pPr>
              <w:spacing w:line="240" w:lineRule="auto"/>
              <w:jc w:val="center"/>
              <w:rPr>
                <w:ins w:id="2401" w:author="Gen-Chang Hsu" w:date="2024-08-28T10:29:00Z" w16du:dateUtc="2024-08-28T14:29:00Z"/>
                <w:rFonts w:cs="Times New Roman"/>
                <w:sz w:val="22"/>
              </w:rPr>
            </w:pPr>
            <w:ins w:id="240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</w:t>
              </w:r>
              <w:r w:rsidRPr="00964B6E">
                <w:rPr>
                  <w:rFonts w:cs="Times New Roman"/>
                  <w:sz w:val="22"/>
                </w:rPr>
                <w:t>8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D7494" w14:textId="77777777" w:rsidR="0040091C" w:rsidRPr="00964B6E" w:rsidRDefault="0040091C" w:rsidP="0040091C">
            <w:pPr>
              <w:spacing w:line="240" w:lineRule="auto"/>
              <w:jc w:val="center"/>
              <w:rPr>
                <w:ins w:id="2403" w:author="Gen-Chang Hsu" w:date="2024-08-28T10:29:00Z" w16du:dateUtc="2024-08-28T14:29:00Z"/>
                <w:rFonts w:cs="Times New Roman"/>
                <w:sz w:val="22"/>
              </w:rPr>
            </w:pPr>
            <w:ins w:id="240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</w:t>
              </w:r>
              <w:r w:rsidRPr="00964B6E">
                <w:rPr>
                  <w:rFonts w:cs="Times New Roman"/>
                  <w:sz w:val="22"/>
                </w:rPr>
                <w:t>9</w:t>
              </w:r>
            </w:ins>
          </w:p>
          <w:p w14:paraId="6EEE2815" w14:textId="77777777" w:rsidR="0040091C" w:rsidRPr="00964B6E" w:rsidRDefault="0040091C" w:rsidP="0040091C">
            <w:pPr>
              <w:spacing w:line="240" w:lineRule="auto"/>
              <w:jc w:val="center"/>
              <w:rPr>
                <w:ins w:id="2405" w:author="Gen-Chang Hsu" w:date="2024-08-28T10:29:00Z" w16du:dateUtc="2024-08-28T14:29:00Z"/>
                <w:rFonts w:cs="Times New Roman"/>
                <w:sz w:val="22"/>
              </w:rPr>
            </w:pPr>
            <w:ins w:id="240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0EEBC9F1" w14:textId="77777777" w:rsidTr="00964B6E">
        <w:trPr>
          <w:trHeight w:hRule="exact" w:val="488"/>
          <w:ins w:id="2407" w:author="Gen-Chang Hsu" w:date="2024-08-28T10:29:00Z" w16du:dateUtc="2024-08-28T14:29:00Z"/>
        </w:trPr>
        <w:tc>
          <w:tcPr>
            <w:tcW w:w="911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BDC7CA" w14:textId="77777777" w:rsidR="0040091C" w:rsidRPr="00964B6E" w:rsidRDefault="0040091C" w:rsidP="0040091C">
            <w:pPr>
              <w:spacing w:line="240" w:lineRule="auto"/>
              <w:jc w:val="left"/>
              <w:rPr>
                <w:ins w:id="2408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A653F8" w14:textId="77777777" w:rsidR="0040091C" w:rsidRPr="00964B6E" w:rsidRDefault="0040091C" w:rsidP="0040091C">
            <w:pPr>
              <w:spacing w:line="240" w:lineRule="auto"/>
              <w:jc w:val="center"/>
              <w:rPr>
                <w:ins w:id="2409" w:author="Gen-Chang Hsu" w:date="2024-08-28T10:29:00Z" w16du:dateUtc="2024-08-28T14:29:00Z"/>
                <w:rFonts w:cs="Times New Roman"/>
                <w:sz w:val="22"/>
              </w:rPr>
            </w:pPr>
            <w:ins w:id="241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F024CB" w14:textId="77777777" w:rsidR="0040091C" w:rsidRPr="00964B6E" w:rsidRDefault="0040091C" w:rsidP="0040091C">
            <w:pPr>
              <w:spacing w:line="240" w:lineRule="auto"/>
              <w:jc w:val="center"/>
              <w:rPr>
                <w:ins w:id="2411" w:author="Gen-Chang Hsu" w:date="2024-08-28T10:29:00Z" w16du:dateUtc="2024-08-28T14:29:00Z"/>
                <w:rFonts w:cs="Times New Roman"/>
                <w:sz w:val="22"/>
              </w:rPr>
            </w:pPr>
            <w:ins w:id="241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C02F1A" w14:textId="77777777" w:rsidR="0040091C" w:rsidRPr="00964B6E" w:rsidRDefault="0040091C" w:rsidP="0040091C">
            <w:pPr>
              <w:spacing w:line="240" w:lineRule="auto"/>
              <w:jc w:val="center"/>
              <w:rPr>
                <w:ins w:id="2413" w:author="Gen-Chang Hsu" w:date="2024-08-28T10:29:00Z" w16du:dateUtc="2024-08-28T14:29:00Z"/>
                <w:rFonts w:cs="Times New Roman"/>
                <w:sz w:val="22"/>
              </w:rPr>
            </w:pPr>
            <w:ins w:id="241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DBCA7F" w14:textId="77777777" w:rsidR="0040091C" w:rsidRPr="00964B6E" w:rsidRDefault="0040091C" w:rsidP="0040091C">
            <w:pPr>
              <w:spacing w:line="240" w:lineRule="auto"/>
              <w:jc w:val="center"/>
              <w:rPr>
                <w:ins w:id="2415" w:author="Gen-Chang Hsu" w:date="2024-08-28T10:29:00Z" w16du:dateUtc="2024-08-28T14:29:00Z"/>
                <w:rFonts w:cs="Times New Roman"/>
                <w:sz w:val="22"/>
              </w:rPr>
            </w:pPr>
            <w:ins w:id="241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F419A5" w14:textId="77777777" w:rsidR="0040091C" w:rsidRPr="00964B6E" w:rsidRDefault="0040091C" w:rsidP="0040091C">
            <w:pPr>
              <w:spacing w:line="240" w:lineRule="auto"/>
              <w:jc w:val="center"/>
              <w:rPr>
                <w:ins w:id="2417" w:author="Gen-Chang Hsu" w:date="2024-08-28T10:29:00Z" w16du:dateUtc="2024-08-28T14:29:00Z"/>
                <w:rFonts w:cs="Times New Roman"/>
                <w:sz w:val="22"/>
              </w:rPr>
            </w:pPr>
            <w:ins w:id="241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888890" w14:textId="77777777" w:rsidR="0040091C" w:rsidRPr="00964B6E" w:rsidRDefault="0040091C" w:rsidP="0040091C">
            <w:pPr>
              <w:spacing w:line="240" w:lineRule="auto"/>
              <w:jc w:val="center"/>
              <w:rPr>
                <w:ins w:id="2419" w:author="Gen-Chang Hsu" w:date="2024-08-28T10:29:00Z" w16du:dateUtc="2024-08-28T14:29:00Z"/>
                <w:rFonts w:cs="Times New Roman"/>
                <w:sz w:val="22"/>
              </w:rPr>
            </w:pPr>
            <w:ins w:id="242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7D16E145" w14:textId="77777777" w:rsidTr="00964B6E">
        <w:trPr>
          <w:trHeight w:hRule="exact" w:val="488"/>
          <w:ins w:id="2421" w:author="Gen-Chang Hsu" w:date="2024-08-28T10:29:00Z" w16du:dateUtc="2024-08-28T14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AEDCEC" w14:textId="73FFE508" w:rsidR="005D10C0" w:rsidRPr="00964B6E" w:rsidRDefault="005D10C0" w:rsidP="005D10C0">
            <w:pPr>
              <w:spacing w:line="240" w:lineRule="auto"/>
              <w:jc w:val="left"/>
              <w:rPr>
                <w:ins w:id="2422" w:author="Gen-Chang Hsu" w:date="2024-08-28T10:29:00Z" w16du:dateUtc="2024-08-28T14:29:00Z"/>
                <w:rFonts w:cs="Times New Roman"/>
                <w:sz w:val="22"/>
              </w:rPr>
            </w:pPr>
            <w:ins w:id="242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2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7D5E1050" w14:textId="7F9E23D8" w:rsidR="005D10C0" w:rsidRPr="00964B6E" w:rsidRDefault="005D10C0" w:rsidP="005D10C0">
            <w:pPr>
              <w:jc w:val="center"/>
              <w:textAlignment w:val="center"/>
              <w:rPr>
                <w:ins w:id="2425" w:author="Gen-Chang Hsu" w:date="2024-08-28T10:29:00Z" w16du:dateUtc="2024-08-28T14:29:00Z"/>
                <w:rFonts w:cs="Times New Roman"/>
                <w:sz w:val="22"/>
              </w:rPr>
            </w:pPr>
            <w:ins w:id="2426" w:author="Gen-Chang Hsu" w:date="2024-08-28T11:32:00Z" w16du:dateUtc="2024-08-28T15:32:00Z">
              <w:r w:rsidRPr="00964B6E">
                <w:rPr>
                  <w:sz w:val="22"/>
                  <w:rPrChange w:id="2427" w:author="Gen-Chang Hsu" w:date="2024-08-28T11:34:00Z" w16du:dateUtc="2024-08-28T15:34:00Z">
                    <w:rPr/>
                  </w:rPrChange>
                </w:rPr>
                <w:t>29</w:t>
              </w:r>
            </w:ins>
            <w:ins w:id="2428" w:author="Gen-Chang Hsu" w:date="2024-08-28T11:33:00Z" w16du:dateUtc="2024-08-28T15:33:00Z">
              <w:r w:rsidR="00964B6E"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1CA4D150" w14:textId="3334788A" w:rsidR="005D10C0" w:rsidRPr="00964B6E" w:rsidRDefault="005D10C0" w:rsidP="005D10C0">
            <w:pPr>
              <w:jc w:val="center"/>
              <w:textAlignment w:val="center"/>
              <w:rPr>
                <w:ins w:id="2429" w:author="Gen-Chang Hsu" w:date="2024-08-28T10:29:00Z" w16du:dateUtc="2024-08-28T14:29:00Z"/>
                <w:rFonts w:cs="Times New Roman"/>
                <w:sz w:val="22"/>
              </w:rPr>
            </w:pPr>
            <w:ins w:id="2430" w:author="Gen-Chang Hsu" w:date="2024-08-28T11:32:00Z" w16du:dateUtc="2024-08-28T15:32:00Z">
              <w:r w:rsidRPr="00964B6E">
                <w:rPr>
                  <w:sz w:val="22"/>
                  <w:rPrChange w:id="2431" w:author="Gen-Chang Hsu" w:date="2024-08-28T11:34:00Z" w16du:dateUtc="2024-08-28T15:34:00Z">
                    <w:rPr/>
                  </w:rPrChange>
                </w:rPr>
                <w:t>30.7 ± 20.1</w:t>
              </w:r>
            </w:ins>
          </w:p>
        </w:tc>
        <w:tc>
          <w:tcPr>
            <w:tcW w:w="682" w:type="pct"/>
            <w:shd w:val="clear" w:color="auto" w:fill="auto"/>
          </w:tcPr>
          <w:p w14:paraId="79FEB477" w14:textId="75AC6841" w:rsidR="005D10C0" w:rsidRPr="00964B6E" w:rsidRDefault="005D10C0" w:rsidP="005D10C0">
            <w:pPr>
              <w:jc w:val="center"/>
              <w:textAlignment w:val="center"/>
              <w:rPr>
                <w:ins w:id="2432" w:author="Gen-Chang Hsu" w:date="2024-08-28T10:29:00Z" w16du:dateUtc="2024-08-28T14:29:00Z"/>
                <w:rFonts w:cs="Times New Roman"/>
                <w:sz w:val="22"/>
              </w:rPr>
            </w:pPr>
            <w:ins w:id="2433" w:author="Gen-Chang Hsu" w:date="2024-08-28T11:32:00Z" w16du:dateUtc="2024-08-28T15:32:00Z">
              <w:r w:rsidRPr="00964B6E">
                <w:rPr>
                  <w:sz w:val="22"/>
                  <w:rPrChange w:id="2434" w:author="Gen-Chang Hsu" w:date="2024-08-28T11:34:00Z" w16du:dateUtc="2024-08-28T15:34:00Z">
                    <w:rPr/>
                  </w:rPrChange>
                </w:rPr>
                <w:t>33.3 ± 10</w:t>
              </w:r>
            </w:ins>
            <w:ins w:id="2435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3B5E213B" w14:textId="675CFA56" w:rsidR="005D10C0" w:rsidRPr="00964B6E" w:rsidRDefault="005D10C0" w:rsidP="005D10C0">
            <w:pPr>
              <w:jc w:val="center"/>
              <w:textAlignment w:val="center"/>
              <w:rPr>
                <w:ins w:id="243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7" w:author="Gen-Chang Hsu" w:date="2024-08-28T11:32:00Z" w16du:dateUtc="2024-08-28T15:32:00Z">
              <w:r w:rsidRPr="00964B6E">
                <w:rPr>
                  <w:sz w:val="22"/>
                  <w:rPrChange w:id="2438" w:author="Gen-Chang Hsu" w:date="2024-08-28T11:34:00Z" w16du:dateUtc="2024-08-28T15:34:00Z">
                    <w:rPr/>
                  </w:rPrChange>
                </w:rPr>
                <w:t>29.3 ± 8.8</w:t>
              </w:r>
            </w:ins>
          </w:p>
        </w:tc>
        <w:tc>
          <w:tcPr>
            <w:tcW w:w="682" w:type="pct"/>
          </w:tcPr>
          <w:p w14:paraId="252DB2C5" w14:textId="74FCA675" w:rsidR="005D10C0" w:rsidRPr="00964B6E" w:rsidRDefault="005D10C0" w:rsidP="005D10C0">
            <w:pPr>
              <w:jc w:val="center"/>
              <w:textAlignment w:val="center"/>
              <w:rPr>
                <w:ins w:id="2439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40" w:author="Gen-Chang Hsu" w:date="2024-08-28T11:32:00Z" w16du:dateUtc="2024-08-28T15:32:00Z">
              <w:r w:rsidRPr="00964B6E">
                <w:rPr>
                  <w:sz w:val="22"/>
                  <w:rPrChange w:id="2441" w:author="Gen-Chang Hsu" w:date="2024-08-28T11:34:00Z" w16du:dateUtc="2024-08-28T15:34:00Z">
                    <w:rPr/>
                  </w:rPrChange>
                </w:rPr>
                <w:t>94.6 ± 33.8</w:t>
              </w:r>
            </w:ins>
          </w:p>
        </w:tc>
        <w:tc>
          <w:tcPr>
            <w:tcW w:w="682" w:type="pct"/>
          </w:tcPr>
          <w:p w14:paraId="652FFD57" w14:textId="07919782" w:rsidR="005D10C0" w:rsidRPr="00964B6E" w:rsidRDefault="005D10C0" w:rsidP="005D10C0">
            <w:pPr>
              <w:jc w:val="center"/>
              <w:textAlignment w:val="center"/>
              <w:rPr>
                <w:ins w:id="244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43" w:author="Gen-Chang Hsu" w:date="2024-08-28T11:32:00Z" w16du:dateUtc="2024-08-28T15:32:00Z">
              <w:r w:rsidRPr="00964B6E">
                <w:rPr>
                  <w:sz w:val="22"/>
                  <w:rPrChange w:id="2444" w:author="Gen-Chang Hsu" w:date="2024-08-28T11:34:00Z" w16du:dateUtc="2024-08-28T15:34:00Z">
                    <w:rPr/>
                  </w:rPrChange>
                </w:rPr>
                <w:t>289</w:t>
              </w:r>
            </w:ins>
            <w:ins w:id="2445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46" w:author="Gen-Chang Hsu" w:date="2024-08-28T11:32:00Z" w16du:dateUtc="2024-08-28T15:32:00Z">
              <w:r w:rsidRPr="00964B6E">
                <w:rPr>
                  <w:sz w:val="22"/>
                  <w:rPrChange w:id="2447" w:author="Gen-Chang Hsu" w:date="2024-08-28T11:34:00Z" w16du:dateUtc="2024-08-28T15:34:00Z">
                    <w:rPr/>
                  </w:rPrChange>
                </w:rPr>
                <w:t xml:space="preserve"> ± 172.7</w:t>
              </w:r>
            </w:ins>
          </w:p>
        </w:tc>
      </w:tr>
      <w:tr w:rsidR="00964B6E" w:rsidRPr="00964B6E" w14:paraId="74CB56D2" w14:textId="77777777" w:rsidTr="00964B6E">
        <w:trPr>
          <w:trHeight w:hRule="exact" w:val="488"/>
          <w:ins w:id="2448" w:author="Gen-Chang Hsu" w:date="2024-08-28T10:29:00Z" w16du:dateUtc="2024-08-28T14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D1F21" w14:textId="68E896D8" w:rsidR="005D10C0" w:rsidRPr="00964B6E" w:rsidRDefault="005D10C0" w:rsidP="005D10C0">
            <w:pPr>
              <w:spacing w:line="240" w:lineRule="auto"/>
              <w:jc w:val="left"/>
              <w:rPr>
                <w:ins w:id="2449" w:author="Gen-Chang Hsu" w:date="2024-08-28T10:29:00Z" w16du:dateUtc="2024-08-28T14:29:00Z"/>
                <w:rFonts w:cs="Times New Roman"/>
                <w:sz w:val="22"/>
              </w:rPr>
            </w:pPr>
            <w:ins w:id="2450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51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653039FC" w14:textId="353F7366" w:rsidR="005D10C0" w:rsidRPr="00964B6E" w:rsidRDefault="005D10C0" w:rsidP="005D10C0">
            <w:pPr>
              <w:jc w:val="center"/>
              <w:textAlignment w:val="center"/>
              <w:rPr>
                <w:ins w:id="2452" w:author="Gen-Chang Hsu" w:date="2024-08-28T10:29:00Z" w16du:dateUtc="2024-08-28T14:29:00Z"/>
                <w:rFonts w:cs="Times New Roman"/>
                <w:sz w:val="22"/>
              </w:rPr>
            </w:pPr>
            <w:ins w:id="2453" w:author="Gen-Chang Hsu" w:date="2024-08-28T11:32:00Z" w16du:dateUtc="2024-08-28T15:32:00Z">
              <w:r w:rsidRPr="00964B6E">
                <w:rPr>
                  <w:sz w:val="22"/>
                  <w:rPrChange w:id="2454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062D6246" w14:textId="5E3AEE03" w:rsidR="005D10C0" w:rsidRPr="00964B6E" w:rsidRDefault="005D10C0" w:rsidP="005D10C0">
            <w:pPr>
              <w:jc w:val="center"/>
              <w:textAlignment w:val="center"/>
              <w:rPr>
                <w:ins w:id="2455" w:author="Gen-Chang Hsu" w:date="2024-08-28T10:29:00Z" w16du:dateUtc="2024-08-28T14:29:00Z"/>
                <w:rFonts w:cs="Times New Roman"/>
                <w:sz w:val="22"/>
              </w:rPr>
            </w:pPr>
            <w:ins w:id="2456" w:author="Gen-Chang Hsu" w:date="2024-08-28T11:32:00Z" w16du:dateUtc="2024-08-28T15:32:00Z">
              <w:r w:rsidRPr="00964B6E">
                <w:rPr>
                  <w:sz w:val="22"/>
                  <w:rPrChange w:id="2457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161FD639" w14:textId="0F72A55C" w:rsidR="005D10C0" w:rsidRPr="00964B6E" w:rsidRDefault="005D10C0" w:rsidP="005D10C0">
            <w:pPr>
              <w:jc w:val="center"/>
              <w:textAlignment w:val="center"/>
              <w:rPr>
                <w:ins w:id="2458" w:author="Gen-Chang Hsu" w:date="2024-08-28T10:29:00Z" w16du:dateUtc="2024-08-28T14:29:00Z"/>
                <w:rFonts w:cs="Times New Roman"/>
                <w:sz w:val="22"/>
              </w:rPr>
            </w:pPr>
            <w:ins w:id="2459" w:author="Gen-Chang Hsu" w:date="2024-08-28T11:32:00Z" w16du:dateUtc="2024-08-28T15:32:00Z">
              <w:r w:rsidRPr="00964B6E">
                <w:rPr>
                  <w:sz w:val="22"/>
                  <w:rPrChange w:id="2460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82" w:type="pct"/>
          </w:tcPr>
          <w:p w14:paraId="5E6A046C" w14:textId="7CC002A8" w:rsidR="005D10C0" w:rsidRPr="00964B6E" w:rsidRDefault="005D10C0" w:rsidP="005D10C0">
            <w:pPr>
              <w:jc w:val="center"/>
              <w:textAlignment w:val="center"/>
              <w:rPr>
                <w:ins w:id="246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62" w:author="Gen-Chang Hsu" w:date="2024-08-28T11:32:00Z" w16du:dateUtc="2024-08-28T15:32:00Z">
              <w:r w:rsidRPr="00964B6E">
                <w:rPr>
                  <w:sz w:val="22"/>
                  <w:rPrChange w:id="2463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</w:tcPr>
          <w:p w14:paraId="24389A86" w14:textId="6D32F039" w:rsidR="005D10C0" w:rsidRPr="00964B6E" w:rsidRDefault="005D10C0" w:rsidP="005D10C0">
            <w:pPr>
              <w:jc w:val="center"/>
              <w:textAlignment w:val="center"/>
              <w:rPr>
                <w:ins w:id="246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65" w:author="Gen-Chang Hsu" w:date="2024-08-28T11:32:00Z" w16du:dateUtc="2024-08-28T15:32:00Z">
              <w:r w:rsidRPr="00964B6E">
                <w:rPr>
                  <w:sz w:val="22"/>
                  <w:rPrChange w:id="2466" w:author="Gen-Chang Hsu" w:date="2024-08-28T11:34:00Z" w16du:dateUtc="2024-08-28T15:34:00Z">
                    <w:rPr/>
                  </w:rPrChange>
                </w:rPr>
                <w:t>2.5 ± 1.5</w:t>
              </w:r>
            </w:ins>
          </w:p>
        </w:tc>
        <w:tc>
          <w:tcPr>
            <w:tcW w:w="682" w:type="pct"/>
          </w:tcPr>
          <w:p w14:paraId="2A8CC0C0" w14:textId="5636AB06" w:rsidR="005D10C0" w:rsidRPr="00964B6E" w:rsidRDefault="005D10C0" w:rsidP="005D10C0">
            <w:pPr>
              <w:jc w:val="center"/>
              <w:textAlignment w:val="center"/>
              <w:rPr>
                <w:ins w:id="2467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68" w:author="Gen-Chang Hsu" w:date="2024-08-28T11:32:00Z" w16du:dateUtc="2024-08-28T15:32:00Z">
              <w:r w:rsidRPr="00964B6E">
                <w:rPr>
                  <w:sz w:val="22"/>
                  <w:rPrChange w:id="2469" w:author="Gen-Chang Hsu" w:date="2024-08-28T11:34:00Z" w16du:dateUtc="2024-08-28T15:34:00Z">
                    <w:rPr/>
                  </w:rPrChange>
                </w:rPr>
                <w:t>1.7 ± 0.7</w:t>
              </w:r>
            </w:ins>
          </w:p>
        </w:tc>
      </w:tr>
      <w:tr w:rsidR="00964B6E" w:rsidRPr="00964B6E" w14:paraId="57B80432" w14:textId="77777777" w:rsidTr="00964B6E">
        <w:trPr>
          <w:trHeight w:hRule="exact" w:val="488"/>
          <w:ins w:id="2470" w:author="Gen-Chang Hsu" w:date="2024-08-28T10:29:00Z" w16du:dateUtc="2024-08-28T14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CEA4A9" w14:textId="643FF382" w:rsidR="005D10C0" w:rsidRPr="00964B6E" w:rsidRDefault="005D10C0" w:rsidP="005D10C0">
            <w:pPr>
              <w:spacing w:line="240" w:lineRule="auto"/>
              <w:jc w:val="left"/>
              <w:rPr>
                <w:ins w:id="2471" w:author="Gen-Chang Hsu" w:date="2024-08-28T10:29:00Z" w16du:dateUtc="2024-08-28T14:29:00Z"/>
                <w:rFonts w:cs="Times New Roman"/>
                <w:sz w:val="22"/>
              </w:rPr>
            </w:pPr>
            <w:ins w:id="2472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73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82" w:type="pct"/>
            <w:shd w:val="clear" w:color="auto" w:fill="auto"/>
          </w:tcPr>
          <w:p w14:paraId="0D8FB04E" w14:textId="2EDB6DEF" w:rsidR="005D10C0" w:rsidRPr="00964B6E" w:rsidRDefault="005D10C0" w:rsidP="005D10C0">
            <w:pPr>
              <w:jc w:val="center"/>
              <w:textAlignment w:val="center"/>
              <w:rPr>
                <w:ins w:id="2474" w:author="Gen-Chang Hsu" w:date="2024-08-28T10:29:00Z" w16du:dateUtc="2024-08-28T14:29:00Z"/>
                <w:rFonts w:cs="Times New Roman"/>
                <w:sz w:val="22"/>
              </w:rPr>
            </w:pPr>
            <w:ins w:id="2475" w:author="Gen-Chang Hsu" w:date="2024-08-28T11:32:00Z" w16du:dateUtc="2024-08-28T15:32:00Z">
              <w:r w:rsidRPr="00964B6E">
                <w:rPr>
                  <w:sz w:val="22"/>
                  <w:rPrChange w:id="2476" w:author="Gen-Chang Hsu" w:date="2024-08-28T11:34:00Z" w16du:dateUtc="2024-08-28T15:34:00Z">
                    <w:rPr/>
                  </w:rPrChange>
                </w:rPr>
                <w:t>6</w:t>
              </w:r>
            </w:ins>
            <w:ins w:id="2477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78" w:author="Gen-Chang Hsu" w:date="2024-08-28T11:32:00Z" w16du:dateUtc="2024-08-28T15:32:00Z">
              <w:r w:rsidRPr="00964B6E">
                <w:rPr>
                  <w:sz w:val="22"/>
                  <w:rPrChange w:id="2479" w:author="Gen-Chang Hsu" w:date="2024-08-28T11:34:00Z" w16du:dateUtc="2024-08-28T15:34:00Z">
                    <w:rPr/>
                  </w:rPrChange>
                </w:rPr>
                <w:t xml:space="preserve"> ± 2</w:t>
              </w:r>
            </w:ins>
            <w:ins w:id="2480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5C6B49B2" w14:textId="0F59663A" w:rsidR="005D10C0" w:rsidRPr="00964B6E" w:rsidRDefault="005D10C0" w:rsidP="005D10C0">
            <w:pPr>
              <w:jc w:val="center"/>
              <w:textAlignment w:val="center"/>
              <w:rPr>
                <w:ins w:id="2481" w:author="Gen-Chang Hsu" w:date="2024-08-28T10:29:00Z" w16du:dateUtc="2024-08-28T14:29:00Z"/>
                <w:rFonts w:cs="Times New Roman"/>
                <w:sz w:val="22"/>
              </w:rPr>
            </w:pPr>
            <w:ins w:id="2482" w:author="Gen-Chang Hsu" w:date="2024-08-28T11:32:00Z" w16du:dateUtc="2024-08-28T15:32:00Z">
              <w:r w:rsidRPr="00964B6E">
                <w:rPr>
                  <w:sz w:val="22"/>
                  <w:rPrChange w:id="2483" w:author="Gen-Chang Hsu" w:date="2024-08-28T11:34:00Z" w16du:dateUtc="2024-08-28T15:34:00Z">
                    <w:rPr/>
                  </w:rPrChange>
                </w:rPr>
                <w:t>27</w:t>
              </w:r>
            </w:ins>
            <w:ins w:id="2484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85" w:author="Gen-Chang Hsu" w:date="2024-08-28T11:32:00Z" w16du:dateUtc="2024-08-28T15:32:00Z">
              <w:r w:rsidRPr="00964B6E">
                <w:rPr>
                  <w:sz w:val="22"/>
                  <w:rPrChange w:id="2486" w:author="Gen-Chang Hsu" w:date="2024-08-28T11:34:00Z" w16du:dateUtc="2024-08-28T15:34:00Z">
                    <w:rPr/>
                  </w:rPrChange>
                </w:rPr>
                <w:t xml:space="preserve"> ± 22.5</w:t>
              </w:r>
            </w:ins>
          </w:p>
        </w:tc>
        <w:tc>
          <w:tcPr>
            <w:tcW w:w="682" w:type="pct"/>
            <w:shd w:val="clear" w:color="auto" w:fill="auto"/>
          </w:tcPr>
          <w:p w14:paraId="1AF715B2" w14:textId="6A91E1C1" w:rsidR="005D10C0" w:rsidRPr="00964B6E" w:rsidRDefault="005D10C0" w:rsidP="005D10C0">
            <w:pPr>
              <w:jc w:val="center"/>
              <w:textAlignment w:val="center"/>
              <w:rPr>
                <w:ins w:id="2487" w:author="Gen-Chang Hsu" w:date="2024-08-28T10:29:00Z" w16du:dateUtc="2024-08-28T14:29:00Z"/>
                <w:rFonts w:cs="Times New Roman"/>
                <w:sz w:val="22"/>
              </w:rPr>
            </w:pPr>
            <w:ins w:id="2488" w:author="Gen-Chang Hsu" w:date="2024-08-28T11:32:00Z" w16du:dateUtc="2024-08-28T15:32:00Z">
              <w:r w:rsidRPr="00964B6E">
                <w:rPr>
                  <w:sz w:val="22"/>
                  <w:rPrChange w:id="2489" w:author="Gen-Chang Hsu" w:date="2024-08-28T11:34:00Z" w16du:dateUtc="2024-08-28T15:34:00Z">
                    <w:rPr/>
                  </w:rPrChange>
                </w:rPr>
                <w:t>3.5 ± 1</w:t>
              </w:r>
            </w:ins>
            <w:ins w:id="2490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140813F3" w14:textId="37F09BE6" w:rsidR="005D10C0" w:rsidRPr="00964B6E" w:rsidRDefault="005D10C0" w:rsidP="005D10C0">
            <w:pPr>
              <w:jc w:val="center"/>
              <w:textAlignment w:val="center"/>
              <w:rPr>
                <w:ins w:id="249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92" w:author="Gen-Chang Hsu" w:date="2024-08-28T11:32:00Z" w16du:dateUtc="2024-08-28T15:32:00Z">
              <w:r w:rsidRPr="00964B6E">
                <w:rPr>
                  <w:sz w:val="22"/>
                  <w:rPrChange w:id="2493" w:author="Gen-Chang Hsu" w:date="2024-08-28T11:34:00Z" w16du:dateUtc="2024-08-28T15:34:00Z">
                    <w:rPr/>
                  </w:rPrChange>
                </w:rPr>
                <w:t>2.4 ± 0.9</w:t>
              </w:r>
            </w:ins>
          </w:p>
        </w:tc>
        <w:tc>
          <w:tcPr>
            <w:tcW w:w="682" w:type="pct"/>
          </w:tcPr>
          <w:p w14:paraId="14F2134B" w14:textId="249989EB" w:rsidR="005D10C0" w:rsidRPr="00964B6E" w:rsidRDefault="005D10C0" w:rsidP="005D10C0">
            <w:pPr>
              <w:jc w:val="center"/>
              <w:textAlignment w:val="center"/>
              <w:rPr>
                <w:ins w:id="249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95" w:author="Gen-Chang Hsu" w:date="2024-08-28T11:32:00Z" w16du:dateUtc="2024-08-28T15:32:00Z">
              <w:r w:rsidRPr="00964B6E">
                <w:rPr>
                  <w:sz w:val="22"/>
                  <w:rPrChange w:id="2496" w:author="Gen-Chang Hsu" w:date="2024-08-28T11:34:00Z" w16du:dateUtc="2024-08-28T15:34:00Z">
                    <w:rPr/>
                  </w:rPrChange>
                </w:rPr>
                <w:t>13.4 ± 4.8</w:t>
              </w:r>
            </w:ins>
          </w:p>
        </w:tc>
        <w:tc>
          <w:tcPr>
            <w:tcW w:w="682" w:type="pct"/>
          </w:tcPr>
          <w:p w14:paraId="25DAD8B3" w14:textId="314CBB2A" w:rsidR="005D10C0" w:rsidRPr="00964B6E" w:rsidRDefault="005D10C0" w:rsidP="005D10C0">
            <w:pPr>
              <w:jc w:val="center"/>
              <w:textAlignment w:val="center"/>
              <w:rPr>
                <w:ins w:id="2497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98" w:author="Gen-Chang Hsu" w:date="2024-08-28T11:32:00Z" w16du:dateUtc="2024-08-28T15:32:00Z">
              <w:r w:rsidRPr="00964B6E">
                <w:rPr>
                  <w:sz w:val="22"/>
                  <w:rPrChange w:id="2499" w:author="Gen-Chang Hsu" w:date="2024-08-28T11:34:00Z" w16du:dateUtc="2024-08-28T15:34:00Z">
                    <w:rPr/>
                  </w:rPrChange>
                </w:rPr>
                <w:t>17.8 ± 9.4</w:t>
              </w:r>
            </w:ins>
          </w:p>
        </w:tc>
      </w:tr>
    </w:tbl>
    <w:p w14:paraId="7CC8BD63" w14:textId="77777777" w:rsidR="00EB5216" w:rsidRPr="00964B6E" w:rsidRDefault="00EB5216" w:rsidP="00EB5216">
      <w:pPr>
        <w:spacing w:after="0" w:line="240" w:lineRule="auto"/>
        <w:jc w:val="left"/>
        <w:rPr>
          <w:ins w:id="2500" w:author="Gen-Chang Hsu" w:date="2024-08-28T10:29:00Z" w16du:dateUtc="2024-08-28T14:29:00Z"/>
          <w:rFonts w:cs="Times New Roman"/>
          <w:b/>
          <w:szCs w:val="24"/>
          <w:rPrChange w:id="2501" w:author="Gen-Chang Hsu" w:date="2024-08-28T11:34:00Z" w16du:dateUtc="2024-08-28T15:34:00Z">
            <w:rPr>
              <w:ins w:id="2502" w:author="Gen-Chang Hsu" w:date="2024-08-28T10:29:00Z" w16du:dateUtc="2024-08-28T14:29:00Z"/>
              <w:rFonts w:cs="Times New Roman"/>
              <w:b/>
              <w:color w:val="FF0000"/>
              <w:szCs w:val="24"/>
            </w:rPr>
          </w:rPrChange>
        </w:rPr>
      </w:pPr>
    </w:p>
    <w:p w14:paraId="63767F12" w14:textId="77777777" w:rsidR="00151271" w:rsidRDefault="00151271">
      <w:pPr>
        <w:spacing w:after="0" w:line="240" w:lineRule="auto"/>
        <w:jc w:val="left"/>
        <w:rPr>
          <w:ins w:id="2503" w:author="Gen-Chang Hsu" w:date="2024-08-28T17:09:00Z" w16du:dateUtc="2024-08-28T21:09:00Z"/>
          <w:rFonts w:cs="Times New Roman"/>
          <w:b/>
          <w:szCs w:val="24"/>
        </w:rPr>
      </w:pPr>
      <w:ins w:id="2504" w:author="Gen-Chang Hsu" w:date="2024-08-28T17:09:00Z" w16du:dateUtc="2024-08-28T21:09:00Z">
        <w:r>
          <w:rPr>
            <w:rFonts w:cs="Times New Roman"/>
            <w:b/>
            <w:szCs w:val="24"/>
          </w:rPr>
          <w:br w:type="page"/>
        </w:r>
      </w:ins>
    </w:p>
    <w:p w14:paraId="35021124" w14:textId="2168F53B" w:rsidR="00CB0063" w:rsidRPr="00623312" w:rsidRDefault="00151271">
      <w:pPr>
        <w:jc w:val="left"/>
        <w:rPr>
          <w:ins w:id="2505" w:author="Gen-Chang Hsu" w:date="2024-08-28T17:12:00Z" w16du:dateUtc="2024-08-28T21:12:00Z"/>
          <w:rFonts w:cs="Times New Roman"/>
          <w:bCs/>
          <w:szCs w:val="24"/>
          <w:rPrChange w:id="2506" w:author="Gen-Chang Hsu" w:date="2024-08-28T20:25:00Z" w16du:dateUtc="2024-08-29T00:25:00Z">
            <w:rPr>
              <w:ins w:id="2507" w:author="Gen-Chang Hsu" w:date="2024-08-28T17:12:00Z" w16du:dateUtc="2024-08-28T21:12:00Z"/>
              <w:rFonts w:cs="Times New Roman"/>
              <w:bCs/>
              <w:color w:val="FF0000"/>
              <w:szCs w:val="24"/>
            </w:rPr>
          </w:rPrChange>
        </w:rPr>
      </w:pPr>
      <w:ins w:id="2508" w:author="Gen-Chang Hsu" w:date="2024-08-28T17:09:00Z" w16du:dateUtc="2024-08-28T21:09:00Z">
        <w:r w:rsidRPr="00623312">
          <w:rPr>
            <w:rFonts w:cs="Times New Roman"/>
            <w:b/>
            <w:szCs w:val="24"/>
          </w:rPr>
          <w:lastRenderedPageBreak/>
          <w:t>Table S</w:t>
        </w:r>
        <w:r w:rsidRPr="00623312">
          <w:rPr>
            <w:rFonts w:cs="Times New Roman"/>
            <w:b/>
            <w:szCs w:val="24"/>
          </w:rPr>
          <w:t>F</w:t>
        </w:r>
        <w:r w:rsidRPr="00623312">
          <w:rPr>
            <w:rFonts w:cs="Times New Roman"/>
            <w:bCs/>
            <w:szCs w:val="24"/>
          </w:rPr>
          <w:t>. The trophic discrimination factors (TDFs)</w:t>
        </w:r>
      </w:ins>
      <w:ins w:id="2509" w:author="Gen-Chang Hsu" w:date="2024-08-28T20:19:00Z" w16du:dateUtc="2024-08-29T00:19:00Z">
        <w:r w:rsidR="00C47307" w:rsidRPr="00623312">
          <w:rPr>
            <w:rFonts w:cs="Times New Roman"/>
            <w:bCs/>
            <w:szCs w:val="24"/>
            <w:rPrChange w:id="2510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(mean </w:t>
        </w:r>
        <w:r w:rsidR="00C47307" w:rsidRPr="00623312">
          <w:rPr>
            <w:bCs/>
            <w:rPrChange w:id="2511" w:author="Gen-Chang Hsu" w:date="2024-08-28T20:25:00Z" w16du:dateUtc="2024-08-29T00:25:00Z">
              <w:rPr>
                <w:bCs/>
                <w:color w:val="FF0000"/>
              </w:rPr>
            </w:rPrChange>
          </w:rPr>
          <w:t>±</w:t>
        </w:r>
        <w:r w:rsidR="00C47307" w:rsidRPr="00623312">
          <w:rPr>
            <w:bCs/>
            <w:rPrChange w:id="2512" w:author="Gen-Chang Hsu" w:date="2024-08-28T20:25:00Z" w16du:dateUtc="2024-08-29T00:25:00Z">
              <w:rPr>
                <w:bCs/>
                <w:color w:val="FF0000"/>
              </w:rPr>
            </w:rPrChange>
          </w:rPr>
          <w:t xml:space="preserve"> SD</w:t>
        </w:r>
        <w:r w:rsidR="00C47307" w:rsidRPr="00623312">
          <w:rPr>
            <w:rFonts w:cs="Times New Roman"/>
            <w:bCs/>
            <w:szCs w:val="24"/>
            <w:rPrChange w:id="2513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>)</w:t>
        </w:r>
      </w:ins>
      <w:ins w:id="2514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 xml:space="preserve"> for the three prey sources</w:t>
        </w:r>
      </w:ins>
      <w:ins w:id="2515" w:author="Gen-Chang Hsu" w:date="2024-08-28T20:14:00Z" w16du:dateUtc="2024-08-29T00:14:00Z">
        <w:r w:rsidR="00281280" w:rsidRPr="00623312">
          <w:rPr>
            <w:rFonts w:cs="Times New Roman"/>
            <w:bCs/>
            <w:szCs w:val="24"/>
            <w:rPrChange w:id="2516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</w:t>
        </w:r>
      </w:ins>
      <w:ins w:id="2517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>in the stable isotope mixing models.</w:t>
        </w:r>
      </w:ins>
    </w:p>
    <w:tbl>
      <w:tblPr>
        <w:tblStyle w:val="TableNormal1"/>
        <w:tblW w:w="6229" w:type="dxa"/>
        <w:jc w:val="center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993"/>
        <w:gridCol w:w="2118"/>
        <w:gridCol w:w="2118"/>
        <w:tblGridChange w:id="2518">
          <w:tblGrid>
            <w:gridCol w:w="1993"/>
            <w:gridCol w:w="2118"/>
            <w:gridCol w:w="2118"/>
          </w:tblGrid>
        </w:tblGridChange>
      </w:tblGrid>
      <w:tr w:rsidR="00623312" w:rsidRPr="00623312" w14:paraId="1C2CDA6A" w14:textId="77777777" w:rsidTr="00CA2857">
        <w:trPr>
          <w:jc w:val="center"/>
          <w:ins w:id="2519" w:author="Gen-Chang Hsu" w:date="2024-08-28T17:13:00Z" w16du:dateUtc="2024-08-28T21:13:00Z"/>
        </w:trPr>
        <w:tc>
          <w:tcPr>
            <w:tcW w:w="1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05E3C" w14:textId="3A2FA767" w:rsidR="00301053" w:rsidRPr="00623312" w:rsidRDefault="00281280" w:rsidP="00C10B54">
            <w:pPr>
              <w:spacing w:line="240" w:lineRule="auto"/>
              <w:jc w:val="left"/>
              <w:rPr>
                <w:ins w:id="2520" w:author="Gen-Chang Hsu" w:date="2024-08-28T17:13:00Z" w16du:dateUtc="2024-08-28T21:13:00Z"/>
                <w:bCs/>
                <w:szCs w:val="24"/>
                <w:rPrChange w:id="2521" w:author="Gen-Chang Hsu" w:date="2024-08-28T20:25:00Z" w16du:dateUtc="2024-08-29T00:25:00Z">
                  <w:rPr>
                    <w:ins w:id="2522" w:author="Gen-Chang Hsu" w:date="2024-08-28T17:13:00Z" w16du:dateUtc="2024-08-28T21:13:00Z"/>
                    <w:b/>
                  </w:rPr>
                </w:rPrChange>
              </w:rPr>
              <w:pPrChange w:id="2523" w:author="Gen-Chang Hsu" w:date="2024-08-28T20:24:00Z" w16du:dateUtc="2024-08-29T00:24:00Z">
                <w:pPr>
                  <w:spacing w:line="480" w:lineRule="auto"/>
                  <w:jc w:val="center"/>
                </w:pPr>
              </w:pPrChange>
            </w:pPr>
            <w:ins w:id="2524" w:author="Gen-Chang Hsu" w:date="2024-08-28T20:14:00Z" w16du:dateUtc="2024-08-29T00:14:00Z">
              <w:r w:rsidRPr="00623312">
                <w:rPr>
                  <w:bCs/>
                  <w:szCs w:val="24"/>
                  <w:rPrChange w:id="2525" w:author="Gen-Chang Hsu" w:date="2024-08-28T20:25:00Z" w16du:dateUtc="2024-08-29T00:25:00Z">
                    <w:rPr>
                      <w:bCs/>
                      <w:color w:val="FF0000"/>
                      <w:szCs w:val="24"/>
                    </w:rPr>
                  </w:rPrChange>
                </w:rPr>
                <w:t>Prey s</w:t>
              </w:r>
            </w:ins>
            <w:ins w:id="2526" w:author="Gen-Chang Hsu" w:date="2024-08-28T17:13:00Z" w16du:dateUtc="2024-08-28T21:13:00Z">
              <w:r w:rsidR="00301053" w:rsidRPr="00623312">
                <w:rPr>
                  <w:bCs/>
                  <w:szCs w:val="24"/>
                  <w:rPrChange w:id="2527" w:author="Gen-Chang Hsu" w:date="2024-08-28T20:25:00Z" w16du:dateUtc="2024-08-29T00:25:00Z">
                    <w:rPr>
                      <w:b/>
                    </w:rPr>
                  </w:rPrChange>
                </w:rPr>
                <w:t>ource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BF9AA" w14:textId="77777777" w:rsidR="00301053" w:rsidRPr="00623312" w:rsidRDefault="00301053" w:rsidP="00281280">
            <w:pPr>
              <w:spacing w:line="240" w:lineRule="auto"/>
              <w:jc w:val="center"/>
              <w:rPr>
                <w:ins w:id="2528" w:author="Gen-Chang Hsu" w:date="2024-08-28T17:13:00Z" w16du:dateUtc="2024-08-28T21:13:00Z"/>
                <w:bCs/>
                <w:szCs w:val="24"/>
                <w:rPrChange w:id="2529" w:author="Gen-Chang Hsu" w:date="2024-08-28T20:25:00Z" w16du:dateUtc="2024-08-29T00:25:00Z">
                  <w:rPr>
                    <w:ins w:id="2530" w:author="Gen-Chang Hsu" w:date="2024-08-28T17:13:00Z" w16du:dateUtc="2024-08-28T21:13:00Z"/>
                    <w:b/>
                  </w:rPr>
                </w:rPrChange>
              </w:rPr>
              <w:pPrChange w:id="2531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32" w:author="Gen-Chang Hsu" w:date="2024-08-28T17:13:00Z" w16du:dateUtc="2024-08-28T21:13:00Z">
              <w:r w:rsidRPr="00623312">
                <w:rPr>
                  <w:bCs/>
                  <w:szCs w:val="24"/>
                  <w:rPrChange w:id="2533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534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13</w:t>
              </w:r>
              <w:r w:rsidRPr="00623312">
                <w:rPr>
                  <w:bCs/>
                  <w:szCs w:val="24"/>
                  <w:rPrChange w:id="2535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C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D5CEBE" w14:textId="77777777" w:rsidR="00301053" w:rsidRPr="00623312" w:rsidRDefault="00301053" w:rsidP="00281280">
            <w:pPr>
              <w:spacing w:line="240" w:lineRule="auto"/>
              <w:jc w:val="center"/>
              <w:rPr>
                <w:ins w:id="2536" w:author="Gen-Chang Hsu" w:date="2024-08-28T17:13:00Z" w16du:dateUtc="2024-08-28T21:13:00Z"/>
                <w:bCs/>
                <w:szCs w:val="24"/>
                <w:rPrChange w:id="2537" w:author="Gen-Chang Hsu" w:date="2024-08-28T20:25:00Z" w16du:dateUtc="2024-08-29T00:25:00Z">
                  <w:rPr>
                    <w:ins w:id="2538" w:author="Gen-Chang Hsu" w:date="2024-08-28T17:13:00Z" w16du:dateUtc="2024-08-28T21:13:00Z"/>
                    <w:b/>
                  </w:rPr>
                </w:rPrChange>
              </w:rPr>
              <w:pPrChange w:id="253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40" w:author="Gen-Chang Hsu" w:date="2024-08-28T17:13:00Z" w16du:dateUtc="2024-08-28T21:13:00Z">
              <w:r w:rsidRPr="00623312">
                <w:rPr>
                  <w:bCs/>
                  <w:szCs w:val="24"/>
                  <w:rPrChange w:id="2541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542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15</w:t>
              </w:r>
              <w:r w:rsidRPr="00623312">
                <w:rPr>
                  <w:bCs/>
                  <w:szCs w:val="24"/>
                  <w:rPrChange w:id="2543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N</w:t>
              </w:r>
            </w:ins>
          </w:p>
        </w:tc>
      </w:tr>
      <w:tr w:rsidR="00623312" w:rsidRPr="00623312" w14:paraId="250BADBD" w14:textId="77777777" w:rsidTr="003A14A9">
        <w:trPr>
          <w:trHeight w:val="300"/>
          <w:jc w:val="center"/>
          <w:ins w:id="2544" w:author="Gen-Chang Hsu" w:date="2024-08-28T17:13:00Z" w16du:dateUtc="2024-08-28T21:13:00Z"/>
        </w:trPr>
        <w:tc>
          <w:tcPr>
            <w:tcW w:w="1993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7CED0A" w14:textId="77777777" w:rsidR="00C10B54" w:rsidRPr="00623312" w:rsidRDefault="00C10B54" w:rsidP="00C10B54">
            <w:pPr>
              <w:spacing w:line="240" w:lineRule="auto"/>
              <w:rPr>
                <w:ins w:id="2545" w:author="Gen-Chang Hsu" w:date="2024-08-28T17:13:00Z" w16du:dateUtc="2024-08-28T21:13:00Z"/>
                <w:bCs/>
                <w:szCs w:val="24"/>
              </w:rPr>
              <w:pPrChange w:id="2546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47" w:author="Gen-Chang Hsu" w:date="2024-08-28T17:13:00Z" w16du:dateUtc="2024-08-28T21:13:00Z">
              <w:r w:rsidRPr="00623312">
                <w:rPr>
                  <w:bCs/>
                  <w:szCs w:val="24"/>
                </w:rPr>
                <w:t>Rice herbivore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E5F37" w14:textId="2C3BFC97" w:rsidR="00C10B54" w:rsidRPr="00623312" w:rsidRDefault="00C10B54" w:rsidP="00C10B54">
            <w:pPr>
              <w:spacing w:line="240" w:lineRule="auto"/>
              <w:jc w:val="center"/>
              <w:rPr>
                <w:ins w:id="2548" w:author="Gen-Chang Hsu" w:date="2024-08-28T17:13:00Z" w16du:dateUtc="2024-08-28T21:13:00Z"/>
                <w:bCs/>
                <w:szCs w:val="24"/>
              </w:rPr>
              <w:pPrChange w:id="254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50" w:author="Gen-Chang Hsu" w:date="2024-08-28T20:24:00Z" w16du:dateUtc="2024-08-29T00:24:00Z">
              <w:r w:rsidRPr="00623312">
                <w:rPr>
                  <w:szCs w:val="24"/>
                </w:rPr>
                <w:t>0.9 ± 0.3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79EDE" w14:textId="08E04A26" w:rsidR="00C10B54" w:rsidRPr="00623312" w:rsidRDefault="00C10B54" w:rsidP="00C10B54">
            <w:pPr>
              <w:spacing w:line="240" w:lineRule="auto"/>
              <w:jc w:val="center"/>
              <w:rPr>
                <w:ins w:id="2551" w:author="Gen-Chang Hsu" w:date="2024-08-28T17:13:00Z" w16du:dateUtc="2024-08-28T21:13:00Z"/>
                <w:bCs/>
                <w:szCs w:val="24"/>
              </w:rPr>
              <w:pPrChange w:id="2552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53" w:author="Gen-Chang Hsu" w:date="2024-08-28T20:24:00Z" w16du:dateUtc="2024-08-29T00:24:00Z">
              <w:r w:rsidRPr="00623312">
                <w:rPr>
                  <w:szCs w:val="24"/>
                </w:rPr>
                <w:t>1.5 ± 0.9</w:t>
              </w:r>
            </w:ins>
          </w:p>
        </w:tc>
      </w:tr>
      <w:tr w:rsidR="00623312" w:rsidRPr="00623312" w14:paraId="23569E5E" w14:textId="77777777" w:rsidTr="003A14A9">
        <w:trPr>
          <w:trHeight w:val="290"/>
          <w:jc w:val="center"/>
          <w:ins w:id="2554" w:author="Gen-Chang Hsu" w:date="2024-08-28T17:13:00Z" w16du:dateUtc="2024-08-28T21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27BDA" w14:textId="77777777" w:rsidR="00C10B54" w:rsidRPr="00623312" w:rsidRDefault="00C10B54" w:rsidP="00C10B54">
            <w:pPr>
              <w:spacing w:line="240" w:lineRule="auto"/>
              <w:rPr>
                <w:ins w:id="2555" w:author="Gen-Chang Hsu" w:date="2024-08-28T17:13:00Z" w16du:dateUtc="2024-08-28T21:13:00Z"/>
                <w:bCs/>
                <w:szCs w:val="24"/>
              </w:rPr>
              <w:pPrChange w:id="2556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57" w:author="Gen-Chang Hsu" w:date="2024-08-28T17:13:00Z" w16du:dateUtc="2024-08-28T21:13:00Z">
              <w:r w:rsidRPr="00623312">
                <w:rPr>
                  <w:bCs/>
                  <w:szCs w:val="24"/>
                </w:rPr>
                <w:t>Tourist herbivore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63CA7" w14:textId="00046276" w:rsidR="00C10B54" w:rsidRPr="00623312" w:rsidRDefault="00C10B54" w:rsidP="00C10B54">
            <w:pPr>
              <w:spacing w:line="240" w:lineRule="auto"/>
              <w:jc w:val="center"/>
              <w:rPr>
                <w:ins w:id="2558" w:author="Gen-Chang Hsu" w:date="2024-08-28T17:13:00Z" w16du:dateUtc="2024-08-28T21:13:00Z"/>
                <w:bCs/>
                <w:szCs w:val="24"/>
              </w:rPr>
              <w:pPrChange w:id="255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60" w:author="Gen-Chang Hsu" w:date="2024-08-28T20:24:00Z" w16du:dateUtc="2024-08-29T00:24:00Z">
              <w:r w:rsidRPr="00623312">
                <w:rPr>
                  <w:szCs w:val="24"/>
                </w:rPr>
                <w:t>1.1 ± 0.5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1A011" w14:textId="29D87E64" w:rsidR="00C10B54" w:rsidRPr="00623312" w:rsidRDefault="00C10B54" w:rsidP="00C10B54">
            <w:pPr>
              <w:spacing w:line="240" w:lineRule="auto"/>
              <w:jc w:val="center"/>
              <w:rPr>
                <w:ins w:id="2561" w:author="Gen-Chang Hsu" w:date="2024-08-28T17:13:00Z" w16du:dateUtc="2024-08-28T21:13:00Z"/>
                <w:bCs/>
                <w:szCs w:val="24"/>
              </w:rPr>
              <w:pPrChange w:id="2562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63" w:author="Gen-Chang Hsu" w:date="2024-08-28T20:24:00Z" w16du:dateUtc="2024-08-29T00:24:00Z">
              <w:r w:rsidRPr="00623312">
                <w:rPr>
                  <w:szCs w:val="24"/>
                </w:rPr>
                <w:t>2.4 ± 0.6</w:t>
              </w:r>
            </w:ins>
          </w:p>
        </w:tc>
      </w:tr>
      <w:tr w:rsidR="00623312" w:rsidRPr="00623312" w14:paraId="5694BEE3" w14:textId="77777777" w:rsidTr="003A14A9">
        <w:trPr>
          <w:trHeight w:val="300"/>
          <w:jc w:val="center"/>
          <w:ins w:id="2564" w:author="Gen-Chang Hsu" w:date="2024-08-28T17:13:00Z" w16du:dateUtc="2024-08-28T21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4F18" w14:textId="77777777" w:rsidR="00C10B54" w:rsidRPr="00623312" w:rsidRDefault="00C10B54" w:rsidP="00C10B54">
            <w:pPr>
              <w:spacing w:line="240" w:lineRule="auto"/>
              <w:rPr>
                <w:ins w:id="2565" w:author="Gen-Chang Hsu" w:date="2024-08-28T17:13:00Z" w16du:dateUtc="2024-08-28T21:13:00Z"/>
                <w:bCs/>
                <w:szCs w:val="24"/>
              </w:rPr>
              <w:pPrChange w:id="2566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67" w:author="Gen-Chang Hsu" w:date="2024-08-28T17:13:00Z" w16du:dateUtc="2024-08-28T21:13:00Z">
              <w:r w:rsidRPr="00623312">
                <w:rPr>
                  <w:bCs/>
                  <w:szCs w:val="24"/>
                </w:rPr>
                <w:t>Detritivore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5287C" w14:textId="3EE6BA10" w:rsidR="00C10B54" w:rsidRPr="00623312" w:rsidRDefault="00C10B54" w:rsidP="00C10B54">
            <w:pPr>
              <w:spacing w:line="240" w:lineRule="auto"/>
              <w:jc w:val="center"/>
              <w:rPr>
                <w:ins w:id="2568" w:author="Gen-Chang Hsu" w:date="2024-08-28T17:13:00Z" w16du:dateUtc="2024-08-28T21:13:00Z"/>
                <w:bCs/>
                <w:szCs w:val="24"/>
              </w:rPr>
              <w:pPrChange w:id="256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70" w:author="Gen-Chang Hsu" w:date="2024-08-28T20:24:00Z" w16du:dateUtc="2024-08-29T00:24:00Z">
              <w:r w:rsidRPr="00623312">
                <w:rPr>
                  <w:szCs w:val="24"/>
                </w:rPr>
                <w:t>0.7 ± 0.6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ECB93" w14:textId="5D90CA33" w:rsidR="00C10B54" w:rsidRPr="00623312" w:rsidRDefault="00C10B54" w:rsidP="00C10B54">
            <w:pPr>
              <w:spacing w:line="240" w:lineRule="auto"/>
              <w:jc w:val="center"/>
              <w:rPr>
                <w:ins w:id="2571" w:author="Gen-Chang Hsu" w:date="2024-08-28T17:13:00Z" w16du:dateUtc="2024-08-28T21:13:00Z"/>
                <w:bCs/>
                <w:szCs w:val="24"/>
              </w:rPr>
              <w:pPrChange w:id="2572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73" w:author="Gen-Chang Hsu" w:date="2024-08-28T20:24:00Z" w16du:dateUtc="2024-08-29T00:24:00Z">
              <w:r w:rsidRPr="00623312">
                <w:rPr>
                  <w:szCs w:val="24"/>
                </w:rPr>
                <w:t>2.1 ± 0.7</w:t>
              </w:r>
            </w:ins>
          </w:p>
        </w:tc>
      </w:tr>
    </w:tbl>
    <w:p w14:paraId="4C6EA8C3" w14:textId="37D3020A" w:rsidR="00992D74" w:rsidRPr="00215B69" w:rsidRDefault="00151271">
      <w:pPr>
        <w:jc w:val="left"/>
        <w:rPr>
          <w:rFonts w:cs="Times New Roman"/>
          <w:b/>
          <w:color w:val="FF0000"/>
          <w:szCs w:val="24"/>
        </w:rPr>
        <w:pPrChange w:id="2574" w:author="Gen-Chang Hsu" w:date="2024-08-27T22:24:00Z" w16du:dateUtc="2024-08-28T02:24:00Z">
          <w:pPr>
            <w:spacing w:after="0"/>
            <w:jc w:val="left"/>
          </w:pPr>
        </w:pPrChange>
      </w:pPr>
      <w:ins w:id="2575" w:author="Gen-Chang Hsu" w:date="2024-08-28T17:09:00Z" w16du:dateUtc="2024-08-28T21:09:00Z">
        <w:r w:rsidRPr="00215B69">
          <w:rPr>
            <w:rFonts w:cs="Times New Roman"/>
            <w:bCs/>
            <w:color w:val="FF0000"/>
            <w:szCs w:val="24"/>
            <w:rPrChange w:id="2576" w:author="Gen-Chang Hsu" w:date="2024-08-28T17:12:00Z" w16du:dateUtc="2024-08-28T21:12:00Z">
              <w:rPr>
                <w:rFonts w:cs="Times New Roman"/>
                <w:bCs/>
                <w:szCs w:val="24"/>
              </w:rPr>
            </w:rPrChange>
          </w:rPr>
          <w:t xml:space="preserve"> </w:t>
        </w:r>
        <w:r w:rsidRPr="00215B69">
          <w:rPr>
            <w:rFonts w:cs="Times New Roman"/>
            <w:b/>
            <w:color w:val="FF0000"/>
            <w:szCs w:val="24"/>
            <w:rPrChange w:id="2577" w:author="Gen-Chang Hsu" w:date="2024-08-28T17:12:00Z" w16du:dateUtc="2024-08-28T21:12:00Z">
              <w:rPr>
                <w:rFonts w:cs="Times New Roman"/>
                <w:b/>
                <w:szCs w:val="24"/>
              </w:rPr>
            </w:rPrChange>
          </w:rPr>
          <w:t xml:space="preserve"> </w:t>
        </w:r>
      </w:ins>
      <w:r w:rsidR="00992D74" w:rsidRPr="00215B69">
        <w:rPr>
          <w:rFonts w:cs="Times New Roman"/>
          <w:b/>
          <w:color w:val="FF0000"/>
          <w:szCs w:val="24"/>
        </w:rPr>
        <w:br w:type="page"/>
      </w:r>
    </w:p>
    <w:p w14:paraId="4A9BD32C" w14:textId="04B7920D" w:rsidR="004802FC" w:rsidRDefault="00DB1652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ins w:id="2578" w:author="Gen-Chang Hsu" w:date="2024-08-28T20:12:00Z" w16du:dateUtc="2024-08-29T00:12:00Z">
        <w:r>
          <w:rPr>
            <w:rFonts w:cs="Times New Roman"/>
            <w:b/>
            <w:noProof/>
            <w:color w:val="FF0000"/>
            <w:szCs w:val="24"/>
          </w:rPr>
          <w:lastRenderedPageBreak/>
          <w:drawing>
            <wp:inline distT="0" distB="0" distL="0" distR="0" wp14:anchorId="116AA0FE" wp14:editId="1ACAC3FD">
              <wp:extent cx="4433104" cy="3410080"/>
              <wp:effectExtent l="0" t="0" r="0" b="0"/>
              <wp:docPr id="89325722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93257225" name="Picture 893257225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5437" cy="3411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579" w:author="Gen-Chang Hsu" w:date="2024-08-28T20:11:00Z" w16du:dateUtc="2024-08-29T00:11:00Z">
        <w:r w:rsidR="004802FC" w:rsidDel="00DB1652">
          <w:rPr>
            <w:rFonts w:cs="Times New Roman"/>
            <w:b/>
            <w:noProof/>
            <w:color w:val="FF0000"/>
            <w:szCs w:val="24"/>
          </w:rPr>
          <w:drawing>
            <wp:inline distT="0" distB="0" distL="114300" distR="114300" wp14:anchorId="1533040B" wp14:editId="36A25ECE">
              <wp:extent cx="4117975" cy="3431540"/>
              <wp:effectExtent l="0" t="0" r="9525" b="10160"/>
              <wp:docPr id="2" name="Picture 2" descr="Biplo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Biplot"/>
                      <pic:cNvPicPr>
                        <a:picLocks noChangeAspect="1"/>
                      </pic:cNvPicPr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17975" cy="34315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66FA0D9" w14:textId="3BBAACAD" w:rsidR="00DC6EF7" w:rsidRPr="000E2B92" w:rsidRDefault="00992D74" w:rsidP="0052182E">
      <w:pPr>
        <w:rPr>
          <w:rFonts w:cs="Times New Roman"/>
          <w:szCs w:val="24"/>
          <w:rPrChange w:id="258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pPrChange w:id="2581" w:author="Gen-Chang Hsu" w:date="2024-08-28T17:11:00Z" w16du:dateUtc="2024-08-28T21:11:00Z">
          <w:pPr>
            <w:spacing w:line="480" w:lineRule="auto"/>
          </w:pPr>
        </w:pPrChange>
      </w:pPr>
      <w:r w:rsidRPr="000E2B92">
        <w:rPr>
          <w:rFonts w:cs="Times New Roman"/>
          <w:b/>
          <w:szCs w:val="24"/>
          <w:rPrChange w:id="2582" w:author="Gen-Chang Hsu" w:date="2024-08-28T20:13:00Z" w16du:dateUtc="2024-08-29T00:13:00Z">
            <w:rPr>
              <w:rFonts w:cs="Times New Roman"/>
              <w:b/>
              <w:color w:val="000000" w:themeColor="text1"/>
              <w:szCs w:val="24"/>
            </w:rPr>
          </w:rPrChange>
        </w:rPr>
        <w:t xml:space="preserve">Figure S1.  </w:t>
      </w:r>
      <w:r w:rsidRPr="000E2B92">
        <w:rPr>
          <w:rFonts w:cs="Times New Roman"/>
          <w:szCs w:val="24"/>
          <w:rPrChange w:id="2583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Stable isotope biplot of</w:t>
      </w:r>
      <w:r w:rsidR="004802FC" w:rsidRPr="000E2B92">
        <w:rPr>
          <w:rFonts w:cs="Times New Roman"/>
          <w:szCs w:val="24"/>
          <w:rPrChange w:id="2584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the </w:t>
      </w:r>
      <w:ins w:id="2585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8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predator and </w:t>
        </w:r>
      </w:ins>
      <w:ins w:id="2587" w:author="Gen-Chang Hsu" w:date="2024-08-28T20:12:00Z" w16du:dateUtc="2024-08-29T00:12:00Z">
        <w:r w:rsidR="00122650" w:rsidRPr="000E2B92">
          <w:rPr>
            <w:rFonts w:cs="Times New Roman"/>
            <w:szCs w:val="24"/>
            <w:rPrChange w:id="2588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 xml:space="preserve">the </w:t>
        </w:r>
      </w:ins>
      <w:del w:id="2589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90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rice plant and </w:delText>
        </w:r>
      </w:del>
      <w:r w:rsidR="004802FC" w:rsidRPr="000E2B92">
        <w:rPr>
          <w:rFonts w:cs="Times New Roman"/>
          <w:szCs w:val="24"/>
          <w:rPrChange w:id="2591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three prey sources in this study. </w:t>
      </w:r>
      <w:ins w:id="2592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93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Points represent the mean and </w:t>
        </w:r>
      </w:ins>
      <w:del w:id="2594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95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</w:delText>
        </w:r>
      </w:del>
      <w:ins w:id="2596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97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e</w:t>
        </w:r>
      </w:ins>
      <w:del w:id="2598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99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E</w:delText>
        </w:r>
      </w:del>
      <w:r w:rsidR="004802FC" w:rsidRPr="000E2B92">
        <w:rPr>
          <w:rFonts w:cs="Times New Roman"/>
          <w:szCs w:val="24"/>
          <w:rPrChange w:id="260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rror bars represent</w:t>
      </w:r>
      <w:del w:id="2601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602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95%</w:delText>
        </w:r>
      </w:del>
      <w:r w:rsidR="004802FC" w:rsidRPr="000E2B92">
        <w:rPr>
          <w:rFonts w:cs="Times New Roman"/>
          <w:szCs w:val="24"/>
          <w:rPrChange w:id="2603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</w:t>
      </w:r>
      <w:ins w:id="2604" w:author="Gen-Chang Hsu" w:date="2024-08-28T17:10:00Z" w16du:dateUtc="2024-08-28T21:10:00Z">
        <w:r w:rsidR="005A3A07" w:rsidRPr="000E2B92">
          <w:rPr>
            <w:rFonts w:cs="Times New Roman"/>
            <w:szCs w:val="24"/>
            <w:rPrChange w:id="2605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the standard errors</w:t>
        </w:r>
      </w:ins>
      <w:del w:id="2606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607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confidence interval</w:delText>
        </w:r>
      </w:del>
      <w:del w:id="2608" w:author="Gen-Chang Hsu" w:date="2024-08-28T17:11:00Z" w16du:dateUtc="2024-08-28T21:11:00Z">
        <w:r w:rsidR="004802FC" w:rsidRPr="000E2B92" w:rsidDel="005A3A07">
          <w:rPr>
            <w:rFonts w:cs="Times New Roman"/>
            <w:szCs w:val="24"/>
            <w:rPrChange w:id="2609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s</w:delText>
        </w:r>
      </w:del>
      <w:r w:rsidR="004802FC" w:rsidRPr="000E2B92">
        <w:rPr>
          <w:rFonts w:cs="Times New Roman"/>
          <w:szCs w:val="24"/>
          <w:rPrChange w:id="261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.</w:t>
      </w:r>
      <w:ins w:id="2611" w:author="Gen-Chang Hsu" w:date="2024-08-28T17:11:00Z" w16du:dateUtc="2024-08-28T21:11:00Z">
        <w:r w:rsidR="006335C9" w:rsidRPr="000E2B92">
          <w:rPr>
            <w:rFonts w:cs="Times New Roman"/>
            <w:szCs w:val="24"/>
            <w:rPrChange w:id="2612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The means for the three prey sources are corrected for the trophic discrimination factors us</w:t>
        </w:r>
      </w:ins>
      <w:ins w:id="2613" w:author="Gen-Chang Hsu" w:date="2024-08-28T20:13:00Z" w16du:dateUtc="2024-08-29T00:13:00Z">
        <w:r w:rsidR="00122650" w:rsidRPr="000E2B92">
          <w:rPr>
            <w:rFonts w:cs="Times New Roman"/>
            <w:szCs w:val="24"/>
            <w:rPrChange w:id="2614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>ed</w:t>
        </w:r>
      </w:ins>
      <w:ins w:id="2615" w:author="Gen-Chang Hsu" w:date="2024-08-28T17:11:00Z" w16du:dateUtc="2024-08-28T21:11:00Z">
        <w:r w:rsidR="006335C9" w:rsidRPr="000E2B92">
          <w:rPr>
            <w:rFonts w:cs="Times New Roman"/>
            <w:szCs w:val="24"/>
            <w:rPrChange w:id="261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in the stable isotope mi</w:t>
        </w:r>
      </w:ins>
      <w:ins w:id="2617" w:author="Gen-Chang Hsu" w:date="2024-08-28T17:12:00Z" w16du:dateUtc="2024-08-28T21:12:00Z">
        <w:r w:rsidR="006335C9" w:rsidRPr="000E2B92">
          <w:rPr>
            <w:rFonts w:cs="Times New Roman"/>
            <w:szCs w:val="24"/>
            <w:rPrChange w:id="2618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xing models (Table SF).</w:t>
        </w:r>
      </w:ins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</w:t>
      </w:r>
      <w:proofErr w:type="spellStart"/>
      <w:r w:rsidRPr="005C029F">
        <w:rPr>
          <w:rFonts w:cs="Times New Roman"/>
          <w:szCs w:val="24"/>
        </w:rPr>
        <w:t>i</w:t>
      </w:r>
      <w:proofErr w:type="spellEnd"/>
      <w:r w:rsidRPr="005C029F">
        <w:rPr>
          <w:rFonts w:cs="Times New Roman"/>
          <w:szCs w:val="24"/>
        </w:rPr>
        <w:t>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9579D21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commentRangeStart w:id="2619"/>
      <w:ins w:id="2620" w:author="Gen-Chang Hsu" w:date="2024-08-27T20:36:00Z" w16du:dateUtc="2024-08-28T00:36:00Z">
        <w:r w:rsidR="00B401E1">
          <w:rPr>
            <w:rFonts w:cs="Times New Roman"/>
            <w:szCs w:val="24"/>
          </w:rPr>
          <w:t>in</w:t>
        </w:r>
      </w:ins>
      <w:del w:id="2621" w:author="Gen-Chang Hsu" w:date="2024-08-27T20:36:00Z" w16du:dateUtc="2024-08-28T00:36:00Z">
        <w:r w:rsidR="00C51396" w:rsidDel="00B401E1">
          <w:rPr>
            <w:rFonts w:cs="Times New Roman"/>
            <w:szCs w:val="24"/>
          </w:rPr>
          <w:delText>of</w:delText>
        </w:r>
      </w:del>
      <w:r w:rsidRPr="005C029F">
        <w:rPr>
          <w:rFonts w:cs="Times New Roman"/>
          <w:szCs w:val="24"/>
        </w:rPr>
        <w:t xml:space="preserve"> the three </w:t>
      </w:r>
      <w:del w:id="2622" w:author="Gen-Chang Hsu" w:date="2024-08-27T20:36:00Z" w16du:dateUtc="2024-08-28T00:36:00Z">
        <w:r w:rsidRPr="005C029F" w:rsidDel="00B401E1">
          <w:rPr>
            <w:rFonts w:cs="Times New Roman"/>
            <w:szCs w:val="24"/>
          </w:rPr>
          <w:delText xml:space="preserve">study </w:delText>
        </w:r>
      </w:del>
      <w:r w:rsidRPr="005C029F">
        <w:rPr>
          <w:rFonts w:cs="Times New Roman"/>
          <w:szCs w:val="24"/>
        </w:rPr>
        <w:t>years</w:t>
      </w:r>
      <w:ins w:id="2623" w:author="Gen-Chang Hsu" w:date="2024-08-27T20:36:00Z" w16du:dateUtc="2024-08-28T00:36:00Z">
        <w:r w:rsidR="00B401E1">
          <w:rPr>
            <w:rFonts w:cs="Times New Roman"/>
            <w:szCs w:val="24"/>
          </w:rPr>
          <w:t xml:space="preserve"> of study</w:t>
        </w:r>
        <w:commentRangeEnd w:id="2619"/>
        <w:r w:rsidR="007016F1">
          <w:rPr>
            <w:rStyle w:val="CommentReference"/>
          </w:rPr>
          <w:commentReference w:id="2619"/>
        </w:r>
      </w:ins>
      <w:r w:rsidRPr="005C029F">
        <w:rPr>
          <w:rFonts w:cs="Times New Roman"/>
          <w:szCs w:val="24"/>
        </w:rPr>
        <w:t>. Observation data from the closest local weather station (</w:t>
      </w:r>
      <w:proofErr w:type="spellStart"/>
      <w:r w:rsidRPr="005C029F">
        <w:rPr>
          <w:rFonts w:cs="Times New Roman"/>
          <w:szCs w:val="24"/>
        </w:rPr>
        <w:t>Yuanli</w:t>
      </w:r>
      <w:proofErr w:type="spellEnd"/>
      <w:r w:rsidRPr="005C029F">
        <w:rPr>
          <w:rFonts w:cs="Times New Roman"/>
          <w:szCs w:val="24"/>
        </w:rPr>
        <w:t xml:space="preserve">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2624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8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6T21:29:00Z" w:initials="GH">
    <w:p w14:paraId="2230AF58" w14:textId="77777777" w:rsidR="002C4702" w:rsidRDefault="002C4702" w:rsidP="002C4702">
      <w:pPr>
        <w:pStyle w:val="CommentText"/>
        <w:jc w:val="left"/>
      </w:pPr>
      <w:r>
        <w:rPr>
          <w:rStyle w:val="CommentReference"/>
        </w:rPr>
        <w:annotationRef/>
      </w:r>
      <w:r>
        <w:t>Need to update the table and figure numbers here and in the main text after we finalize the revision.</w:t>
      </w:r>
    </w:p>
  </w:comment>
  <w:comment w:id="1" w:author="Gen-Chang Hsu" w:date="2024-08-25T20:53:00Z" w:initials="GH">
    <w:p w14:paraId="391CA43B" w14:textId="193C4508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  <w:comment w:id="2619" w:author="Gen-Chang Hsu" w:date="2024-08-27T20:36:00Z" w:initials="GH">
    <w:p w14:paraId="0124F8C8" w14:textId="77777777" w:rsidR="007016F1" w:rsidRDefault="007016F1" w:rsidP="007016F1">
      <w:pPr>
        <w:pStyle w:val="CommentText"/>
        <w:jc w:val="left"/>
      </w:pPr>
      <w:r>
        <w:rPr>
          <w:rStyle w:val="CommentReference"/>
        </w:rPr>
        <w:annotationRef/>
      </w:r>
      <w:r>
        <w:t>Edited this in response to Reviewer 3’s comment 19.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230AF58" w15:done="0"/>
  <w15:commentEx w15:paraId="391CA43B" w15:done="0"/>
  <w15:commentEx w15:paraId="0124F8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FA8E4A5" w16cex:dateUtc="2024-08-27T01:29:00Z"/>
  <w16cex:commentExtensible w16cex:durableId="6C646F7A" w16cex:dateUtc="2024-08-26T00:53:00Z"/>
  <w16cex:commentExtensible w16cex:durableId="5FF92DE6" w16cex:dateUtc="2024-08-28T00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230AF58" w16cid:durableId="7FA8E4A5"/>
  <w16cid:commentId w16cid:paraId="391CA43B" w16cid:durableId="6C646F7A"/>
  <w16cid:commentId w16cid:paraId="0124F8C8" w16cid:durableId="5FF92DE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393D05" w14:textId="77777777" w:rsidR="007251C0" w:rsidRDefault="007251C0">
      <w:pPr>
        <w:spacing w:line="240" w:lineRule="auto"/>
      </w:pPr>
      <w:r>
        <w:separator/>
      </w:r>
    </w:p>
  </w:endnote>
  <w:endnote w:type="continuationSeparator" w:id="0">
    <w:p w14:paraId="34AEF75C" w14:textId="77777777" w:rsidR="007251C0" w:rsidRDefault="007251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ADCB51" w14:textId="77777777" w:rsidR="007251C0" w:rsidRDefault="007251C0">
      <w:pPr>
        <w:spacing w:after="0"/>
      </w:pPr>
      <w:r>
        <w:separator/>
      </w:r>
    </w:p>
  </w:footnote>
  <w:footnote w:type="continuationSeparator" w:id="0">
    <w:p w14:paraId="7FBA22B2" w14:textId="77777777" w:rsidR="007251C0" w:rsidRDefault="007251C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1FCF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BF0"/>
    <w:rsid w:val="000753E1"/>
    <w:rsid w:val="00075790"/>
    <w:rsid w:val="00075F3D"/>
    <w:rsid w:val="0007643E"/>
    <w:rsid w:val="00076670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57A"/>
    <w:rsid w:val="000D3626"/>
    <w:rsid w:val="000D592F"/>
    <w:rsid w:val="000D5C02"/>
    <w:rsid w:val="000E0BCA"/>
    <w:rsid w:val="000E0DD7"/>
    <w:rsid w:val="000E1428"/>
    <w:rsid w:val="000E20FE"/>
    <w:rsid w:val="000E2216"/>
    <w:rsid w:val="000E2241"/>
    <w:rsid w:val="000E2B92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2650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271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329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02C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1FB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D64"/>
    <w:rsid w:val="001B0E5B"/>
    <w:rsid w:val="001B11CB"/>
    <w:rsid w:val="001B13B0"/>
    <w:rsid w:val="001B1443"/>
    <w:rsid w:val="001B1459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B68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69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4FE"/>
    <w:rsid w:val="002315D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280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19A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702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F02A4"/>
    <w:rsid w:val="002F0D04"/>
    <w:rsid w:val="002F0E46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53"/>
    <w:rsid w:val="003010B1"/>
    <w:rsid w:val="00301577"/>
    <w:rsid w:val="003030F4"/>
    <w:rsid w:val="00303AE4"/>
    <w:rsid w:val="00304F9D"/>
    <w:rsid w:val="00305B22"/>
    <w:rsid w:val="00305BF0"/>
    <w:rsid w:val="00307172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68AB"/>
    <w:rsid w:val="00377976"/>
    <w:rsid w:val="00377FF3"/>
    <w:rsid w:val="0038038C"/>
    <w:rsid w:val="003809C8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6D59"/>
    <w:rsid w:val="003C7391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091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64BC5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2E9B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5BE4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07F4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139A"/>
    <w:rsid w:val="0052182E"/>
    <w:rsid w:val="00522330"/>
    <w:rsid w:val="00522C01"/>
    <w:rsid w:val="00523A6D"/>
    <w:rsid w:val="00523EBA"/>
    <w:rsid w:val="00524869"/>
    <w:rsid w:val="00524990"/>
    <w:rsid w:val="0052589B"/>
    <w:rsid w:val="005262F8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500E1"/>
    <w:rsid w:val="00550F06"/>
    <w:rsid w:val="0055121E"/>
    <w:rsid w:val="00551746"/>
    <w:rsid w:val="005524D3"/>
    <w:rsid w:val="00552AC5"/>
    <w:rsid w:val="00554814"/>
    <w:rsid w:val="00555958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25DF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A07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52D"/>
    <w:rsid w:val="005C58ED"/>
    <w:rsid w:val="005C5F94"/>
    <w:rsid w:val="005C6053"/>
    <w:rsid w:val="005C615C"/>
    <w:rsid w:val="005C6425"/>
    <w:rsid w:val="005C6BF7"/>
    <w:rsid w:val="005C6C11"/>
    <w:rsid w:val="005D0078"/>
    <w:rsid w:val="005D10C0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3312"/>
    <w:rsid w:val="006242D9"/>
    <w:rsid w:val="00624400"/>
    <w:rsid w:val="00624F82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5C9"/>
    <w:rsid w:val="00633B7D"/>
    <w:rsid w:val="006340A9"/>
    <w:rsid w:val="006346CB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6DFC"/>
    <w:rsid w:val="00667F42"/>
    <w:rsid w:val="006700B9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934"/>
    <w:rsid w:val="006B4A24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3913"/>
    <w:rsid w:val="006C40A7"/>
    <w:rsid w:val="006C4806"/>
    <w:rsid w:val="006C497C"/>
    <w:rsid w:val="006C5313"/>
    <w:rsid w:val="006C5824"/>
    <w:rsid w:val="006C5863"/>
    <w:rsid w:val="006C5F0D"/>
    <w:rsid w:val="006C6474"/>
    <w:rsid w:val="006C79E2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31F9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16F1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1C0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18A7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2BAC"/>
    <w:rsid w:val="007733C0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0ED4"/>
    <w:rsid w:val="00781A32"/>
    <w:rsid w:val="00781CF4"/>
    <w:rsid w:val="00781E88"/>
    <w:rsid w:val="0078275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0112"/>
    <w:rsid w:val="007D024F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C99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2EF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3B7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0BBD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398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0FC4"/>
    <w:rsid w:val="0092261A"/>
    <w:rsid w:val="00922B4F"/>
    <w:rsid w:val="009235BE"/>
    <w:rsid w:val="0092378D"/>
    <w:rsid w:val="009250BF"/>
    <w:rsid w:val="009253F6"/>
    <w:rsid w:val="00926107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1B7D"/>
    <w:rsid w:val="00962851"/>
    <w:rsid w:val="00962873"/>
    <w:rsid w:val="00963224"/>
    <w:rsid w:val="009634D8"/>
    <w:rsid w:val="009635F5"/>
    <w:rsid w:val="0096372F"/>
    <w:rsid w:val="009645D4"/>
    <w:rsid w:val="00964B6E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2B3"/>
    <w:rsid w:val="00975B9E"/>
    <w:rsid w:val="00975F40"/>
    <w:rsid w:val="009778FA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432A"/>
    <w:rsid w:val="009A4E3B"/>
    <w:rsid w:val="009A52F6"/>
    <w:rsid w:val="009A5621"/>
    <w:rsid w:val="009A5AF5"/>
    <w:rsid w:val="009A5B4E"/>
    <w:rsid w:val="009A626F"/>
    <w:rsid w:val="009A660D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000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1F6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066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A37"/>
    <w:rsid w:val="00A95A73"/>
    <w:rsid w:val="00A9616E"/>
    <w:rsid w:val="00A9760B"/>
    <w:rsid w:val="00AA02B7"/>
    <w:rsid w:val="00AA0BC8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BCB"/>
    <w:rsid w:val="00AC6CDE"/>
    <w:rsid w:val="00AC6E9B"/>
    <w:rsid w:val="00AC7018"/>
    <w:rsid w:val="00AC7315"/>
    <w:rsid w:val="00AC73FF"/>
    <w:rsid w:val="00AD02B9"/>
    <w:rsid w:val="00AD05CE"/>
    <w:rsid w:val="00AD2E5B"/>
    <w:rsid w:val="00AD3152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1B3A"/>
    <w:rsid w:val="00B3214E"/>
    <w:rsid w:val="00B341B1"/>
    <w:rsid w:val="00B34839"/>
    <w:rsid w:val="00B353F7"/>
    <w:rsid w:val="00B35FEA"/>
    <w:rsid w:val="00B36D27"/>
    <w:rsid w:val="00B37758"/>
    <w:rsid w:val="00B37CC8"/>
    <w:rsid w:val="00B401E1"/>
    <w:rsid w:val="00B419EB"/>
    <w:rsid w:val="00B422C8"/>
    <w:rsid w:val="00B427AC"/>
    <w:rsid w:val="00B427E1"/>
    <w:rsid w:val="00B42CB2"/>
    <w:rsid w:val="00B431FA"/>
    <w:rsid w:val="00B433C3"/>
    <w:rsid w:val="00B44CA2"/>
    <w:rsid w:val="00B44DFE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4A84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0B54"/>
    <w:rsid w:val="00C114E4"/>
    <w:rsid w:val="00C11BDA"/>
    <w:rsid w:val="00C11CDB"/>
    <w:rsid w:val="00C12421"/>
    <w:rsid w:val="00C12A10"/>
    <w:rsid w:val="00C1344A"/>
    <w:rsid w:val="00C13529"/>
    <w:rsid w:val="00C14748"/>
    <w:rsid w:val="00C148EE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11FB"/>
    <w:rsid w:val="00C320CE"/>
    <w:rsid w:val="00C327B7"/>
    <w:rsid w:val="00C332FF"/>
    <w:rsid w:val="00C33C2D"/>
    <w:rsid w:val="00C33E80"/>
    <w:rsid w:val="00C35AD7"/>
    <w:rsid w:val="00C36465"/>
    <w:rsid w:val="00C3648E"/>
    <w:rsid w:val="00C36A23"/>
    <w:rsid w:val="00C37248"/>
    <w:rsid w:val="00C3745A"/>
    <w:rsid w:val="00C37B27"/>
    <w:rsid w:val="00C37C39"/>
    <w:rsid w:val="00C40612"/>
    <w:rsid w:val="00C421E7"/>
    <w:rsid w:val="00C42C69"/>
    <w:rsid w:val="00C42ED1"/>
    <w:rsid w:val="00C45784"/>
    <w:rsid w:val="00C45D5B"/>
    <w:rsid w:val="00C460D3"/>
    <w:rsid w:val="00C47307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C4C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44B3"/>
    <w:rsid w:val="00C959B6"/>
    <w:rsid w:val="00C95CB6"/>
    <w:rsid w:val="00CA058C"/>
    <w:rsid w:val="00CA2857"/>
    <w:rsid w:val="00CA353C"/>
    <w:rsid w:val="00CA37AF"/>
    <w:rsid w:val="00CA37C0"/>
    <w:rsid w:val="00CA38F3"/>
    <w:rsid w:val="00CA54A5"/>
    <w:rsid w:val="00CA57D6"/>
    <w:rsid w:val="00CA7591"/>
    <w:rsid w:val="00CB0063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5C3A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1D4"/>
    <w:rsid w:val="00D63922"/>
    <w:rsid w:val="00D63B2F"/>
    <w:rsid w:val="00D63CFE"/>
    <w:rsid w:val="00D64205"/>
    <w:rsid w:val="00D642D0"/>
    <w:rsid w:val="00D660B8"/>
    <w:rsid w:val="00D6755B"/>
    <w:rsid w:val="00D6796F"/>
    <w:rsid w:val="00D70681"/>
    <w:rsid w:val="00D7182C"/>
    <w:rsid w:val="00D71FC3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52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12F2"/>
    <w:rsid w:val="00E31536"/>
    <w:rsid w:val="00E31800"/>
    <w:rsid w:val="00E31A3C"/>
    <w:rsid w:val="00E31E2D"/>
    <w:rsid w:val="00E33299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65D"/>
    <w:rsid w:val="00E549E9"/>
    <w:rsid w:val="00E54B66"/>
    <w:rsid w:val="00E54BF3"/>
    <w:rsid w:val="00E5556E"/>
    <w:rsid w:val="00E56FAC"/>
    <w:rsid w:val="00E57020"/>
    <w:rsid w:val="00E57A4D"/>
    <w:rsid w:val="00E57FF2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491"/>
    <w:rsid w:val="00E85464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216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44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7A7"/>
    <w:rsid w:val="00F80B33"/>
    <w:rsid w:val="00F80F80"/>
    <w:rsid w:val="00F81ECD"/>
    <w:rsid w:val="00F824EC"/>
    <w:rsid w:val="00F8467D"/>
    <w:rsid w:val="00F848E5"/>
    <w:rsid w:val="00F85A36"/>
    <w:rsid w:val="00F85F03"/>
    <w:rsid w:val="00F85F98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68B"/>
    <w:rsid w:val="00F95EC9"/>
    <w:rsid w:val="00F95F7D"/>
    <w:rsid w:val="00F9624E"/>
    <w:rsid w:val="00F97B81"/>
    <w:rsid w:val="00F97D83"/>
    <w:rsid w:val="00FA0C08"/>
    <w:rsid w:val="00FA0E47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47AD"/>
    <w:rsid w:val="00FD5F27"/>
    <w:rsid w:val="00FD6347"/>
    <w:rsid w:val="00FD6DC4"/>
    <w:rsid w:val="00FD7C92"/>
    <w:rsid w:val="00FE056E"/>
    <w:rsid w:val="00FE073C"/>
    <w:rsid w:val="00FE0B7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BE4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  <w:style w:type="table" w:customStyle="1" w:styleId="TableNormal1">
    <w:name w:val="Table Normal1"/>
    <w:rsid w:val="00301053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6233</TotalTime>
  <Pages>20</Pages>
  <Words>1923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12860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2087</cp:revision>
  <cp:lastPrinted>2023-03-25T10:43:00Z</cp:lastPrinted>
  <dcterms:created xsi:type="dcterms:W3CDTF">2020-10-12T14:12:00Z</dcterms:created>
  <dcterms:modified xsi:type="dcterms:W3CDTF">2024-08-29T00:25:00Z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