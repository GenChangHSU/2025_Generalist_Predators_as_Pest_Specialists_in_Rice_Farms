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commentRangeStart w:id="0"/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  <w:commentRangeEnd w:id="0"/>
      <w:r w:rsidR="002C4702">
        <w:rPr>
          <w:rStyle w:val="CommentReference"/>
        </w:rPr>
        <w:commentReference w:id="0"/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1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1"/>
      <w:r w:rsidR="00E356D2">
        <w:rPr>
          <w:rStyle w:val="CommentReference"/>
        </w:rPr>
        <w:commentReference w:id="1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5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6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7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8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9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1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1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3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4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5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7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8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2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3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4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5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1" w:author="Gen-Chang Hsu" w:date="2024-08-19T13:33:00Z" w16du:dateUtc="2024-08-19T17:33:00Z">
                <w:pPr>
                  <w:ind w:left="-572" w:firstLine="572"/>
                </w:pPr>
              </w:pPrChange>
            </w:pPr>
            <w:ins w:id="32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3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8" w:author="Gen-Chang Hsu" w:date="2024-08-19T13:33:00Z" w16du:dateUtc="2024-08-19T17:33:00Z">
                <w:pPr>
                  <w:ind w:left="-572" w:firstLine="572"/>
                </w:pPr>
              </w:pPrChange>
            </w:pPr>
            <w:ins w:id="3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4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5" w:author="Gen-Chang Hsu" w:date="2024-08-19T13:33:00Z" w16du:dateUtc="2024-08-19T17:33:00Z">
                <w:pPr>
                  <w:ind w:left="-572" w:firstLine="572"/>
                </w:pPr>
              </w:pPrChange>
            </w:pPr>
            <w:ins w:id="46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5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2" w:author="Gen-Chang Hsu" w:date="2024-08-19T13:33:00Z" w16du:dateUtc="2024-08-19T17:33:00Z">
                <w:pPr>
                  <w:ind w:left="-572" w:firstLine="572"/>
                </w:pPr>
              </w:pPrChange>
            </w:pPr>
            <w:ins w:id="53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5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9" w:author="Gen-Chang Hsu" w:date="2024-08-19T13:33:00Z" w16du:dateUtc="2024-08-19T17:33:00Z">
                <w:pPr>
                  <w:ind w:left="-572" w:firstLine="572"/>
                </w:pPr>
              </w:pPrChange>
            </w:pPr>
            <w:ins w:id="60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  <w:tc>
          <w:tcPr>
            <w:tcW w:w="1980" w:type="dxa"/>
            <w:tcPrChange w:id="6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6" w:author="Gen-Chang Hsu" w:date="2024-08-19T13:33:00Z" w16du:dateUtc="2024-08-19T17:33:00Z">
                <w:pPr>
                  <w:ind w:left="-572" w:firstLine="572"/>
                </w:pPr>
              </w:pPrChange>
            </w:pPr>
            <w:ins w:id="67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7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3" w:author="Gen-Chang Hsu" w:date="2024-08-19T13:33:00Z" w16du:dateUtc="2024-08-19T17:33:00Z">
                <w:pPr>
                  <w:ind w:left="-572" w:firstLine="572"/>
                </w:pPr>
              </w:pPrChange>
            </w:pPr>
            <w:ins w:id="74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7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0" w:author="Gen-Chang Hsu" w:date="2024-08-19T13:33:00Z" w16du:dateUtc="2024-08-19T17:33:00Z">
                <w:pPr>
                  <w:ind w:left="-572" w:firstLine="572"/>
                </w:pPr>
              </w:pPrChange>
            </w:pPr>
            <w:ins w:id="81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8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7" w:author="Gen-Chang Hsu" w:date="2024-08-19T13:33:00Z" w16du:dateUtc="2024-08-19T17:33:00Z">
                <w:pPr>
                  <w:ind w:left="-572" w:firstLine="572"/>
                </w:pPr>
              </w:pPrChange>
            </w:pPr>
            <w:ins w:id="88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9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4" w:author="Gen-Chang Hsu" w:date="2024-08-19T13:33:00Z" w16du:dateUtc="2024-08-19T17:33:00Z">
                <w:pPr>
                  <w:ind w:left="-572" w:firstLine="572"/>
                </w:pPr>
              </w:pPrChange>
            </w:pPr>
            <w:ins w:id="95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10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2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10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9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1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11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6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  <w:tc>
          <w:tcPr>
            <w:tcW w:w="1980" w:type="dxa"/>
            <w:tcPrChange w:id="12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3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7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4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1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1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8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1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5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1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2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1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9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6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1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3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1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200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1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2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3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5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6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7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8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1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2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3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4" w:author="Gen-Chang Hsu" w:date="2024-08-19T13:33:00Z" w16du:dateUtc="2024-08-19T17:33:00Z">
                <w:pPr/>
              </w:pPrChange>
            </w:pPr>
            <w:ins w:id="215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6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22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2" w:author="Gen-Chang Hsu" w:date="2024-08-19T13:33:00Z" w16du:dateUtc="2024-08-19T17:33:00Z">
                <w:pPr/>
              </w:pPrChange>
            </w:pPr>
            <w:ins w:id="22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22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9" w:author="Gen-Chang Hsu" w:date="2024-08-19T13:33:00Z" w16du:dateUtc="2024-08-19T17:33:00Z">
                <w:pPr/>
              </w:pPrChange>
            </w:pPr>
            <w:ins w:id="230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23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6" w:author="Gen-Chang Hsu" w:date="2024-08-19T13:33:00Z" w16du:dateUtc="2024-08-19T17:33:00Z">
                <w:pPr/>
              </w:pPrChange>
            </w:pPr>
            <w:ins w:id="237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24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3" w:author="Gen-Chang Hsu" w:date="2024-08-19T13:33:00Z" w16du:dateUtc="2024-08-19T17:33:00Z">
                <w:pPr/>
              </w:pPrChange>
            </w:pPr>
            <w:ins w:id="244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0" w:author="Gen-Chang Hsu" w:date="2024-08-19T13:33:00Z" w16du:dateUtc="2024-08-19T17:33:00Z">
                <w:pPr/>
              </w:pPrChange>
            </w:pPr>
            <w:ins w:id="251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25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7" w:author="Gen-Chang Hsu" w:date="2024-08-19T13:33:00Z" w16du:dateUtc="2024-08-19T17:33:00Z">
                <w:pPr/>
              </w:pPrChange>
            </w:pPr>
            <w:ins w:id="258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26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4" w:author="Gen-Chang Hsu" w:date="2024-08-19T13:33:00Z" w16du:dateUtc="2024-08-19T17:33:00Z">
                <w:pPr/>
              </w:pPrChange>
            </w:pPr>
            <w:ins w:id="265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27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1" w:author="Gen-Chang Hsu" w:date="2024-08-19T13:33:00Z" w16du:dateUtc="2024-08-19T17:33:00Z">
                <w:pPr/>
              </w:pPrChange>
            </w:pPr>
            <w:ins w:id="272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27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8" w:author="Gen-Chang Hsu" w:date="2024-08-19T13:33:00Z" w16du:dateUtc="2024-08-19T17:33:00Z">
                <w:pPr/>
              </w:pPrChange>
            </w:pPr>
            <w:ins w:id="279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8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28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5" w:author="Gen-Chang Hsu" w:date="2024-08-19T13:33:00Z" w16du:dateUtc="2024-08-19T17:33:00Z">
                <w:pPr/>
              </w:pPrChange>
            </w:pPr>
            <w:ins w:id="286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29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2" w:author="Gen-Chang Hsu" w:date="2024-08-19T13:33:00Z" w16du:dateUtc="2024-08-19T17:33:00Z">
                <w:pPr/>
              </w:pPrChange>
            </w:pPr>
            <w:ins w:id="293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29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9" w:author="Gen-Chang Hsu" w:date="2024-08-19T13:33:00Z" w16du:dateUtc="2024-08-19T17:33:00Z">
                <w:pPr/>
              </w:pPrChange>
            </w:pPr>
            <w:ins w:id="30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6" w:author="Gen-Chang Hsu" w:date="2024-08-19T13:33:00Z" w16du:dateUtc="2024-08-19T17:33:00Z">
                <w:pPr/>
              </w:pPrChange>
            </w:pPr>
            <w:ins w:id="307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1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3" w:author="Gen-Chang Hsu" w:date="2024-08-19T13:33:00Z" w16du:dateUtc="2024-08-19T17:33:00Z">
                <w:pPr/>
              </w:pPrChange>
            </w:pPr>
            <w:ins w:id="314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0" w:author="Gen-Chang Hsu" w:date="2024-08-19T13:33:00Z" w16du:dateUtc="2024-08-19T17:33:00Z">
                <w:pPr/>
              </w:pPrChange>
            </w:pPr>
            <w:ins w:id="321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7" w:author="Gen-Chang Hsu" w:date="2024-08-19T13:33:00Z" w16du:dateUtc="2024-08-19T17:33:00Z">
                <w:pPr/>
              </w:pPrChange>
            </w:pPr>
            <w:ins w:id="328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3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4" w:author="Gen-Chang Hsu" w:date="2024-08-19T13:33:00Z" w16du:dateUtc="2024-08-19T17:33:00Z">
                <w:pPr/>
              </w:pPrChange>
            </w:pPr>
            <w:ins w:id="335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3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1" w:author="Gen-Chang Hsu" w:date="2024-08-19T13:33:00Z" w16du:dateUtc="2024-08-19T17:33:00Z">
                <w:pPr/>
              </w:pPrChange>
            </w:pPr>
            <w:ins w:id="342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3" w:author="Gen-Chang Hsu" w:date="2024-08-19T13:35:00Z"/>
          <w:trPrChange w:id="3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8" w:author="Gen-Chang Hsu" w:date="2024-08-19T13:35:00Z" w16du:dateUtc="2024-08-19T17:35:00Z"/>
                <w:rFonts w:cs="Times New Roman"/>
                <w:szCs w:val="24"/>
              </w:rPr>
            </w:pPr>
            <w:ins w:id="349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1" w:author="Gen-Chang Hsu" w:date="2024-08-19T13:36:00Z"/>
                <w:rFonts w:cs="Times New Roman"/>
                <w:szCs w:val="24"/>
              </w:rPr>
            </w:pPr>
            <w:ins w:id="352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5" w:author="Gen-Chang Hsu" w:date="2024-08-19T13:35:00Z" w16du:dateUtc="2024-08-19T17:35:00Z"/>
                <w:rFonts w:cs="Times New Roman"/>
                <w:szCs w:val="24"/>
              </w:rPr>
            </w:pPr>
            <w:ins w:id="356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3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2" w:author="Gen-Chang Hsu" w:date="2024-08-19T13:33:00Z" w16du:dateUtc="2024-08-19T17:33:00Z">
                <w:pPr/>
              </w:pPrChange>
            </w:pPr>
            <w:ins w:id="363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3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9" w:author="Gen-Chang Hsu" w:date="2024-08-19T13:33:00Z" w16du:dateUtc="2024-08-19T17:33:00Z">
                <w:pPr/>
              </w:pPrChange>
            </w:pPr>
            <w:ins w:id="370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6" w:author="Gen-Chang Hsu" w:date="2024-08-19T13:33:00Z" w16du:dateUtc="2024-08-19T17:33:00Z">
                <w:pPr/>
              </w:pPrChange>
            </w:pPr>
            <w:ins w:id="377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3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3" w:author="Gen-Chang Hsu" w:date="2024-08-19T13:33:00Z" w16du:dateUtc="2024-08-19T17:33:00Z">
                <w:pPr/>
              </w:pPrChange>
            </w:pPr>
            <w:ins w:id="384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5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7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9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0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1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2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5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6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7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8" w:author="Gen-Chang Hsu" w:date="2024-08-19T13:33:00Z" w16du:dateUtc="2024-08-19T17:33:00Z">
                <w:pPr/>
              </w:pPrChange>
            </w:pPr>
            <w:ins w:id="399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40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40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5" w:author="Gen-Chang Hsu" w:date="2024-08-19T13:33:00Z" w16du:dateUtc="2024-08-19T17:33:00Z">
                <w:pPr/>
              </w:pPrChange>
            </w:pPr>
            <w:ins w:id="40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1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2" w:author="Gen-Chang Hsu" w:date="2024-08-19T13:33:00Z" w16du:dateUtc="2024-08-19T17:33:00Z">
                <w:pPr/>
              </w:pPrChange>
            </w:pPr>
            <w:ins w:id="413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41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9" w:author="Gen-Chang Hsu" w:date="2024-08-19T13:33:00Z" w16du:dateUtc="2024-08-19T17:33:00Z">
                <w:pPr/>
              </w:pPrChange>
            </w:pPr>
            <w:ins w:id="420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42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6" w:author="Gen-Chang Hsu" w:date="2024-08-19T13:33:00Z" w16du:dateUtc="2024-08-19T17:33:00Z">
                <w:pPr/>
              </w:pPrChange>
            </w:pPr>
            <w:ins w:id="427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3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3" w:author="Gen-Chang Hsu" w:date="2024-08-19T13:33:00Z" w16du:dateUtc="2024-08-19T17:33:00Z">
                <w:pPr/>
              </w:pPrChange>
            </w:pPr>
            <w:ins w:id="434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40" w:author="Gen-Chang Hsu" w:date="2024-08-19T13:33:00Z" w16du:dateUtc="2024-08-19T17:33:00Z">
                <w:pPr/>
              </w:pPrChange>
            </w:pPr>
            <w:ins w:id="441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44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7" w:author="Gen-Chang Hsu" w:date="2024-08-19T13:33:00Z" w16du:dateUtc="2024-08-19T17:33:00Z">
                <w:pPr/>
              </w:pPrChange>
            </w:pPr>
            <w:ins w:id="448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45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4" w:author="Gen-Chang Hsu" w:date="2024-08-19T13:33:00Z" w16du:dateUtc="2024-08-19T17:33:00Z">
                <w:pPr/>
              </w:pPrChange>
            </w:pPr>
            <w:ins w:id="455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6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1" w:author="Gen-Chang Hsu" w:date="2024-08-19T13:33:00Z" w16du:dateUtc="2024-08-19T17:33:00Z">
                <w:pPr/>
              </w:pPrChange>
            </w:pPr>
            <w:ins w:id="46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46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8" w:author="Gen-Chang Hsu" w:date="2024-08-19T13:33:00Z" w16du:dateUtc="2024-08-19T17:33:00Z">
                <w:pPr/>
              </w:pPrChange>
            </w:pPr>
            <w:ins w:id="469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7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47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5" w:author="Gen-Chang Hsu" w:date="2024-08-19T13:33:00Z" w16du:dateUtc="2024-08-19T17:33:00Z">
                <w:pPr/>
              </w:pPrChange>
            </w:pPr>
            <w:ins w:id="476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  <w:tc>
          <w:tcPr>
            <w:tcW w:w="1980" w:type="dxa"/>
            <w:tcPrChange w:id="48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2" w:author="Gen-Chang Hsu" w:date="2024-08-19T13:33:00Z" w16du:dateUtc="2024-08-19T17:33:00Z">
                <w:pPr/>
              </w:pPrChange>
            </w:pPr>
            <w:ins w:id="48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48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9" w:author="Gen-Chang Hsu" w:date="2024-08-19T13:33:00Z" w16du:dateUtc="2024-08-19T17:33:00Z">
                <w:pPr/>
              </w:pPrChange>
            </w:pPr>
            <w:ins w:id="490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  <w:tc>
          <w:tcPr>
            <w:tcW w:w="1980" w:type="dxa"/>
            <w:tcPrChange w:id="49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6" w:author="Gen-Chang Hsu" w:date="2024-08-19T13:33:00Z" w16du:dateUtc="2024-08-19T17:33:00Z">
                <w:pPr/>
              </w:pPrChange>
            </w:pPr>
            <w:ins w:id="49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5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3" w:author="Gen-Chang Hsu" w:date="2024-08-19T13:33:00Z" w16du:dateUtc="2024-08-19T17:33:00Z">
                <w:pPr/>
              </w:pPrChange>
            </w:pPr>
            <w:ins w:id="50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  <w:tc>
          <w:tcPr>
            <w:tcW w:w="1980" w:type="dxa"/>
            <w:tcPrChange w:id="5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0" w:author="Gen-Chang Hsu" w:date="2024-08-19T13:33:00Z" w16du:dateUtc="2024-08-19T17:33:00Z">
                <w:pPr/>
              </w:pPrChange>
            </w:pPr>
            <w:ins w:id="51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5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7" w:author="Gen-Chang Hsu" w:date="2024-08-19T13:33:00Z" w16du:dateUtc="2024-08-19T17:33:00Z">
                <w:pPr/>
              </w:pPrChange>
            </w:pPr>
            <w:ins w:id="518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4" w:author="Gen-Chang Hsu" w:date="2024-08-19T13:33:00Z" w16du:dateUtc="2024-08-19T17:33:00Z">
                <w:pPr/>
              </w:pPrChange>
            </w:pPr>
            <w:ins w:id="52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1" w:author="Gen-Chang Hsu" w:date="2024-08-19T13:33:00Z" w16du:dateUtc="2024-08-19T17:33:00Z">
                <w:pPr/>
              </w:pPrChange>
            </w:pPr>
            <w:ins w:id="532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8" w:author="Gen-Chang Hsu" w:date="2024-08-19T13:33:00Z" w16du:dateUtc="2024-08-19T17:33:00Z">
                <w:pPr/>
              </w:pPrChange>
            </w:pPr>
            <w:ins w:id="53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  <w:tc>
          <w:tcPr>
            <w:tcW w:w="1980" w:type="dxa"/>
            <w:tcPrChange w:id="5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5" w:author="Gen-Chang Hsu" w:date="2024-08-19T13:33:00Z" w16du:dateUtc="2024-08-19T17:33:00Z">
                <w:pPr/>
              </w:pPrChange>
            </w:pPr>
            <w:ins w:id="546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2" w:author="Gen-Chang Hsu" w:date="2024-08-19T13:33:00Z" w16du:dateUtc="2024-08-19T17:33:00Z">
                <w:pPr/>
              </w:pPrChange>
            </w:pPr>
            <w:ins w:id="553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5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9" w:author="Gen-Chang Hsu" w:date="2024-08-19T13:33:00Z" w16du:dateUtc="2024-08-19T17:33:00Z">
                <w:pPr/>
              </w:pPrChange>
            </w:pPr>
            <w:ins w:id="560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5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6" w:author="Gen-Chang Hsu" w:date="2024-08-19T13:33:00Z" w16du:dateUtc="2024-08-19T17:33:00Z">
                <w:pPr/>
              </w:pPrChange>
            </w:pPr>
            <w:ins w:id="567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  <w:tc>
          <w:tcPr>
            <w:tcW w:w="1980" w:type="dxa"/>
            <w:tcPrChange w:id="5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3" w:author="Gen-Chang Hsu" w:date="2024-08-19T13:33:00Z" w16du:dateUtc="2024-08-19T17:33:00Z">
                <w:pPr/>
              </w:pPrChange>
            </w:pPr>
            <w:ins w:id="57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5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0" w:author="Gen-Chang Hsu" w:date="2024-08-19T13:33:00Z" w16du:dateUtc="2024-08-19T17:33:00Z">
                <w:pPr/>
              </w:pPrChange>
            </w:pPr>
            <w:ins w:id="581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7" w:author="Gen-Chang Hsu" w:date="2024-08-19T13:33:00Z" w16du:dateUtc="2024-08-19T17:33:00Z">
                <w:pPr/>
              </w:pPrChange>
            </w:pPr>
            <w:ins w:id="58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  <w:tc>
          <w:tcPr>
            <w:tcW w:w="1980" w:type="dxa"/>
            <w:tcPrChange w:id="5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4" w:author="Gen-Chang Hsu" w:date="2024-08-19T13:33:00Z" w16du:dateUtc="2024-08-19T17:33:00Z">
                <w:pPr/>
              </w:pPrChange>
            </w:pPr>
            <w:ins w:id="59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  <w:tc>
          <w:tcPr>
            <w:tcW w:w="1980" w:type="dxa"/>
            <w:tcPrChange w:id="6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1" w:author="Gen-Chang Hsu" w:date="2024-08-19T13:33:00Z" w16du:dateUtc="2024-08-19T17:33:00Z">
                <w:pPr/>
              </w:pPrChange>
            </w:pPr>
            <w:ins w:id="60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6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8" w:author="Gen-Chang Hsu" w:date="2024-08-19T13:33:00Z" w16du:dateUtc="2024-08-19T17:33:00Z">
                <w:pPr/>
              </w:pPrChange>
            </w:pPr>
            <w:ins w:id="609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6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5" w:author="Gen-Chang Hsu" w:date="2024-08-19T13:33:00Z" w16du:dateUtc="2024-08-19T17:33:00Z">
                <w:pPr/>
              </w:pPrChange>
            </w:pPr>
            <w:ins w:id="61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2" w:author="Gen-Chang Hsu" w:date="2024-08-19T13:33:00Z" w16du:dateUtc="2024-08-19T17:33:00Z">
                <w:pPr/>
              </w:pPrChange>
            </w:pPr>
            <w:ins w:id="623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6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9" w:author="Gen-Chang Hsu" w:date="2024-08-19T13:33:00Z" w16du:dateUtc="2024-08-19T17:33:00Z">
                <w:pPr/>
              </w:pPrChange>
            </w:pPr>
            <w:ins w:id="63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6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6" w:author="Gen-Chang Hsu" w:date="2024-08-19T13:33:00Z" w16du:dateUtc="2024-08-19T17:33:00Z">
                <w:pPr/>
              </w:pPrChange>
            </w:pPr>
            <w:ins w:id="637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  <w:tc>
          <w:tcPr>
            <w:tcW w:w="1980" w:type="dxa"/>
            <w:tcPrChange w:id="6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3" w:author="Gen-Chang Hsu" w:date="2024-08-19T13:33:00Z" w16du:dateUtc="2024-08-19T17:33:00Z">
                <w:pPr/>
              </w:pPrChange>
            </w:pPr>
            <w:ins w:id="64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5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6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7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8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9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50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1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2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3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5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6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7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8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9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6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7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8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9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7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2" w:author="Gen-Chang Hsu" w:date="2024-08-18T20:58:00Z" w16du:dateUtc="2024-08-19T00:58:00Z"/>
          <w:rFonts w:cs="Times New Roman"/>
          <w:b/>
          <w:szCs w:val="24"/>
        </w:rPr>
      </w:pPr>
      <w:ins w:id="923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134F4CAC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0DD48EE7" w:rsidR="002116B6" w:rsidRPr="00E356D2" w:rsidRDefault="002116B6" w:rsidP="002116B6">
      <w:pPr>
        <w:spacing w:after="0"/>
        <w:jc w:val="left"/>
        <w:rPr>
          <w:ins w:id="924" w:author="Gen-Chang Hsu" w:date="2024-08-17T22:47:00Z" w16du:dateUtc="2024-08-18T02:47:00Z"/>
          <w:rFonts w:cs="Times New Roman"/>
          <w:rPrChange w:id="925" w:author="Gen-Chang Hsu" w:date="2024-08-25T20:53:00Z" w16du:dateUtc="2024-08-26T00:53:00Z">
            <w:rPr>
              <w:ins w:id="926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927" w:author="Gen-Chang Hsu" w:date="2024-08-17T22:47:00Z" w16du:dateUtc="2024-08-18T02:47:00Z">
        <w:r w:rsidRPr="00E356D2">
          <w:rPr>
            <w:rFonts w:cs="Times New Roman"/>
            <w:b/>
            <w:szCs w:val="24"/>
            <w:rPrChange w:id="928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929" w:author="Gen-Chang Hsu" w:date="2024-08-26T09:37:00Z" w16du:dateUtc="2024-08-26T13:37:00Z">
        <w:r w:rsidR="00D64205">
          <w:rPr>
            <w:rFonts w:cs="Times New Roman"/>
            <w:b/>
            <w:szCs w:val="24"/>
          </w:rPr>
          <w:t>A</w:t>
        </w:r>
      </w:ins>
      <w:ins w:id="930" w:author="Gen-Chang Hsu" w:date="2024-08-17T22:47:00Z" w16du:dateUtc="2024-08-18T02:47:00Z">
        <w:r w:rsidRPr="00E356D2">
          <w:rPr>
            <w:rFonts w:cs="Times New Roman"/>
            <w:bCs/>
            <w:szCs w:val="24"/>
            <w:rPrChange w:id="931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932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933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934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935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942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4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949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95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955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962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968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975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981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988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994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1001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007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014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020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2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027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2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3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3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3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033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034" w:author="Gen-Chang Hsu" w:date="2024-08-25T20:53:00Z" w16du:dateUtc="2024-08-26T00:53:00Z"/>
          <w:rFonts w:cs="Times New Roman"/>
          <w:b/>
          <w:color w:val="FF0000"/>
          <w:szCs w:val="24"/>
        </w:rPr>
      </w:pPr>
      <w:ins w:id="1035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1FB1F244" w:rsidR="006150B0" w:rsidRDefault="00D723F0" w:rsidP="007D5F19">
      <w:pPr>
        <w:spacing w:after="0"/>
        <w:jc w:val="left"/>
        <w:rPr>
          <w:ins w:id="1036" w:author="Gen-Chang Hsu" w:date="2024-08-25T20:57:00Z" w16du:dateUtc="2024-08-26T00:57:00Z"/>
          <w:rFonts w:cs="Times New Roman"/>
        </w:rPr>
      </w:pPr>
      <w:ins w:id="1037" w:author="Gen-Chang Hsu" w:date="2024-08-25T20:53:00Z" w16du:dateUtc="2024-08-26T00:53:00Z">
        <w:r w:rsidRPr="003E25B7">
          <w:rPr>
            <w:rFonts w:cs="Times New Roman"/>
            <w:b/>
            <w:szCs w:val="24"/>
            <w:rPrChange w:id="1038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039" w:author="Gen-Chang Hsu" w:date="2024-08-26T09:38:00Z" w16du:dateUtc="2024-08-26T13:38:00Z">
        <w:r w:rsidR="005262F8">
          <w:rPr>
            <w:rFonts w:cs="Times New Roman"/>
            <w:b/>
            <w:szCs w:val="24"/>
          </w:rPr>
          <w:t>B</w:t>
        </w:r>
      </w:ins>
      <w:ins w:id="1040" w:author="Gen-Chang Hsu" w:date="2024-08-25T20:53:00Z" w16du:dateUtc="2024-08-26T00:53:00Z">
        <w:r w:rsidRPr="003E25B7">
          <w:rPr>
            <w:rFonts w:cs="Times New Roman"/>
            <w:b/>
            <w:szCs w:val="24"/>
            <w:rPrChange w:id="1041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>.</w:t>
        </w:r>
      </w:ins>
      <w:ins w:id="1042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043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044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045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046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047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048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049" w:author="Gen-Chang Hsu" w:date="2024-08-25T20:55:00Z"/>
          <w:trPrChange w:id="1050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1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052" w:author="Gen-Chang Hsu" w:date="2024-08-25T20:55:00Z" w16du:dateUtc="2024-08-26T00:55:00Z"/>
                <w:rFonts w:eastAsiaTheme="majorEastAsia" w:cs="Times New Roman"/>
                <w:bCs w:val="0"/>
                <w:color w:val="365F91" w:themeColor="accent1" w:themeShade="BF"/>
                <w:sz w:val="22"/>
                <w:szCs w:val="28"/>
              </w:rPr>
            </w:pPr>
            <w:ins w:id="1053" w:author="Gen-Chang Hsu" w:date="2024-08-25T20:55:00Z" w16du:dateUtc="2024-08-26T00:55:00Z">
              <w:r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4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55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</w:pPr>
            <w:ins w:id="1056" w:author="Gen-Chang Hsu" w:date="2024-08-25T20:55:00Z" w16du:dateUtc="2024-08-26T00:55:00Z">
              <w:r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57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77777777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58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059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ins w:id="1060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d.f.</w:t>
              </w:r>
              <w:proofErr w:type="spellEnd"/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61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1549B7F7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62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  <w:pPrChange w:id="1063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64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χ</w:t>
              </w:r>
              <w:r>
                <w:rPr>
                  <w:rFonts w:cs="Times New Roman"/>
                  <w:b w:val="0"/>
                  <w:color w:val="auto"/>
                  <w:sz w:val="22"/>
                  <w:vertAlign w:val="superscript"/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065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482342B1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066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067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68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P</w:t>
              </w:r>
            </w:ins>
          </w:p>
        </w:tc>
      </w:tr>
      <w:tr w:rsidR="001D46F8" w14:paraId="39C02672" w14:textId="77777777" w:rsidTr="00BA0AA9">
        <w:trPr>
          <w:trHeight w:val="425"/>
          <w:jc w:val="center"/>
          <w:ins w:id="1069" w:author="Gen-Chang Hsu" w:date="2024-08-25T20:55:00Z"/>
          <w:trPrChange w:id="1070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71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BA0AA9" w:rsidRDefault="001D46F8">
            <w:pPr>
              <w:spacing w:after="0" w:line="240" w:lineRule="auto"/>
              <w:jc w:val="left"/>
              <w:rPr>
                <w:ins w:id="1072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073" w:author="Gen-Chang Hsu" w:date="2024-08-25T20:57:00Z" w16du:dateUtc="2024-08-26T00:57:00Z">
                  <w:rPr>
                    <w:ins w:id="1074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  <w:pPrChange w:id="1075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076" w:author="Gen-Chang Hsu" w:date="2024-08-25T20:56:00Z" w16du:dateUtc="2024-08-26T00:56:00Z">
              <w:r w:rsidRPr="00BA0AA9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77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7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7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80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8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8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8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8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8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8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8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8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89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90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09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9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09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9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09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27A7E272" w14:textId="77777777" w:rsidTr="00BA0AA9">
        <w:trPr>
          <w:trHeight w:val="425"/>
          <w:jc w:val="center"/>
          <w:ins w:id="1096" w:author="Gen-Chang Hsu" w:date="2024-08-25T20:55:00Z"/>
          <w:trPrChange w:id="1097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098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BA0AA9" w:rsidRDefault="001D46F8">
            <w:pPr>
              <w:spacing w:after="0" w:line="240" w:lineRule="auto"/>
              <w:jc w:val="left"/>
              <w:rPr>
                <w:ins w:id="1099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00" w:author="Gen-Chang Hsu" w:date="2024-08-25T20:57:00Z" w16du:dateUtc="2024-08-26T00:57:00Z">
                  <w:rPr>
                    <w:ins w:id="1101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02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103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0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0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06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0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0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0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1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1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1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1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1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15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16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1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1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1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2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2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14:paraId="3FDDBEF9" w14:textId="77777777" w:rsidTr="00BA0AA9">
        <w:trPr>
          <w:trHeight w:val="425"/>
          <w:jc w:val="center"/>
          <w:ins w:id="1122" w:author="Gen-Chang Hsu" w:date="2024-08-25T20:55:00Z"/>
          <w:trPrChange w:id="112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24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BA0AA9" w:rsidRDefault="001D46F8">
            <w:pPr>
              <w:spacing w:after="0" w:line="240" w:lineRule="auto"/>
              <w:jc w:val="left"/>
              <w:rPr>
                <w:ins w:id="112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26" w:author="Gen-Chang Hsu" w:date="2024-08-25T20:57:00Z" w16du:dateUtc="2024-08-26T00:57:00Z">
                  <w:rPr>
                    <w:ins w:id="112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2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12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3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3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32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3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3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3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3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3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3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3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4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4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4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4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4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4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4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4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3111F053" w14:textId="77777777" w:rsidTr="00BA0AA9">
        <w:trPr>
          <w:trHeight w:val="425"/>
          <w:jc w:val="center"/>
          <w:ins w:id="1148" w:author="Gen-Chang Hsu" w:date="2024-08-25T20:55:00Z"/>
          <w:trPrChange w:id="114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15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77777777" w:rsidR="001D46F8" w:rsidRPr="00BA0AA9" w:rsidRDefault="001D46F8">
            <w:pPr>
              <w:spacing w:after="0" w:line="240" w:lineRule="auto"/>
              <w:jc w:val="left"/>
              <w:rPr>
                <w:ins w:id="115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152" w:author="Gen-Chang Hsu" w:date="2024-08-25T20:57:00Z" w16du:dateUtc="2024-08-26T00:57:00Z">
                  <w:rPr>
                    <w:ins w:id="115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5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15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5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5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58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5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6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6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6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6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6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6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6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67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68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6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7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7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7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7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14:paraId="4F71AC71" w14:textId="77777777" w:rsidTr="00BA0AA9">
        <w:trPr>
          <w:trHeight w:val="425"/>
          <w:jc w:val="center"/>
          <w:ins w:id="1174" w:author="Gen-Chang Hsu" w:date="2024-08-25T20:55:00Z"/>
          <w:trPrChange w:id="117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176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24BA86DF" w:rsidR="001D46F8" w:rsidRPr="00FE0B7C" w:rsidRDefault="001D46F8">
            <w:pPr>
              <w:spacing w:after="0" w:line="240" w:lineRule="auto"/>
              <w:jc w:val="left"/>
              <w:rPr>
                <w:ins w:id="1177" w:author="Gen-Chang Hsu" w:date="2024-08-25T20:55:00Z" w16du:dateUtc="2024-08-26T00:55:00Z"/>
                <w:rFonts w:cs="Times New Roman"/>
                <w:b w:val="0"/>
                <w:bCs w:val="0"/>
                <w:color w:val="auto"/>
                <w:sz w:val="22"/>
                <w:rPrChange w:id="1178" w:author="Gen-Chang Hsu" w:date="2024-08-26T09:38:00Z" w16du:dateUtc="2024-08-26T13:38:00Z">
                  <w:rPr>
                    <w:ins w:id="117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180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181" w:author="Gen-Chang Hsu" w:date="2024-08-25T20:56:00Z" w16du:dateUtc="2024-08-26T00:56:00Z">
              <w:r w:rsidRPr="00FE0B7C">
                <w:rPr>
                  <w:rFonts w:cs="Times New Roman"/>
                  <w:b w:val="0"/>
                  <w:bCs w:val="0"/>
                  <w:sz w:val="22"/>
                  <w:rPrChange w:id="1182" w:author="Gen-Chang Hsu" w:date="2024-08-26T09:38:00Z" w16du:dateUtc="2024-08-26T13:38:00Z">
                    <w:rPr>
                      <w:rFonts w:cs="Times New Roman"/>
                      <w:sz w:val="22"/>
                    </w:rPr>
                  </w:rPrChange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183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84" w:author="Gen-Chang Hsu" w:date="2024-08-25T20:55:00Z" w16du:dateUtc="2024-08-26T00:55:00Z"/>
                <w:rFonts w:cs="Times New Roman"/>
                <w:bCs/>
                <w:sz w:val="22"/>
              </w:rPr>
              <w:pPrChange w:id="118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86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18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8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8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9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9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19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9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9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195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196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19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19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19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0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0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4EDEDE46" w14:textId="77777777" w:rsidTr="00BA0AA9">
        <w:trPr>
          <w:trHeight w:val="425"/>
          <w:jc w:val="center"/>
          <w:ins w:id="1202" w:author="Gen-Chang Hsu" w:date="2024-08-25T20:55:00Z"/>
          <w:trPrChange w:id="120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204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BA0AA9" w:rsidRDefault="001D46F8">
            <w:pPr>
              <w:spacing w:after="0" w:line="240" w:lineRule="auto"/>
              <w:jc w:val="left"/>
              <w:rPr>
                <w:ins w:id="120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06" w:author="Gen-Chang Hsu" w:date="2024-08-25T20:57:00Z" w16du:dateUtc="2024-08-26T00:57:00Z">
                  <w:rPr>
                    <w:ins w:id="120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0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09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12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1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1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1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1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2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2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2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2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2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2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2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14:paraId="53F901D5" w14:textId="77777777" w:rsidTr="00BA0AA9">
        <w:trPr>
          <w:trHeight w:val="425"/>
          <w:jc w:val="center"/>
          <w:ins w:id="1228" w:author="Gen-Chang Hsu" w:date="2024-08-25T20:55:00Z"/>
          <w:trPrChange w:id="122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230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BA0AA9" w:rsidRDefault="001D46F8">
            <w:pPr>
              <w:spacing w:after="0" w:line="240" w:lineRule="auto"/>
              <w:jc w:val="left"/>
              <w:rPr>
                <w:ins w:id="123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32" w:author="Gen-Chang Hsu" w:date="2024-08-25T20:57:00Z" w16du:dateUtc="2024-08-26T00:57:00Z">
                  <w:rPr>
                    <w:ins w:id="123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3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35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3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3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38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3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4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4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7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48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4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5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5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5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5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14:paraId="5BD1FCFA" w14:textId="77777777" w:rsidTr="00BA0AA9">
        <w:trPr>
          <w:trHeight w:val="425"/>
          <w:jc w:val="center"/>
          <w:ins w:id="1254" w:author="Gen-Chang Hsu" w:date="2024-08-25T20:55:00Z"/>
          <w:trPrChange w:id="125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256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BA0AA9" w:rsidRDefault="001D46F8">
            <w:pPr>
              <w:spacing w:after="0" w:line="240" w:lineRule="auto"/>
              <w:jc w:val="left"/>
              <w:rPr>
                <w:ins w:id="125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58" w:author="Gen-Chang Hsu" w:date="2024-08-25T20:57:00Z" w16du:dateUtc="2024-08-26T00:57:00Z">
                  <w:rPr>
                    <w:ins w:id="125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60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61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6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6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64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6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6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6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6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6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7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7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7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73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74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7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7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7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7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7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280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281" w:author="Gen-Chang Hsu" w:date="2024-08-25T20:58:00Z" w16du:dateUtc="2024-08-26T00:58:00Z"/>
          <w:rFonts w:cs="Times New Roman"/>
        </w:rPr>
      </w:pPr>
      <w:ins w:id="1282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283" w:author="Gen-Chang Hsu" w:date="2024-08-25T20:58:00Z" w16du:dateUtc="2024-08-26T00:58:00Z"/>
          <w:rFonts w:cs="Times New Roman"/>
        </w:rPr>
      </w:pPr>
      <w:ins w:id="1284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263FFEED" w:rsidR="00AB4971" w:rsidRPr="00AB4971" w:rsidRDefault="001209C3" w:rsidP="007D5F19">
      <w:pPr>
        <w:spacing w:after="0"/>
        <w:jc w:val="left"/>
        <w:rPr>
          <w:ins w:id="1285" w:author="Gen-Chang Hsu" w:date="2024-08-25T20:59:00Z" w16du:dateUtc="2024-08-26T00:59:00Z"/>
          <w:rFonts w:cs="Times New Roman"/>
          <w:bCs/>
          <w:color w:val="FF0000"/>
          <w:szCs w:val="24"/>
          <w:rPrChange w:id="1286" w:author="Gen-Chang Hsu" w:date="2024-08-25T21:00:00Z" w16du:dateUtc="2024-08-26T01:00:00Z">
            <w:rPr>
              <w:ins w:id="1287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288" w:author="Gen-Chang Hsu" w:date="2024-08-25T20:58:00Z" w16du:dateUtc="2024-08-26T00:58:00Z">
        <w:r w:rsidRPr="000650FB">
          <w:rPr>
            <w:rFonts w:cs="Times New Roman"/>
            <w:b/>
            <w:szCs w:val="24"/>
            <w:rPrChange w:id="1289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290" w:author="Gen-Chang Hsu" w:date="2024-08-26T09:41:00Z" w16du:dateUtc="2024-08-26T13:41:00Z">
        <w:r w:rsidR="007D024F">
          <w:rPr>
            <w:rFonts w:cs="Times New Roman"/>
            <w:b/>
            <w:szCs w:val="24"/>
          </w:rPr>
          <w:t>C</w:t>
        </w:r>
      </w:ins>
      <w:ins w:id="1291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292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. </w:t>
        </w:r>
      </w:ins>
      <w:ins w:id="1293" w:author="Gen-Chang Hsu" w:date="2024-08-25T21:00:00Z" w16du:dateUtc="2024-08-26T01:00:00Z">
        <w:r w:rsidR="00AB4971" w:rsidRPr="000650FB">
          <w:rPr>
            <w:rFonts w:cs="Times New Roman"/>
          </w:rPr>
          <w:t>Tukey’s post-hoc tests comparing the predator and rice herbivore abundance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 of the number of </w:t>
        </w:r>
      </w:ins>
      <w:ins w:id="1294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295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296" w:author="Gen-Chang Hsu" w:date="2024-08-25T20:59:00Z" w16du:dateUtc="2024-08-26T00:59:00Z"/>
          <w:rFonts w:cs="Times New Roman"/>
          <w:bCs/>
          <w:color w:val="FF0000"/>
          <w:szCs w:val="24"/>
          <w:rPrChange w:id="1297" w:author="Gen-Chang Hsu" w:date="2024-08-25T20:59:00Z" w16du:dateUtc="2024-08-26T00:59:00Z">
            <w:rPr>
              <w:ins w:id="1298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94"/>
        <w:gridCol w:w="1620"/>
        <w:gridCol w:w="1712"/>
        <w:gridCol w:w="1553"/>
        <w:gridCol w:w="1489"/>
      </w:tblGrid>
      <w:tr w:rsidR="00AB4971" w:rsidRPr="00AB4971" w14:paraId="1A1764A1" w14:textId="77777777" w:rsidTr="00AB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299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77777777" w:rsidR="00AB4971" w:rsidRPr="001B0D64" w:rsidRDefault="00AB4971" w:rsidP="007A0531">
            <w:pPr>
              <w:spacing w:after="0" w:line="240" w:lineRule="auto"/>
              <w:jc w:val="center"/>
              <w:rPr>
                <w:ins w:id="1300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301" w:author="Gen-Chang Hsu" w:date="2024-08-26T09:41:00Z" w16du:dateUtc="2024-08-26T13:41:00Z">
                  <w:rPr>
                    <w:ins w:id="1302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03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04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77777777" w:rsidR="00AB4971" w:rsidRPr="001B0D6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05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306" w:author="Gen-Chang Hsu" w:date="2024-08-26T09:41:00Z" w16du:dateUtc="2024-08-26T13:41:00Z">
                  <w:rPr>
                    <w:ins w:id="1307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08" w:author="Gen-Chang Hsu" w:date="2024-08-25T20:59:00Z" w16du:dateUtc="2024-08-26T00:59:00Z">
              <w:r w:rsidRPr="001B0D64">
                <w:rPr>
                  <w:rFonts w:eastAsia="Times New Roman" w:cs="Times New Roman"/>
                  <w:b w:val="0"/>
                  <w:bCs w:val="0"/>
                  <w:sz w:val="22"/>
                  <w:rPrChange w:id="1309" w:author="Gen-Chang Hsu" w:date="2024-08-26T09:41:00Z" w16du:dateUtc="2024-08-26T13:41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Farm</w:t>
              </w:r>
              <w:r w:rsidRPr="001B0D64">
                <w:rPr>
                  <w:rFonts w:cs="Times New Roman"/>
                  <w:b w:val="0"/>
                  <w:bCs w:val="0"/>
                  <w:sz w:val="22"/>
                  <w:rPrChange w:id="1310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 xml:space="preserve"> </w:t>
              </w:r>
              <w:r w:rsidRPr="001B0D64">
                <w:rPr>
                  <w:rFonts w:eastAsia="Times New Roman" w:cs="Times New Roman"/>
                  <w:b w:val="0"/>
                  <w:bCs w:val="0"/>
                  <w:sz w:val="22"/>
                  <w:rPrChange w:id="1311" w:author="Gen-Chang Hsu" w:date="2024-08-26T09:41:00Z" w16du:dateUtc="2024-08-26T13:41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type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77777777" w:rsidR="00AB4971" w:rsidRPr="001B0D6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12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313" w:author="Gen-Chang Hsu" w:date="2024-08-26T09:41:00Z" w16du:dateUtc="2024-08-26T13:41:00Z">
                  <w:rPr>
                    <w:ins w:id="1314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15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16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77777777" w:rsidR="00AB4971" w:rsidRPr="001B0D6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17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318" w:author="Gen-Chang Hsu" w:date="2024-08-26T09:41:00Z" w16du:dateUtc="2024-08-26T13:41:00Z">
                  <w:rPr>
                    <w:ins w:id="1319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20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21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77777777" w:rsidR="00AB4971" w:rsidRPr="001B0D6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22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323" w:author="Gen-Chang Hsu" w:date="2024-08-26T09:41:00Z" w16du:dateUtc="2024-08-26T13:41:00Z">
                  <w:rPr>
                    <w:ins w:id="1324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25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26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AB4971" w:rsidRPr="00AB4971" w14:paraId="53E7E8D9" w14:textId="77777777" w:rsidTr="00AB4971">
        <w:trPr>
          <w:trHeight w:val="605"/>
          <w:jc w:val="center"/>
          <w:ins w:id="1327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7777777" w:rsidR="00AB4971" w:rsidRPr="001B0D64" w:rsidRDefault="00AB4971" w:rsidP="007A0531">
            <w:pPr>
              <w:spacing w:after="0" w:line="240" w:lineRule="auto"/>
              <w:jc w:val="center"/>
              <w:rPr>
                <w:ins w:id="1328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329" w:author="Gen-Chang Hsu" w:date="2024-08-26T09:41:00Z" w16du:dateUtc="2024-08-26T13:41:00Z">
                  <w:rPr>
                    <w:ins w:id="1330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331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32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33" w:author="Gen-Chang Hsu" w:date="2024-08-25T20:59:00Z" w16du:dateUtc="2024-08-26T00:59:00Z"/>
                <w:rFonts w:cs="Times New Roman"/>
                <w:color w:val="auto"/>
                <w:sz w:val="22"/>
                <w:rPrChange w:id="1334" w:author="Gen-Chang Hsu" w:date="2024-08-26T09:41:00Z" w16du:dateUtc="2024-08-26T13:41:00Z">
                  <w:rPr>
                    <w:ins w:id="1335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36" w:author="Gen-Chang Hsu" w:date="2024-08-25T20:59:00Z" w16du:dateUtc="2024-08-26T00:59:00Z">
              <w:r w:rsidRPr="001B0D64">
                <w:rPr>
                  <w:rFonts w:eastAsia="Times New Roman" w:cs="Times New Roman"/>
                  <w:sz w:val="22"/>
                  <w:rPrChange w:id="1337" w:author="Gen-Chang Hsu" w:date="2024-08-26T09:41:00Z" w16du:dateUtc="2024-08-26T13:41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Or</w:t>
              </w:r>
              <w:r w:rsidRPr="001B0D64">
                <w:rPr>
                  <w:rFonts w:cs="Times New Roman"/>
                  <w:sz w:val="22"/>
                  <w:rPrChange w:id="1338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39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340" w:author="Gen-Chang Hsu" w:date="2024-08-26T09:41:00Z" w16du:dateUtc="2024-08-26T13:41:00Z">
                  <w:rPr>
                    <w:ins w:id="1341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342" w:author="Gen-Chang Hsu" w:date="2024-08-25T20:59:00Z" w16du:dateUtc="2024-08-26T00:59:00Z">
              <w:r w:rsidRPr="001B0D64">
                <w:rPr>
                  <w:rFonts w:cs="Times New Roman"/>
                  <w:sz w:val="22"/>
                  <w:lang w:eastAsia="zh-CN" w:bidi="ar"/>
                  <w:rPrChange w:id="134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1B0D64">
                <w:rPr>
                  <w:rFonts w:cs="Times New Roman"/>
                  <w:sz w:val="22"/>
                  <w:vertAlign w:val="superscript"/>
                  <w:lang w:eastAsia="zh-CN" w:bidi="ar"/>
                  <w:rPrChange w:id="1344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1B0D64">
                <w:rPr>
                  <w:rFonts w:cs="Times New Roman"/>
                  <w:sz w:val="22"/>
                  <w:lang w:eastAsia="zh-CN" w:bidi="ar"/>
                  <w:rPrChange w:id="134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46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347" w:author="Gen-Chang Hsu" w:date="2024-08-26T09:41:00Z" w16du:dateUtc="2024-08-26T13:41:00Z">
                  <w:rPr>
                    <w:ins w:id="1348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349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35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51" w:author="Gen-Chang Hsu" w:date="2024-08-25T20:59:00Z" w16du:dateUtc="2024-08-26T00:59:00Z"/>
                <w:rFonts w:eastAsia="Times New Roman" w:cs="Times New Roman"/>
                <w:color w:val="auto"/>
                <w:sz w:val="22"/>
                <w:rPrChange w:id="1352" w:author="Gen-Chang Hsu" w:date="2024-08-26T09:41:00Z" w16du:dateUtc="2024-08-26T13:41:00Z">
                  <w:rPr>
                    <w:ins w:id="1353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354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35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01BF800B" w14:textId="77777777" w:rsidTr="00AB4971">
        <w:trPr>
          <w:trHeight w:val="605"/>
          <w:jc w:val="center"/>
          <w:ins w:id="1356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02DCAB3F" w14:textId="77777777" w:rsidR="00AB4971" w:rsidRPr="001B0D64" w:rsidRDefault="00AB4971" w:rsidP="007A0531">
            <w:pPr>
              <w:spacing w:after="0" w:line="240" w:lineRule="auto"/>
              <w:jc w:val="center"/>
              <w:rPr>
                <w:ins w:id="1357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358" w:author="Gen-Chang Hsu" w:date="2024-08-26T09:41:00Z" w16du:dateUtc="2024-08-26T13:41:00Z">
                  <w:rPr>
                    <w:ins w:id="1359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6A23E44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60" w:author="Gen-Chang Hsu" w:date="2024-08-25T20:59:00Z" w16du:dateUtc="2024-08-26T00:59:00Z"/>
                <w:rFonts w:cs="Times New Roman"/>
                <w:color w:val="auto"/>
                <w:sz w:val="22"/>
                <w:rPrChange w:id="1361" w:author="Gen-Chang Hsu" w:date="2024-08-26T09:41:00Z" w16du:dateUtc="2024-08-26T13:41:00Z">
                  <w:rPr>
                    <w:ins w:id="1362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63" w:author="Gen-Chang Hsu" w:date="2024-08-25T20:59:00Z" w16du:dateUtc="2024-08-26T00:59:00Z">
              <w:r w:rsidRPr="001B0D64">
                <w:rPr>
                  <w:rFonts w:eastAsia="Times New Roman" w:cs="Times New Roman"/>
                  <w:sz w:val="22"/>
                  <w:rPrChange w:id="1364" w:author="Gen-Chang Hsu" w:date="2024-08-26T09:41:00Z" w16du:dateUtc="2024-08-26T13:41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C</w:t>
              </w:r>
              <w:r w:rsidRPr="001B0D64">
                <w:rPr>
                  <w:rFonts w:cs="Times New Roman"/>
                  <w:sz w:val="22"/>
                  <w:rPrChange w:id="136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793BA140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66" w:author="Gen-Chang Hsu" w:date="2024-08-25T20:59:00Z" w16du:dateUtc="2024-08-26T00:59:00Z"/>
                <w:rFonts w:cs="Times New Roman"/>
                <w:color w:val="auto"/>
                <w:sz w:val="22"/>
                <w:rPrChange w:id="1367" w:author="Gen-Chang Hsu" w:date="2024-08-26T09:41:00Z" w16du:dateUtc="2024-08-26T13:41:00Z">
                  <w:rPr>
                    <w:ins w:id="1368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69" w:author="Gen-Chang Hsu" w:date="2024-08-25T20:59:00Z" w16du:dateUtc="2024-08-26T00:59:00Z">
              <w:r w:rsidRPr="001B0D64">
                <w:rPr>
                  <w:rFonts w:cs="Times New Roman"/>
                  <w:sz w:val="22"/>
                  <w:lang w:eastAsia="zh-CN" w:bidi="ar"/>
                  <w:rPrChange w:id="137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1B0D64">
                <w:rPr>
                  <w:rFonts w:cs="Times New Roman"/>
                  <w:sz w:val="22"/>
                  <w:vertAlign w:val="superscript"/>
                  <w:lang w:eastAsia="zh-CN" w:bidi="ar"/>
                  <w:rPrChange w:id="1371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1B0D64">
                <w:rPr>
                  <w:rFonts w:cs="Times New Roman"/>
                  <w:sz w:val="22"/>
                  <w:lang w:eastAsia="zh-CN" w:bidi="ar"/>
                  <w:rPrChange w:id="137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7FA61054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73" w:author="Gen-Chang Hsu" w:date="2024-08-25T20:59:00Z" w16du:dateUtc="2024-08-26T00:59:00Z"/>
                <w:rFonts w:cs="Times New Roman"/>
                <w:color w:val="auto"/>
                <w:sz w:val="22"/>
                <w:rPrChange w:id="1374" w:author="Gen-Chang Hsu" w:date="2024-08-26T09:41:00Z" w16du:dateUtc="2024-08-26T13:41:00Z">
                  <w:rPr>
                    <w:ins w:id="1375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76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377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CD5EED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78" w:author="Gen-Chang Hsu" w:date="2024-08-25T20:59:00Z" w16du:dateUtc="2024-08-26T00:59:00Z"/>
                <w:rFonts w:cs="Times New Roman"/>
                <w:color w:val="auto"/>
                <w:sz w:val="22"/>
                <w:rPrChange w:id="1379" w:author="Gen-Chang Hsu" w:date="2024-08-26T09:41:00Z" w16du:dateUtc="2024-08-26T13:41:00Z">
                  <w:rPr>
                    <w:ins w:id="1380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381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38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32B710E7" w14:textId="77777777" w:rsidTr="00AB4971">
        <w:trPr>
          <w:trHeight w:val="605"/>
          <w:jc w:val="center"/>
          <w:ins w:id="1383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2A9FE696" w14:textId="77777777" w:rsidR="00AB4971" w:rsidRPr="001B0D64" w:rsidRDefault="00AB4971" w:rsidP="007A0531">
            <w:pPr>
              <w:spacing w:after="0" w:line="240" w:lineRule="auto"/>
              <w:jc w:val="center"/>
              <w:rPr>
                <w:ins w:id="1384" w:author="Gen-Chang Hsu" w:date="2024-08-25T20:59:00Z" w16du:dateUtc="2024-08-26T00:59:00Z"/>
                <w:rFonts w:cs="Times New Roman"/>
                <w:b w:val="0"/>
                <w:bCs w:val="0"/>
                <w:color w:val="auto"/>
                <w:sz w:val="22"/>
                <w:rPrChange w:id="1385" w:author="Gen-Chang Hsu" w:date="2024-08-26T09:41:00Z" w16du:dateUtc="2024-08-26T13:41:00Z">
                  <w:rPr>
                    <w:ins w:id="1386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387" w:author="Gen-Chang Hsu" w:date="2024-08-25T20:59:00Z" w16du:dateUtc="2024-08-26T00:59:00Z">
              <w:r w:rsidRPr="001B0D64">
                <w:rPr>
                  <w:rFonts w:cs="Times New Roman"/>
                  <w:b w:val="0"/>
                  <w:bCs w:val="0"/>
                  <w:sz w:val="22"/>
                  <w:rPrChange w:id="1388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35DD200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89" w:author="Gen-Chang Hsu" w:date="2024-08-25T20:59:00Z" w16du:dateUtc="2024-08-26T00:59:00Z"/>
                <w:rFonts w:cs="Times New Roman"/>
                <w:color w:val="auto"/>
                <w:sz w:val="22"/>
                <w:rPrChange w:id="1390" w:author="Gen-Chang Hsu" w:date="2024-08-26T09:41:00Z" w16du:dateUtc="2024-08-26T13:41:00Z">
                  <w:rPr>
                    <w:ins w:id="1391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392" w:author="Gen-Chang Hsu" w:date="2024-08-25T20:59:00Z" w16du:dateUtc="2024-08-26T00:59:00Z">
              <w:r w:rsidRPr="001B0D64">
                <w:rPr>
                  <w:rFonts w:eastAsia="Times New Roman" w:cs="Times New Roman"/>
                  <w:sz w:val="22"/>
                  <w:rPrChange w:id="1393" w:author="Gen-Chang Hsu" w:date="2024-08-26T09:41:00Z" w16du:dateUtc="2024-08-26T13:41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Or</w:t>
              </w:r>
              <w:r w:rsidRPr="001B0D64">
                <w:rPr>
                  <w:rFonts w:cs="Times New Roman"/>
                  <w:sz w:val="22"/>
                  <w:rPrChange w:id="1394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514E1BBF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95" w:author="Gen-Chang Hsu" w:date="2024-08-25T20:59:00Z" w16du:dateUtc="2024-08-26T00:59:00Z"/>
                <w:rFonts w:cs="Times New Roman"/>
                <w:color w:val="auto"/>
                <w:sz w:val="22"/>
                <w:rPrChange w:id="1396" w:author="Gen-Chang Hsu" w:date="2024-08-26T09:41:00Z" w16du:dateUtc="2024-08-26T13:41:00Z">
                  <w:rPr>
                    <w:ins w:id="139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398" w:author="Gen-Chang Hsu" w:date="2024-08-25T20:59:00Z" w16du:dateUtc="2024-08-26T00:59:00Z">
              <w:r w:rsidRPr="001B0D64">
                <w:rPr>
                  <w:rFonts w:cs="Times New Roman"/>
                  <w:sz w:val="22"/>
                  <w:lang w:eastAsia="zh-CN" w:bidi="ar"/>
                  <w:rPrChange w:id="1399" w:author="Gen-Chang Hsu" w:date="2024-08-26T09:41:00Z" w16du:dateUtc="2024-08-26T13:41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1B0D64">
                <w:rPr>
                  <w:rFonts w:cs="Times New Roman"/>
                  <w:sz w:val="22"/>
                  <w:vertAlign w:val="superscript"/>
                  <w:lang w:eastAsia="zh-CN" w:bidi="ar"/>
                  <w:rPrChange w:id="1400" w:author="Gen-Chang Hsu" w:date="2024-08-26T09:41:00Z" w16du:dateUtc="2024-08-26T13:41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1B0D64">
                <w:rPr>
                  <w:rFonts w:cs="Times New Roman"/>
                  <w:sz w:val="22"/>
                  <w:lang w:eastAsia="zh-CN" w:bidi="ar"/>
                  <w:rPrChange w:id="1401" w:author="Gen-Chang Hsu" w:date="2024-08-26T09:41:00Z" w16du:dateUtc="2024-08-26T13:41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3C8B4EBF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02" w:author="Gen-Chang Hsu" w:date="2024-08-25T20:59:00Z" w16du:dateUtc="2024-08-26T00:59:00Z"/>
                <w:rFonts w:cs="Times New Roman"/>
                <w:color w:val="auto"/>
                <w:sz w:val="22"/>
                <w:rPrChange w:id="1403" w:author="Gen-Chang Hsu" w:date="2024-08-26T09:41:00Z" w16du:dateUtc="2024-08-26T13:41:00Z">
                  <w:rPr>
                    <w:ins w:id="1404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05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406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8BF7E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07" w:author="Gen-Chang Hsu" w:date="2024-08-25T20:59:00Z" w16du:dateUtc="2024-08-26T00:59:00Z"/>
                <w:rFonts w:cs="Times New Roman"/>
                <w:color w:val="auto"/>
                <w:sz w:val="22"/>
                <w:rPrChange w:id="1408" w:author="Gen-Chang Hsu" w:date="2024-08-26T09:41:00Z" w16du:dateUtc="2024-08-26T13:41:00Z">
                  <w:rPr>
                    <w:ins w:id="1409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10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411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60.6</w:t>
              </w:r>
            </w:ins>
          </w:p>
        </w:tc>
      </w:tr>
      <w:tr w:rsidR="00AB4971" w:rsidRPr="00AB4971" w14:paraId="5E96A333" w14:textId="77777777" w:rsidTr="00AB4971">
        <w:trPr>
          <w:trHeight w:val="605"/>
          <w:jc w:val="center"/>
          <w:ins w:id="1412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34103660" w14:textId="77777777" w:rsidR="00AB4971" w:rsidRPr="001B0D64" w:rsidRDefault="00AB4971" w:rsidP="007A0531">
            <w:pPr>
              <w:spacing w:after="0" w:line="240" w:lineRule="auto"/>
              <w:jc w:val="center"/>
              <w:rPr>
                <w:ins w:id="1413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414" w:author="Gen-Chang Hsu" w:date="2024-08-26T09:41:00Z" w16du:dateUtc="2024-08-26T13:41:00Z">
                  <w:rPr>
                    <w:ins w:id="1415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D02CD26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16" w:author="Gen-Chang Hsu" w:date="2024-08-25T20:59:00Z" w16du:dateUtc="2024-08-26T00:59:00Z"/>
                <w:rFonts w:cs="Times New Roman"/>
                <w:color w:val="auto"/>
                <w:sz w:val="22"/>
                <w:rPrChange w:id="1417" w:author="Gen-Chang Hsu" w:date="2024-08-26T09:41:00Z" w16du:dateUtc="2024-08-26T13:41:00Z">
                  <w:rPr>
                    <w:ins w:id="1418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19" w:author="Gen-Chang Hsu" w:date="2024-08-25T20:59:00Z" w16du:dateUtc="2024-08-26T00:59:00Z">
              <w:r w:rsidRPr="001B0D64">
                <w:rPr>
                  <w:rFonts w:eastAsia="Times New Roman" w:cs="Times New Roman"/>
                  <w:sz w:val="22"/>
                  <w:rPrChange w:id="1420" w:author="Gen-Chang Hsu" w:date="2024-08-26T09:41:00Z" w16du:dateUtc="2024-08-26T13:41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C</w:t>
              </w:r>
              <w:r w:rsidRPr="001B0D64">
                <w:rPr>
                  <w:rFonts w:cs="Times New Roman"/>
                  <w:sz w:val="22"/>
                  <w:rPrChange w:id="1421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1F852790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22" w:author="Gen-Chang Hsu" w:date="2024-08-25T20:59:00Z" w16du:dateUtc="2024-08-26T00:59:00Z"/>
                <w:rFonts w:cs="Times New Roman"/>
                <w:color w:val="auto"/>
                <w:sz w:val="22"/>
                <w:rPrChange w:id="1423" w:author="Gen-Chang Hsu" w:date="2024-08-26T09:41:00Z" w16du:dateUtc="2024-08-26T13:41:00Z">
                  <w:rPr>
                    <w:ins w:id="1424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25" w:author="Gen-Chang Hsu" w:date="2024-08-25T20:59:00Z" w16du:dateUtc="2024-08-26T00:59:00Z">
              <w:r w:rsidRPr="001B0D64">
                <w:rPr>
                  <w:rFonts w:cs="Times New Roman"/>
                  <w:sz w:val="22"/>
                  <w:lang w:eastAsia="zh-CN" w:bidi="ar"/>
                  <w:rPrChange w:id="1426" w:author="Gen-Chang Hsu" w:date="2024-08-26T09:41:00Z" w16du:dateUtc="2024-08-26T13:41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1B0D64">
                <w:rPr>
                  <w:rFonts w:cs="Times New Roman"/>
                  <w:sz w:val="22"/>
                  <w:vertAlign w:val="superscript"/>
                  <w:lang w:eastAsia="zh-CN" w:bidi="ar"/>
                  <w:rPrChange w:id="1427" w:author="Gen-Chang Hsu" w:date="2024-08-26T09:41:00Z" w16du:dateUtc="2024-08-26T13:41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1B0D64">
                <w:rPr>
                  <w:rFonts w:cs="Times New Roman"/>
                  <w:sz w:val="22"/>
                  <w:lang w:eastAsia="zh-CN" w:bidi="ar"/>
                  <w:rPrChange w:id="1428" w:author="Gen-Chang Hsu" w:date="2024-08-26T09:41:00Z" w16du:dateUtc="2024-08-26T13:41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524B836C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29" w:author="Gen-Chang Hsu" w:date="2024-08-25T20:59:00Z" w16du:dateUtc="2024-08-26T00:59:00Z"/>
                <w:rFonts w:cs="Times New Roman"/>
                <w:color w:val="auto"/>
                <w:sz w:val="22"/>
                <w:rPrChange w:id="1430" w:author="Gen-Chang Hsu" w:date="2024-08-26T09:41:00Z" w16du:dateUtc="2024-08-26T13:41:00Z">
                  <w:rPr>
                    <w:ins w:id="1431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32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433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FDA458" w14:textId="77777777" w:rsidR="00AB4971" w:rsidRPr="001B0D6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34" w:author="Gen-Chang Hsu" w:date="2024-08-25T20:59:00Z" w16du:dateUtc="2024-08-26T00:59:00Z"/>
                <w:rFonts w:cs="Times New Roman"/>
                <w:color w:val="auto"/>
                <w:sz w:val="22"/>
                <w:rPrChange w:id="1435" w:author="Gen-Chang Hsu" w:date="2024-08-26T09:41:00Z" w16du:dateUtc="2024-08-26T13:41:00Z">
                  <w:rPr>
                    <w:ins w:id="1436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437" w:author="Gen-Chang Hsu" w:date="2024-08-25T20:59:00Z" w16du:dateUtc="2024-08-26T00:59:00Z">
              <w:r w:rsidRPr="001B0D64">
                <w:rPr>
                  <w:rFonts w:cs="Times New Roman"/>
                  <w:sz w:val="22"/>
                  <w:rPrChange w:id="1438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1439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1440" w:author="Gen-Chang Hsu" w:date="2024-08-25T21:01:00Z" w16du:dateUtc="2024-08-26T01:01:00Z"/>
          <w:rFonts w:cs="Times New Roman"/>
          <w:b/>
          <w:color w:val="FF0000"/>
          <w:szCs w:val="24"/>
        </w:rPr>
      </w:pPr>
      <w:ins w:id="1441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610DBF86" w:rsidR="000641FB" w:rsidRDefault="000641FB" w:rsidP="000641FB">
      <w:pPr>
        <w:spacing w:after="0"/>
        <w:jc w:val="left"/>
        <w:rPr>
          <w:ins w:id="1442" w:author="Gen-Chang Hsu" w:date="2024-08-25T21:02:00Z" w16du:dateUtc="2024-08-26T01:02:00Z"/>
          <w:rFonts w:cs="Times New Roman"/>
        </w:rPr>
      </w:pPr>
      <w:ins w:id="1443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>Table S</w:t>
        </w:r>
      </w:ins>
      <w:ins w:id="1444" w:author="Gen-Chang Hsu" w:date="2024-08-26T09:41:00Z" w16du:dateUtc="2024-08-26T13:41:00Z">
        <w:r w:rsidR="007D024F">
          <w:rPr>
            <w:rFonts w:cs="Times New Roman"/>
            <w:b/>
            <w:szCs w:val="24"/>
          </w:rPr>
          <w:t>D</w:t>
        </w:r>
      </w:ins>
      <w:ins w:id="1445" w:author="Gen-Chang Hsu" w:date="2024-08-25T21:01:00Z" w16du:dateUtc="2024-08-26T01:01:00Z">
        <w:r w:rsidRPr="007A0531">
          <w:rPr>
            <w:rFonts w:cs="Times New Roman"/>
            <w:b/>
            <w:szCs w:val="24"/>
          </w:rPr>
          <w:t xml:space="preserve">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1446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1447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1448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84"/>
        <w:gridCol w:w="1530"/>
        <w:gridCol w:w="1712"/>
        <w:gridCol w:w="1553"/>
        <w:gridCol w:w="1489"/>
        <w:tblGridChange w:id="1449">
          <w:tblGrid>
            <w:gridCol w:w="2504"/>
            <w:gridCol w:w="180"/>
            <w:gridCol w:w="1530"/>
            <w:gridCol w:w="1712"/>
            <w:gridCol w:w="1553"/>
            <w:gridCol w:w="1489"/>
          </w:tblGrid>
        </w:tblGridChange>
      </w:tblGrid>
      <w:tr w:rsidR="009F1E1C" w:rsidRPr="009F1E1C" w14:paraId="3C1F733D" w14:textId="77777777" w:rsidTr="009F1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450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E720F3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451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452" w:author="Gen-Chang Hsu" w:date="2024-08-26T09:41:00Z" w16du:dateUtc="2024-08-26T13:41:00Z">
                  <w:rPr>
                    <w:ins w:id="1453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4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455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5E806F6" w14:textId="31F100DF" w:rsidR="009F1E1C" w:rsidRPr="009752B3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56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457" w:author="Gen-Chang Hsu" w:date="2024-08-26T09:41:00Z" w16du:dateUtc="2024-08-26T13:41:00Z">
                  <w:rPr>
                    <w:ins w:id="1458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9" w:author="Gen-Chang Hsu" w:date="2024-08-25T21:03:00Z" w16du:dateUtc="2024-08-26T01:03:00Z">
              <w:r w:rsidRPr="009752B3">
                <w:rPr>
                  <w:rFonts w:eastAsia="Times New Roman" w:cs="Times New Roman"/>
                  <w:b w:val="0"/>
                  <w:bCs w:val="0"/>
                  <w:color w:val="auto"/>
                  <w:sz w:val="22"/>
                </w:rPr>
                <w:t>Crop stage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5FC86F" w14:textId="77777777" w:rsidR="009F1E1C" w:rsidRPr="009752B3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60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461" w:author="Gen-Chang Hsu" w:date="2024-08-26T09:41:00Z" w16du:dateUtc="2024-08-26T13:41:00Z">
                  <w:rPr>
                    <w:ins w:id="1462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3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464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92596" w14:textId="77777777" w:rsidR="009F1E1C" w:rsidRPr="009752B3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65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466" w:author="Gen-Chang Hsu" w:date="2024-08-26T09:41:00Z" w16du:dateUtc="2024-08-26T13:41:00Z">
                  <w:rPr>
                    <w:ins w:id="1467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8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469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43CE7A" w14:textId="77777777" w:rsidR="009F1E1C" w:rsidRPr="009752B3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70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471" w:author="Gen-Chang Hsu" w:date="2024-08-26T09:41:00Z" w16du:dateUtc="2024-08-26T13:41:00Z">
                  <w:rPr>
                    <w:ins w:id="1472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73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474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9F1E1C" w:rsidRPr="009F1E1C" w14:paraId="7E5D011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475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476" w:author="Gen-Chang Hsu" w:date="2024-08-25T21:02:00Z"/>
          <w:trPrChange w:id="1477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478" w:author="Gen-Chang Hsu" w:date="2024-08-25T21:03:00Z" w16du:dateUtc="2024-08-26T01:03:00Z">
              <w:tcPr>
                <w:tcW w:w="2504" w:type="dxa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CB3B446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47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480" w:author="Gen-Chang Hsu" w:date="2024-08-26T09:41:00Z" w16du:dateUtc="2024-08-26T13:41:00Z">
                  <w:rPr>
                    <w:ins w:id="148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82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483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84" w:author="Gen-Chang Hsu" w:date="2024-08-25T21:03:00Z" w16du:dateUtc="2024-08-26T01:03:00Z">
              <w:tcPr>
                <w:tcW w:w="171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2517B70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5" w:author="Gen-Chang Hsu" w:date="2024-08-25T21:02:00Z" w16du:dateUtc="2024-08-26T01:02:00Z"/>
                <w:rFonts w:cs="Times New Roman"/>
                <w:color w:val="auto"/>
                <w:sz w:val="22"/>
                <w:rPrChange w:id="1486" w:author="Gen-Chang Hsu" w:date="2024-08-26T09:41:00Z" w16du:dateUtc="2024-08-26T13:41:00Z">
                  <w:rPr>
                    <w:ins w:id="148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488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489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90" w:author="Gen-Chang Hsu" w:date="2024-08-25T21:03:00Z" w16du:dateUtc="2024-08-26T01:03:00Z">
              <w:tcPr>
                <w:tcW w:w="1712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9D43F1D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1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1492" w:author="Gen-Chang Hsu" w:date="2024-08-26T09:41:00Z" w16du:dateUtc="2024-08-26T13:41:00Z">
                  <w:rPr>
                    <w:ins w:id="1493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494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49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496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497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498" w:author="Gen-Chang Hsu" w:date="2024-08-25T21:03:00Z" w16du:dateUtc="2024-08-26T01:03:00Z">
              <w:tcPr>
                <w:tcW w:w="1553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E85F347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9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1500" w:author="Gen-Chang Hsu" w:date="2024-08-26T09:41:00Z" w16du:dateUtc="2024-08-26T13:41:00Z">
                  <w:rPr>
                    <w:ins w:id="1501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502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0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504" w:author="Gen-Chang Hsu" w:date="2024-08-25T21:03:00Z" w16du:dateUtc="2024-08-26T01:03:00Z">
              <w:tcPr>
                <w:tcW w:w="0" w:type="auto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D2F063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05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506" w:author="Gen-Chang Hsu" w:date="2024-08-26T09:41:00Z" w16du:dateUtc="2024-08-26T13:41:00Z">
                  <w:rPr>
                    <w:ins w:id="1507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508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09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18.8</w:t>
              </w:r>
            </w:ins>
          </w:p>
        </w:tc>
      </w:tr>
      <w:tr w:rsidR="009F1E1C" w:rsidRPr="009F1E1C" w14:paraId="2DC6A238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10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11" w:author="Gen-Chang Hsu" w:date="2024-08-25T21:02:00Z"/>
          <w:trPrChange w:id="1512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13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50FEFA29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514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515" w:author="Gen-Chang Hsu" w:date="2024-08-26T09:41:00Z" w16du:dateUtc="2024-08-26T13:41:00Z">
                  <w:rPr>
                    <w:ins w:id="1516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517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60CFE304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18" w:author="Gen-Chang Hsu" w:date="2024-08-25T21:02:00Z" w16du:dateUtc="2024-08-26T01:02:00Z"/>
                <w:rFonts w:cs="Times New Roman"/>
                <w:color w:val="auto"/>
                <w:sz w:val="22"/>
                <w:rPrChange w:id="1519" w:author="Gen-Chang Hsu" w:date="2024-08-26T09:41:00Z" w16du:dateUtc="2024-08-26T13:41:00Z">
                  <w:rPr>
                    <w:ins w:id="152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21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2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23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2244EE6A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24" w:author="Gen-Chang Hsu" w:date="2024-08-25T21:02:00Z" w16du:dateUtc="2024-08-26T01:02:00Z"/>
                <w:rFonts w:cs="Times New Roman"/>
                <w:color w:val="auto"/>
                <w:sz w:val="22"/>
                <w:rPrChange w:id="1525" w:author="Gen-Chang Hsu" w:date="2024-08-26T09:41:00Z" w16du:dateUtc="2024-08-26T13:41:00Z">
                  <w:rPr>
                    <w:ins w:id="152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27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528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529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53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31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7B29CE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32" w:author="Gen-Chang Hsu" w:date="2024-08-25T21:02:00Z" w16du:dateUtc="2024-08-26T01:02:00Z"/>
                <w:rFonts w:cs="Times New Roman"/>
                <w:color w:val="auto"/>
                <w:sz w:val="22"/>
                <w:rPrChange w:id="1533" w:author="Gen-Chang Hsu" w:date="2024-08-26T09:41:00Z" w16du:dateUtc="2024-08-26T13:41:00Z">
                  <w:rPr>
                    <w:ins w:id="153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35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36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537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4FFA0C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38" w:author="Gen-Chang Hsu" w:date="2024-08-25T21:02:00Z" w16du:dateUtc="2024-08-26T01:02:00Z"/>
                <w:rFonts w:cs="Times New Roman"/>
                <w:color w:val="auto"/>
                <w:sz w:val="22"/>
                <w:rPrChange w:id="1539" w:author="Gen-Chang Hsu" w:date="2024-08-26T09:41:00Z" w16du:dateUtc="2024-08-26T13:41:00Z">
                  <w:rPr>
                    <w:ins w:id="154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41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4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6.1</w:t>
              </w:r>
            </w:ins>
          </w:p>
        </w:tc>
      </w:tr>
      <w:tr w:rsidR="009F1E1C" w:rsidRPr="009F1E1C" w14:paraId="0596115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43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44" w:author="Gen-Chang Hsu" w:date="2024-08-25T21:02:00Z"/>
          <w:trPrChange w:id="1545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46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384A0839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547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548" w:author="Gen-Chang Hsu" w:date="2024-08-26T09:41:00Z" w16du:dateUtc="2024-08-26T13:41:00Z">
                  <w:rPr>
                    <w:ins w:id="1549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550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B2A504C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51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552" w:author="Gen-Chang Hsu" w:date="2024-08-26T09:41:00Z" w16du:dateUtc="2024-08-26T13:41:00Z">
                  <w:rPr>
                    <w:ins w:id="1553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554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5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56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7157221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57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558" w:author="Gen-Chang Hsu" w:date="2024-08-26T09:41:00Z" w16du:dateUtc="2024-08-26T13:41:00Z">
                  <w:rPr>
                    <w:ins w:id="155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60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561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56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56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64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6C2B154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65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566" w:author="Gen-Chang Hsu" w:date="2024-08-26T09:41:00Z" w16du:dateUtc="2024-08-26T13:41:00Z">
                  <w:rPr>
                    <w:ins w:id="156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68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569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570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619C48C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71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572" w:author="Gen-Chang Hsu" w:date="2024-08-26T09:41:00Z" w16du:dateUtc="2024-08-26T13:41:00Z">
                  <w:rPr>
                    <w:ins w:id="157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574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575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F1E1C" w:rsidRPr="009F1E1C" w14:paraId="154F1BCA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576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577" w:author="Gen-Chang Hsu" w:date="2024-08-25T21:02:00Z"/>
          <w:trPrChange w:id="1578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579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69231DD3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580" w:author="Gen-Chang Hsu" w:date="2024-08-25T21:02:00Z" w16du:dateUtc="2024-08-26T01:02:00Z"/>
                <w:rFonts w:cs="Times New Roman"/>
                <w:b w:val="0"/>
                <w:bCs w:val="0"/>
                <w:color w:val="auto"/>
                <w:sz w:val="22"/>
                <w:rPrChange w:id="1581" w:author="Gen-Chang Hsu" w:date="2024-08-26T09:41:00Z" w16du:dateUtc="2024-08-26T13:41:00Z">
                  <w:rPr>
                    <w:ins w:id="1582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583" w:author="Gen-Chang Hsu" w:date="2024-08-25T21:02:00Z" w16du:dateUtc="2024-08-26T01:02:00Z">
              <w:r w:rsidRPr="009752B3">
                <w:rPr>
                  <w:rFonts w:cs="Times New Roman"/>
                  <w:b w:val="0"/>
                  <w:bCs w:val="0"/>
                  <w:sz w:val="22"/>
                  <w:rPrChange w:id="1584" w:author="Gen-Chang Hsu" w:date="2024-08-26T09:41:00Z" w16du:dateUtc="2024-08-26T13:41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  <w:tcPrChange w:id="1585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33C19D9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86" w:author="Gen-Chang Hsu" w:date="2024-08-25T21:02:00Z" w16du:dateUtc="2024-08-26T01:02:00Z"/>
                <w:rFonts w:cs="Times New Roman"/>
                <w:color w:val="auto"/>
                <w:sz w:val="22"/>
                <w:rPrChange w:id="1587" w:author="Gen-Chang Hsu" w:date="2024-08-26T09:41:00Z" w16du:dateUtc="2024-08-26T13:41:00Z">
                  <w:rPr>
                    <w:ins w:id="158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89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59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91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33B8466A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92" w:author="Gen-Chang Hsu" w:date="2024-08-25T21:02:00Z" w16du:dateUtc="2024-08-26T01:02:00Z"/>
                <w:rFonts w:cs="Times New Roman"/>
                <w:color w:val="auto"/>
                <w:sz w:val="22"/>
                <w:rPrChange w:id="1593" w:author="Gen-Chang Hsu" w:date="2024-08-26T09:41:00Z" w16du:dateUtc="2024-08-26T13:41:00Z">
                  <w:rPr>
                    <w:ins w:id="159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95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596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597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598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599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F722D46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00" w:author="Gen-Chang Hsu" w:date="2024-08-25T21:02:00Z" w16du:dateUtc="2024-08-26T01:02:00Z"/>
                <w:rFonts w:cs="Times New Roman"/>
                <w:color w:val="auto"/>
                <w:sz w:val="22"/>
                <w:rPrChange w:id="1601" w:author="Gen-Chang Hsu" w:date="2024-08-26T09:41:00Z" w16du:dateUtc="2024-08-26T13:41:00Z">
                  <w:rPr>
                    <w:ins w:id="160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03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04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05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A3F9BF7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06" w:author="Gen-Chang Hsu" w:date="2024-08-25T21:02:00Z" w16du:dateUtc="2024-08-26T01:02:00Z"/>
                <w:rFonts w:cs="Times New Roman"/>
                <w:color w:val="auto"/>
                <w:sz w:val="22"/>
                <w:rPrChange w:id="1607" w:author="Gen-Chang Hsu" w:date="2024-08-26T09:41:00Z" w16du:dateUtc="2024-08-26T13:41:00Z">
                  <w:rPr>
                    <w:ins w:id="160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09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1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59.0</w:t>
              </w:r>
            </w:ins>
          </w:p>
        </w:tc>
      </w:tr>
      <w:tr w:rsidR="009F1E1C" w:rsidRPr="009F1E1C" w14:paraId="6276DFE7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11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12" w:author="Gen-Chang Hsu" w:date="2024-08-25T21:02:00Z"/>
          <w:trPrChange w:id="1613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14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16E9CBAF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615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616" w:author="Gen-Chang Hsu" w:date="2024-08-26T09:41:00Z" w16du:dateUtc="2024-08-26T13:41:00Z">
                  <w:rPr>
                    <w:ins w:id="1617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18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2237AE0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19" w:author="Gen-Chang Hsu" w:date="2024-08-25T21:02:00Z" w16du:dateUtc="2024-08-26T01:02:00Z"/>
                <w:rFonts w:cs="Times New Roman"/>
                <w:color w:val="auto"/>
                <w:sz w:val="22"/>
                <w:rPrChange w:id="1620" w:author="Gen-Chang Hsu" w:date="2024-08-26T09:41:00Z" w16du:dateUtc="2024-08-26T13:41:00Z">
                  <w:rPr>
                    <w:ins w:id="162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22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2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24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4D1AFD08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25" w:author="Gen-Chang Hsu" w:date="2024-08-25T21:02:00Z" w16du:dateUtc="2024-08-26T01:02:00Z"/>
                <w:rFonts w:cs="Times New Roman"/>
                <w:color w:val="auto"/>
                <w:sz w:val="22"/>
                <w:rPrChange w:id="1626" w:author="Gen-Chang Hsu" w:date="2024-08-26T09:41:00Z" w16du:dateUtc="2024-08-26T13:41:00Z">
                  <w:rPr>
                    <w:ins w:id="162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28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629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63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631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32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1F69FD3E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33" w:author="Gen-Chang Hsu" w:date="2024-08-25T21:02:00Z" w16du:dateUtc="2024-08-26T01:02:00Z"/>
                <w:rFonts w:cs="Times New Roman"/>
                <w:color w:val="auto"/>
                <w:sz w:val="22"/>
                <w:rPrChange w:id="1634" w:author="Gen-Chang Hsu" w:date="2024-08-26T09:41:00Z" w16du:dateUtc="2024-08-26T13:41:00Z">
                  <w:rPr>
                    <w:ins w:id="163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36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37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38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4024E52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39" w:author="Gen-Chang Hsu" w:date="2024-08-25T21:02:00Z" w16du:dateUtc="2024-08-26T01:02:00Z"/>
                <w:rFonts w:cs="Times New Roman"/>
                <w:color w:val="auto"/>
                <w:sz w:val="22"/>
                <w:rPrChange w:id="1640" w:author="Gen-Chang Hsu" w:date="2024-08-26T09:41:00Z" w16du:dateUtc="2024-08-26T13:41:00Z">
                  <w:rPr>
                    <w:ins w:id="164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42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4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69.0</w:t>
              </w:r>
            </w:ins>
          </w:p>
        </w:tc>
      </w:tr>
      <w:tr w:rsidR="009F1E1C" w:rsidRPr="009F1E1C" w14:paraId="0845111D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44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45" w:author="Gen-Chang Hsu" w:date="2024-08-25T21:02:00Z"/>
          <w:trPrChange w:id="1646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47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0578949C" w14:textId="77777777" w:rsidR="009F1E1C" w:rsidRPr="009752B3" w:rsidRDefault="009F1E1C" w:rsidP="007A0531">
            <w:pPr>
              <w:spacing w:after="0" w:line="240" w:lineRule="auto"/>
              <w:jc w:val="center"/>
              <w:rPr>
                <w:ins w:id="1648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649" w:author="Gen-Chang Hsu" w:date="2024-08-26T09:41:00Z" w16du:dateUtc="2024-08-26T13:41:00Z">
                  <w:rPr>
                    <w:ins w:id="1650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51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7DE9E987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2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653" w:author="Gen-Chang Hsu" w:date="2024-08-26T09:41:00Z" w16du:dateUtc="2024-08-26T13:41:00Z">
                  <w:rPr>
                    <w:ins w:id="1654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655" w:author="Gen-Chang Hsu" w:date="2024-08-25T21:02:00Z" w16du:dateUtc="2024-08-26T01:02:00Z">
              <w:r w:rsidRPr="009752B3">
                <w:rPr>
                  <w:rFonts w:cs="Times New Roman"/>
                  <w:sz w:val="22"/>
                  <w:rPrChange w:id="1656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57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11B0DD7A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8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659" w:author="Gen-Chang Hsu" w:date="2024-08-26T09:41:00Z" w16du:dateUtc="2024-08-26T13:41:00Z">
                  <w:rPr>
                    <w:ins w:id="166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61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662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9752B3">
                <w:rPr>
                  <w:rFonts w:cs="Times New Roman"/>
                  <w:sz w:val="22"/>
                  <w:vertAlign w:val="superscript"/>
                  <w:lang w:eastAsia="zh-CN" w:bidi="ar"/>
                  <w:rPrChange w:id="1663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9752B3">
                <w:rPr>
                  <w:rFonts w:cs="Times New Roman"/>
                  <w:sz w:val="22"/>
                  <w:lang w:eastAsia="zh-CN" w:bidi="ar"/>
                  <w:rPrChange w:id="1664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65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2D477E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6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667" w:author="Gen-Chang Hsu" w:date="2024-08-26T09:41:00Z" w16du:dateUtc="2024-08-26T13:41:00Z">
                  <w:rPr>
                    <w:ins w:id="166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69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670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71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91C9320" w14:textId="77777777" w:rsidR="009F1E1C" w:rsidRPr="009752B3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2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673" w:author="Gen-Chang Hsu" w:date="2024-08-26T09:41:00Z" w16du:dateUtc="2024-08-26T13:41:00Z">
                  <w:rPr>
                    <w:ins w:id="167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75" w:author="Gen-Chang Hsu" w:date="2024-08-25T21:02:00Z" w16du:dateUtc="2024-08-26T01:02:00Z">
              <w:r w:rsidRPr="009752B3">
                <w:rPr>
                  <w:rFonts w:cs="Times New Roman"/>
                  <w:sz w:val="22"/>
                  <w:lang w:eastAsia="zh-CN" w:bidi="ar"/>
                  <w:rPrChange w:id="1676" w:author="Gen-Chang Hsu" w:date="2024-08-26T09:41:00Z" w16du:dateUtc="2024-08-26T13:41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1677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4C6EA8C3" w14:textId="4C93C4A7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29DC7CD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1678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7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6T21:29:00Z" w:initials="GH">
    <w:p w14:paraId="2230AF58" w14:textId="77777777" w:rsidR="002C4702" w:rsidRDefault="002C4702" w:rsidP="002C4702">
      <w:pPr>
        <w:pStyle w:val="CommentText"/>
        <w:jc w:val="left"/>
      </w:pPr>
      <w:r>
        <w:rPr>
          <w:rStyle w:val="CommentReference"/>
        </w:rPr>
        <w:annotationRef/>
      </w:r>
      <w:r>
        <w:t>Need to update the table and figure numbers here and in the main text after we finalize the revision.</w:t>
      </w:r>
    </w:p>
  </w:comment>
  <w:comment w:id="1" w:author="Gen-Chang Hsu" w:date="2024-08-25T20:53:00Z" w:initials="GH">
    <w:p w14:paraId="391CA43B" w14:textId="193C4508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230AF58" w15:done="0"/>
  <w15:commentEx w15:paraId="391CA43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FA8E4A5" w16cex:dateUtc="2024-08-27T01:29:00Z"/>
  <w16cex:commentExtensible w16cex:durableId="6C646F7A" w16cex:dateUtc="2024-08-26T00:5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230AF58" w16cid:durableId="7FA8E4A5"/>
  <w16cid:commentId w16cid:paraId="391CA43B" w16cid:durableId="6C646F7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2DFC10" w14:textId="77777777" w:rsidR="00AC73FF" w:rsidRDefault="00AC73FF">
      <w:pPr>
        <w:spacing w:line="240" w:lineRule="auto"/>
      </w:pPr>
      <w:r>
        <w:separator/>
      </w:r>
    </w:p>
  </w:endnote>
  <w:endnote w:type="continuationSeparator" w:id="0">
    <w:p w14:paraId="0D2AD79A" w14:textId="77777777" w:rsidR="00AC73FF" w:rsidRDefault="00AC73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09A8C6" w14:textId="77777777" w:rsidR="00AC73FF" w:rsidRDefault="00AC73FF">
      <w:pPr>
        <w:spacing w:after="0"/>
      </w:pPr>
      <w:r>
        <w:separator/>
      </w:r>
    </w:p>
  </w:footnote>
  <w:footnote w:type="continuationSeparator" w:id="0">
    <w:p w14:paraId="7897DAF4" w14:textId="77777777" w:rsidR="00AC73FF" w:rsidRDefault="00AC73F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02C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D64"/>
    <w:rsid w:val="001B0E5B"/>
    <w:rsid w:val="001B11CB"/>
    <w:rsid w:val="001B13B0"/>
    <w:rsid w:val="001B1443"/>
    <w:rsid w:val="001B1459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702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68AB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6D59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2E9B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2F8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6DFC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C79E2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18A7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024F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53F6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2B3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000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CDE"/>
    <w:rsid w:val="00AC6E9B"/>
    <w:rsid w:val="00AC7018"/>
    <w:rsid w:val="00AC7315"/>
    <w:rsid w:val="00AC73FF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48EE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05"/>
    <w:rsid w:val="00D642D0"/>
    <w:rsid w:val="00D660B8"/>
    <w:rsid w:val="00D6755B"/>
    <w:rsid w:val="00D6796F"/>
    <w:rsid w:val="00D70681"/>
    <w:rsid w:val="00D7182C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44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B7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5867</TotalTime>
  <Pages>18</Pages>
  <Words>1588</Words>
  <Characters>9058</Characters>
  <Application>Microsoft Office Word</Application>
  <DocSecurity>0</DocSecurity>
  <Lines>75</Lines>
  <Paragraphs>21</Paragraphs>
  <ScaleCrop>false</ScaleCrop>
  <Company>.</Company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2013</cp:revision>
  <cp:lastPrinted>2023-03-25T10:43:00Z</cp:lastPrinted>
  <dcterms:created xsi:type="dcterms:W3CDTF">2020-10-12T14:12:00Z</dcterms:created>
  <dcterms:modified xsi:type="dcterms:W3CDTF">2024-08-27T01:29:00Z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