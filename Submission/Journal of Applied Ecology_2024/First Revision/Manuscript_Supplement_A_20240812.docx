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3129A556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 taxonomic information and trophic guilds of the arthropod samples in the three study years.</w:t>
      </w:r>
      <w:r w:rsidR="00F95F7D">
        <w:rPr>
          <w:rFonts w:cs="Times New Roman"/>
          <w:bCs/>
          <w:szCs w:val="24"/>
        </w:rPr>
        <w:t xml:space="preserve">  </w:t>
      </w:r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51"/>
        <w:gridCol w:w="3519"/>
      </w:tblGrid>
      <w:tr w:rsidR="005B0566" w:rsidRPr="005C029F" w14:paraId="5F53CE22" w14:textId="77777777">
        <w:trPr>
          <w:trHeight w:hRule="exact" w:val="452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641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2B94E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1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FD1D2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4A2FE62E" w14:textId="77777777">
        <w:trPr>
          <w:trHeight w:hRule="exact" w:val="368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7E94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95E585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6EBC06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6E3B486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9E4EC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641CB05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16294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</w:tr>
      <w:tr w:rsidR="005B0566" w:rsidRPr="005C029F" w14:paraId="4EC425D5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56C607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F7F68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BA4A6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</w:tr>
      <w:tr w:rsidR="005B0566" w:rsidRPr="005C029F" w14:paraId="26DCEF28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C37D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28112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279070" w14:textId="59418FE5" w:rsidR="005B0566" w:rsidRPr="005C029F" w:rsidRDefault="00DD4E15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proofErr w:type="spellStart"/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</w:tr>
      <w:tr w:rsidR="005B0566" w:rsidRPr="005C029F" w14:paraId="5264C44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CF9C8A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2BB506C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D2571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</w:tr>
      <w:tr w:rsidR="005B0566" w:rsidRPr="005C029F" w14:paraId="2D3BCE8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BDD31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DF1A07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655F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bCs/>
                <w:szCs w:val="24"/>
              </w:rPr>
              <w:t>Carabidae</w:t>
            </w:r>
            <w:proofErr w:type="spellEnd"/>
          </w:p>
        </w:tc>
      </w:tr>
      <w:tr w:rsidR="005B0566" w:rsidRPr="005C029F" w14:paraId="55D127A1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DD712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2E0ADD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793AC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261FBE01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EA39E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5BBD559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8A9FC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</w:tr>
      <w:tr w:rsidR="005B0566" w:rsidRPr="005C029F" w14:paraId="3D80EB26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C8EEC0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797C130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F357E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</w:tr>
      <w:tr w:rsidR="005B0566" w:rsidRPr="005C029F" w14:paraId="0D2D4EB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9F8A8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05515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23F2F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</w:tr>
      <w:tr w:rsidR="005B0566" w:rsidRPr="005C029F" w14:paraId="0018CF7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32A2CC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79C22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CA4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</w:tr>
      <w:tr w:rsidR="005B0566" w:rsidRPr="005C029F" w14:paraId="0BC9AC3B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DCF13C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11F6A3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956F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</w:tr>
      <w:tr w:rsidR="005B0566" w:rsidRPr="005C029F" w14:paraId="3D4DEFA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E10D64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ECB8F22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3EC666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</w:tr>
      <w:tr w:rsidR="005B0566" w:rsidRPr="005C029F" w14:paraId="5C77B154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EEAC49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C54513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BCD657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</w:rPr>
              <w:t>Nymphalidae</w:t>
            </w:r>
            <w:proofErr w:type="spellEnd"/>
          </w:p>
        </w:tc>
      </w:tr>
      <w:tr w:rsidR="005B0566" w:rsidRPr="005C029F" w14:paraId="57B864F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DAC8B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2540A1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47D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7CEBFCFE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536D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5B1670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43C5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02228D93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5943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24944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59DA9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250A6665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9DE9E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7F23819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30391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3D014E53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06F807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7565D505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AA0EA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</w:tr>
      <w:tr w:rsidR="005B0566" w:rsidRPr="005C029F" w14:paraId="6AE8B929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269353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0EEDAC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4CC9D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</w:tr>
      <w:tr w:rsidR="005B0566" w:rsidRPr="005C029F" w14:paraId="4CD113E8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145B98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10AC03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DE542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</w:tr>
      <w:tr w:rsidR="005B0566" w:rsidRPr="005C029F" w14:paraId="129DCDFC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F57996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3461BD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7420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</w:tr>
      <w:tr w:rsidR="005B0566" w:rsidRPr="005C029F" w14:paraId="783AA3CA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F3E72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9F8B71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95A07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5144CBC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A680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3066BBA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AA68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</w:tr>
      <w:tr w:rsidR="005B0566" w:rsidRPr="005C029F" w14:paraId="6E129DD7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D09626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B1CFF1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7282D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78D126D9" w14:textId="77777777">
        <w:trPr>
          <w:trHeight w:hRule="exact" w:val="4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2914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109D9F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BB4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2AC90EA" w14:textId="77777777">
        <w:trPr>
          <w:trHeight w:hRule="exact" w:val="336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C468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BA47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5750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4898F5F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4039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E7CAF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621A5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</w:tr>
      <w:tr w:rsidR="005B0566" w:rsidRPr="005C029F" w14:paraId="31B422A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21ACD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9F0D4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1BD48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</w:tr>
      <w:tr w:rsidR="005B0566" w:rsidRPr="005C029F" w14:paraId="3AE416B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2D0BC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F2EBB9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FCDBA" w14:textId="7AA57A60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proofErr w:type="spellStart"/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</w:tr>
      <w:tr w:rsidR="005B0566" w:rsidRPr="005C029F" w14:paraId="4A126EE4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4727A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C99AC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4354A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</w:tr>
      <w:tr w:rsidR="005B0566" w:rsidRPr="005C029F" w14:paraId="0CA03F78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3508E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DA36B3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5335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65C5D9D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996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D9D41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8104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</w:tr>
      <w:tr w:rsidR="005B0566" w:rsidRPr="005C029F" w14:paraId="3F6AE96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23F8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28D04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F27B2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</w:tr>
      <w:tr w:rsidR="005B0566" w:rsidRPr="005C029F" w14:paraId="19879E6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89A9C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4407F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F1AD0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</w:tr>
      <w:tr w:rsidR="005B0566" w:rsidRPr="005C029F" w14:paraId="0242388F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51D41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D00AC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3B19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</w:tr>
      <w:tr w:rsidR="005B0566" w:rsidRPr="005C029F" w14:paraId="51FC95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806BA3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6AE341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57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</w:tr>
      <w:tr w:rsidR="005B0566" w:rsidRPr="005C029F" w14:paraId="69D0B8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87C3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A92826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A09D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</w:tr>
      <w:tr w:rsidR="005B0566" w:rsidRPr="005C029F" w14:paraId="15986AA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4D5E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E32BE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F2A5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</w:tr>
      <w:tr w:rsidR="005B0566" w:rsidRPr="005C029F" w14:paraId="7C6517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41609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E23505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E822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00CEC24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BD51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13ADF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35271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76AD34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FEB4D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6C80A9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90AF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347B568D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C1547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CD2912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868D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5C67A9F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B4338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29360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B8E8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</w:tr>
      <w:tr w:rsidR="005B0566" w:rsidRPr="005C029F" w14:paraId="746DA6C6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F0F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9B39BA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65F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</w:tr>
      <w:tr w:rsidR="005B0566" w:rsidRPr="005C029F" w14:paraId="022FFA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3FD5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73B569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6949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</w:tr>
      <w:tr w:rsidR="005B0566" w:rsidRPr="005C029F" w14:paraId="4AD1D87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B3FF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5666A3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4F9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</w:tr>
      <w:tr w:rsidR="005B0566" w:rsidRPr="005C029F" w14:paraId="6A7D5DE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6AD23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00F07D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AC426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71FC19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87A4D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CCB51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F9D8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(c) Year 2019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43C3F917" w14:textId="77777777">
        <w:trPr>
          <w:trHeight w:hRule="exact" w:val="454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E0B99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lastRenderedPageBreak/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3C61FE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8377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78D47D3" w14:textId="77777777">
        <w:trPr>
          <w:trHeight w:hRule="exact" w:val="369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7B7A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48E5D4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9C9F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015AAB4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94EA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1B572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C32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</w:tr>
      <w:tr w:rsidR="005B0566" w:rsidRPr="005C029F" w14:paraId="72ABCAB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974A0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EABC99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14BF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</w:tr>
      <w:tr w:rsidR="005B0566" w:rsidRPr="005C029F" w14:paraId="200C84BC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8DEBE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6A115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17CC5" w14:textId="770C5931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proofErr w:type="spellStart"/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</w:tr>
      <w:tr w:rsidR="005B0566" w:rsidRPr="005C029F" w14:paraId="6B0B317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DAB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70789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E792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</w:tr>
      <w:tr w:rsidR="005B0566" w:rsidRPr="005C029F" w14:paraId="291DE1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75DA7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4B6D5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AE4F1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3C5D52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5FEC4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</w:tcPr>
          <w:p w14:paraId="4CF802EF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56C01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</w:tr>
      <w:tr w:rsidR="005B0566" w:rsidRPr="005C029F" w14:paraId="37489B38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3CA1A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811B6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9E55A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</w:tr>
      <w:tr w:rsidR="005B0566" w:rsidRPr="005C029F" w14:paraId="6ECD720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78BF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04217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87BA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</w:tr>
      <w:tr w:rsidR="005B0566" w:rsidRPr="005C029F" w14:paraId="77E8643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BD8F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7DE9F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998DF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</w:tr>
      <w:tr w:rsidR="005B0566" w:rsidRPr="005C029F" w14:paraId="6097DFF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8AA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99A966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880E4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</w:tr>
      <w:tr w:rsidR="005B0566" w:rsidRPr="005C029F" w14:paraId="3EE99D1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775A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E92B4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2D678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</w:tr>
      <w:tr w:rsidR="005B0566" w:rsidRPr="005C029F" w14:paraId="25B1BE4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3CE05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17720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2D7A1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Miridae</w:t>
            </w:r>
            <w:proofErr w:type="spellEnd"/>
          </w:p>
        </w:tc>
      </w:tr>
      <w:tr w:rsidR="005B0566" w:rsidRPr="005C029F" w14:paraId="3F95A1F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CFE7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1BCC5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7AF1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</w:tr>
      <w:tr w:rsidR="005B0566" w:rsidRPr="005C029F" w14:paraId="696EEA2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730B5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A880D6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773D1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Ricaniidae</w:t>
            </w:r>
            <w:proofErr w:type="spellEnd"/>
          </w:p>
        </w:tc>
      </w:tr>
      <w:tr w:rsidR="005B0566" w:rsidRPr="005C029F" w14:paraId="6DA0ADA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18C0D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ABC60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DA1D3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</w:tr>
      <w:tr w:rsidR="005B0566" w:rsidRPr="005C029F" w14:paraId="64785A5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331A0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B79DB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E2D0F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Nymphalidae</w:t>
            </w:r>
            <w:proofErr w:type="spellEnd"/>
          </w:p>
        </w:tc>
      </w:tr>
      <w:tr w:rsidR="005B0566" w:rsidRPr="005C029F" w14:paraId="2F8FD6C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2EB30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297750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0704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</w:tr>
      <w:tr w:rsidR="005B0566" w:rsidRPr="005C029F" w14:paraId="2A76B14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2FE76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4CD93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B94C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2CF5C7A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C436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8332A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107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1F5A6A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F811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6CED22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16B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475E940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B3BA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BFAA48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8751E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Calliphoridae</w:t>
            </w:r>
            <w:proofErr w:type="spellEnd"/>
          </w:p>
        </w:tc>
      </w:tr>
      <w:tr w:rsidR="005B0566" w:rsidRPr="005C029F" w14:paraId="63D5E32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6129A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487E17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0D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2754EBA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7882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D3DA87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4C27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</w:tr>
      <w:tr w:rsidR="005B0566" w:rsidRPr="005C029F" w14:paraId="23C149C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E05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BE9C78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989C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</w:tr>
      <w:tr w:rsidR="005B0566" w:rsidRPr="005C029F" w14:paraId="4CCEE956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78E8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40FA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9A3D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Lauxaniidae</w:t>
            </w:r>
            <w:proofErr w:type="spellEnd"/>
          </w:p>
        </w:tc>
      </w:tr>
      <w:tr w:rsidR="005B0566" w:rsidRPr="005C029F" w14:paraId="7976BF6D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DA629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D05B0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CF5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</w:tr>
      <w:tr w:rsidR="005B0566" w:rsidRPr="005C029F" w14:paraId="3999425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AB8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9A202F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57AD1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</w:tr>
      <w:tr w:rsidR="005B0566" w:rsidRPr="005C029F" w14:paraId="5703B8EA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94149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6E7F70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FB694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Platystomatidae</w:t>
            </w:r>
            <w:proofErr w:type="spellEnd"/>
          </w:p>
        </w:tc>
      </w:tr>
      <w:tr w:rsidR="005B0566" w:rsidRPr="005C029F" w14:paraId="379ECB8E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D9D23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215F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F289D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Sarcophagidae</w:t>
            </w:r>
            <w:proofErr w:type="spellEnd"/>
          </w:p>
        </w:tc>
      </w:tr>
      <w:tr w:rsidR="005B0566" w:rsidRPr="005C029F" w14:paraId="093D482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F3E73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4FB1B8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ADF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</w:tr>
      <w:tr w:rsidR="005B0566" w:rsidRPr="005C029F" w14:paraId="7F45B15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06F14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8628E6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FDD0F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</w:tr>
      <w:tr w:rsidR="005B0566" w:rsidRPr="005C029F" w14:paraId="5C7505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B1909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A04514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B031D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225796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AB8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93886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2EF5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</w:tr>
      <w:tr w:rsidR="005B0566" w:rsidRPr="005C029F" w14:paraId="4BC225E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AF749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0183DE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0B0B6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</w:tr>
      <w:tr w:rsidR="005B0566" w:rsidRPr="005C029F" w14:paraId="2CEE3FF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49F1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C88B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3EC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Tridactylidae</w:t>
            </w:r>
            <w:proofErr w:type="spellEnd"/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5355440B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r w:rsidR="00292019">
        <w:rPr>
          <w:rFonts w:cs="Times New Roman"/>
          <w:szCs w:val="24"/>
        </w:rPr>
        <w:t xml:space="preserve">The mean proportions were computed from the Bayesian posterior medians of diet estimates in replicate farms; </w:t>
      </w:r>
      <w:r w:rsidRPr="005C029F">
        <w:rPr>
          <w:rFonts w:cs="Times New Roman"/>
          <w:i/>
          <w:szCs w:val="24"/>
        </w:rPr>
        <w:t xml:space="preserve">n </w:t>
      </w:r>
      <w:r w:rsidRPr="005C029F">
        <w:rPr>
          <w:rFonts w:cs="Times New Roman"/>
          <w:szCs w:val="24"/>
        </w:rPr>
        <w:t>represents the number of replicat</w:t>
      </w:r>
      <w:r w:rsidR="00630295" w:rsidRPr="005C029F">
        <w:rPr>
          <w:rFonts w:cs="Times New Roman"/>
          <w:szCs w:val="24"/>
        </w:rPr>
        <w:t>e farms</w:t>
      </w:r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 xml:space="preserve">Note that the differences in </w:t>
      </w:r>
      <w:r w:rsidRPr="005C029F">
        <w:rPr>
          <w:rFonts w:cs="Times New Roman"/>
          <w:i/>
          <w:szCs w:val="24"/>
        </w:rPr>
        <w:t xml:space="preserve">n </w:t>
      </w:r>
      <w:r w:rsidRPr="005C029F">
        <w:rPr>
          <w:rFonts w:cs="Times New Roman"/>
          <w:szCs w:val="24"/>
        </w:rPr>
        <w:t>within the same study year were due to</w:t>
      </w:r>
      <w:r w:rsidR="00113369">
        <w:rPr>
          <w:rFonts w:cs="Times New Roman"/>
          <w:szCs w:val="24"/>
        </w:rPr>
        <w:t xml:space="preserve"> insufficient </w:t>
      </w:r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 replicate farms</w:t>
      </w:r>
      <w:r w:rsidR="00AB0D57">
        <w:rPr>
          <w:rFonts w:cs="Times New Roman"/>
          <w:szCs w:val="24"/>
        </w:rPr>
        <w:t>.</w:t>
      </w:r>
    </w:p>
    <w:tbl>
      <w:tblPr>
        <w:tblStyle w:val="2"/>
        <w:tblW w:w="11085" w:type="dxa"/>
        <w:jc w:val="center"/>
        <w:tblLayout w:type="fixed"/>
        <w:tblLook w:val="04A0" w:firstRow="1" w:lastRow="0" w:firstColumn="1" w:lastColumn="0" w:noHBand="0" w:noVBand="1"/>
      </w:tblPr>
      <w:tblGrid>
        <w:gridCol w:w="743"/>
        <w:gridCol w:w="1578"/>
        <w:gridCol w:w="1359"/>
        <w:gridCol w:w="1359"/>
        <w:gridCol w:w="1868"/>
        <w:gridCol w:w="1868"/>
        <w:gridCol w:w="1869"/>
        <w:gridCol w:w="441"/>
      </w:tblGrid>
      <w:tr w:rsidR="007D73F5" w14:paraId="5B7DEE99" w14:textId="77777777" w:rsidTr="007D73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57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605" w:type="dxa"/>
            <w:gridSpan w:val="3"/>
            <w:shd w:val="clear" w:color="auto" w:fill="auto"/>
            <w:noWrap/>
            <w:vAlign w:val="center"/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441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790BF9E0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r>
              <w:rPr>
                <w:rFonts w:cs="Times New Roman"/>
                <w:b w:val="0"/>
                <w:i/>
                <w:color w:val="auto"/>
                <w:sz w:val="22"/>
              </w:rPr>
              <w:t>n</w:t>
            </w:r>
          </w:p>
        </w:tc>
      </w:tr>
      <w:tr w:rsidR="007D73F5" w14:paraId="1F88B89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869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441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7D73F5" w14:paraId="62B5B1D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157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441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3B89DF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B5C917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2F464FC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E26D383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403F0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D2A162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13219C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619C33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8A33EB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992FD5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43811F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979F7E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031120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5507B1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3D7CB85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631875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508FD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118CBDE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B935E6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44A43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3FAB236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5884846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1DFEF52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393D08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8D1D2B1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1E723F9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4E72B85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1788781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ACAB62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45A3881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FA9731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0DA58A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6905F79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11CFAA3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43FF551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704B29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01EA499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4772467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74BD49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994E15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232F22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351FA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58A70A80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5354F9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60CD6F2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7759B8E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9D14CF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2BBACF6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D508E4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5B57C73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4919459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3CCAB0F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77F52300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0B544C0F" w14:textId="3135F68A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77777777" w:rsidR="002116B6" w:rsidRPr="002116B6" w:rsidRDefault="002116B6" w:rsidP="002116B6">
      <w:pPr>
        <w:spacing w:after="0"/>
        <w:jc w:val="left"/>
        <w:rPr>
          <w:ins w:id="0" w:author="Gen-Chang Hsu" w:date="2024-08-17T22:47:00Z" w16du:dateUtc="2024-08-18T02:47:00Z"/>
          <w:rFonts w:cs="Times New Roman"/>
          <w:color w:val="FF0000"/>
        </w:rPr>
      </w:pPr>
      <w:ins w:id="1" w:author="Gen-Chang Hsu" w:date="2024-08-17T22:47:00Z" w16du:dateUtc="2024-08-18T02:47:00Z">
        <w:r w:rsidRPr="002116B6">
          <w:rPr>
            <w:rFonts w:cs="Times New Roman"/>
            <w:b/>
            <w:color w:val="FF0000"/>
            <w:szCs w:val="24"/>
          </w:rPr>
          <w:lastRenderedPageBreak/>
          <w:t>Table SX</w:t>
        </w:r>
        <w:r w:rsidRPr="002116B6">
          <w:rPr>
            <w:rFonts w:cs="Times New Roman"/>
            <w:bCs/>
            <w:color w:val="FF0000"/>
            <w:szCs w:val="24"/>
          </w:rPr>
          <w:t xml:space="preserve">. The percent forest cover </w:t>
        </w:r>
        <w:r w:rsidRPr="002116B6">
          <w:rPr>
            <w:rFonts w:cs="Times New Roman"/>
            <w:bCs/>
            <w:color w:val="FF0000"/>
          </w:rPr>
          <w:t>within</w:t>
        </w:r>
        <w:r w:rsidRPr="002116B6">
          <w:rPr>
            <w:rFonts w:cs="Times New Roman"/>
            <w:color w:val="FF0000"/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2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3" w:author="Gen-Chang Hsu" w:date="2024-08-17T22:47:00Z" w16du:dateUtc="2024-08-18T0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10" w:author="Gen-Chang Hsu" w:date="2024-08-17T22:47:00Z" w16du:dateUtc="2024-08-18T0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17" w:author="Gen-Chang Hsu" w:date="2024-08-17T22:47:00Z" w16du:dateUtc="2024-08-18T0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1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2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2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2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23" w:author="Gen-Chang Hsu" w:date="2024-08-17T22:47:00Z" w16du:dateUtc="2024-08-18T0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2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2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2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2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30" w:author="Gen-Chang Hsu" w:date="2024-08-17T22:47:00Z" w16du:dateUtc="2024-08-18T0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3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3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3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3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3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36" w:author="Gen-Chang Hsu" w:date="2024-08-17T22:47:00Z" w16du:dateUtc="2024-08-18T0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3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3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3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4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4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4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43" w:author="Gen-Chang Hsu" w:date="2024-08-17T22:47:00Z" w16du:dateUtc="2024-08-18T0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4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4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4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4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4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49" w:author="Gen-Chang Hsu" w:date="2024-08-17T22:47:00Z" w16du:dateUtc="2024-08-18T0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5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5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5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5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5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5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56" w:author="Gen-Chang Hsu" w:date="2024-08-17T22:47:00Z" w16du:dateUtc="2024-08-18T0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5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5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5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6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6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62" w:author="Gen-Chang Hsu" w:date="2024-08-17T22:47:00Z" w16du:dateUtc="2024-08-18T0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6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6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6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6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6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6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69" w:author="Gen-Chang Hsu" w:date="2024-08-17T22:47:00Z" w16du:dateUtc="2024-08-18T0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7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75" w:author="Gen-Chang Hsu" w:date="2024-08-17T22:47:00Z" w16du:dateUtc="2024-08-18T0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7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7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8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8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82" w:author="Gen-Chang Hsu" w:date="2024-08-17T22:47:00Z" w16du:dateUtc="2024-08-18T0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8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8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8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8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8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88" w:author="Gen-Chang Hsu" w:date="2024-08-17T22:47:00Z" w16du:dateUtc="2024-08-18T0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8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95" w:author="Gen-Chang Hsu" w:date="2024-08-17T22:47:00Z" w16du:dateUtc="2024-08-18T0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4C6EA8C3" w14:textId="698B8835" w:rsidR="00992D74" w:rsidRPr="007D5F19" w:rsidRDefault="00992D74" w:rsidP="007D5F19">
      <w:pPr>
        <w:spacing w:after="0"/>
        <w:jc w:val="left"/>
        <w:rPr>
          <w:rFonts w:cs="Times New Roman"/>
          <w:b/>
          <w:color w:val="FF0000"/>
          <w:szCs w:val="24"/>
        </w:rPr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</w:t>
      </w:r>
      <w:proofErr w:type="spellStart"/>
      <w:r w:rsidRPr="005C029F">
        <w:rPr>
          <w:rFonts w:cs="Times New Roman"/>
          <w:szCs w:val="24"/>
        </w:rPr>
        <w:t>i</w:t>
      </w:r>
      <w:proofErr w:type="spellEnd"/>
      <w:r w:rsidRPr="005C029F">
        <w:rPr>
          <w:rFonts w:cs="Times New Roman"/>
          <w:szCs w:val="24"/>
        </w:rPr>
        <w:t>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563" w14:textId="4A72A987" w:rsidR="005B0566" w:rsidRPr="005C029F" w:rsidRDefault="00DD4E15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</w:t>
      </w:r>
      <w:proofErr w:type="spellStart"/>
      <w:r w:rsidRPr="005C029F">
        <w:rPr>
          <w:rFonts w:cs="Times New Roman"/>
          <w:szCs w:val="24"/>
        </w:rPr>
        <w:t>Yuanli</w:t>
      </w:r>
      <w:proofErr w:type="spellEnd"/>
      <w:r w:rsidRPr="005C029F">
        <w:rPr>
          <w:rFonts w:cs="Times New Roman"/>
          <w:szCs w:val="24"/>
        </w:rPr>
        <w:t xml:space="preserve">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</w:p>
    <w:sectPr w:rsidR="005B0566" w:rsidRPr="005C029F" w:rsidSect="00C30B66">
      <w:footerReference w:type="default" r:id="rId13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01600" w14:textId="77777777" w:rsidR="008D351C" w:rsidRDefault="008D351C">
      <w:pPr>
        <w:spacing w:line="240" w:lineRule="auto"/>
      </w:pPr>
      <w:r>
        <w:separator/>
      </w:r>
    </w:p>
  </w:endnote>
  <w:endnote w:type="continuationSeparator" w:id="0">
    <w:p w14:paraId="04ED291C" w14:textId="77777777" w:rsidR="008D351C" w:rsidRDefault="008D35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3818EA" w14:textId="77777777" w:rsidR="008D351C" w:rsidRDefault="008D351C">
      <w:pPr>
        <w:spacing w:after="0"/>
      </w:pPr>
      <w:r>
        <w:separator/>
      </w:r>
    </w:p>
  </w:footnote>
  <w:footnote w:type="continuationSeparator" w:id="0">
    <w:p w14:paraId="668D4217" w14:textId="77777777" w:rsidR="008D351C" w:rsidRDefault="008D351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3048"/>
    <w:rsid w:val="00013C53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8D6"/>
    <w:rsid w:val="0006502E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E5B"/>
    <w:rsid w:val="001B11CB"/>
    <w:rsid w:val="001B13B0"/>
    <w:rsid w:val="001B1443"/>
    <w:rsid w:val="001B21B5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8FA"/>
    <w:rsid w:val="003E44CD"/>
    <w:rsid w:val="003E45B6"/>
    <w:rsid w:val="003E4D1E"/>
    <w:rsid w:val="003E6784"/>
    <w:rsid w:val="003E733C"/>
    <w:rsid w:val="003E7ADF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1C44"/>
    <w:rsid w:val="00501CB1"/>
    <w:rsid w:val="0050217F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24B0"/>
    <w:rsid w:val="006B2821"/>
    <w:rsid w:val="006B2FB0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B4E"/>
    <w:rsid w:val="009A626F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99C"/>
    <w:rsid w:val="009D2789"/>
    <w:rsid w:val="009D2843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2055"/>
    <w:rsid w:val="00AC251C"/>
    <w:rsid w:val="00AC2E3C"/>
    <w:rsid w:val="00AC2F55"/>
    <w:rsid w:val="00AC334A"/>
    <w:rsid w:val="00AC36F0"/>
    <w:rsid w:val="00AC3C2D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46"/>
    <w:rsid w:val="00C03BCF"/>
    <w:rsid w:val="00C03E67"/>
    <w:rsid w:val="00C04CA4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C4F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259E"/>
    <w:rsid w:val="00E7274E"/>
    <w:rsid w:val="00E728A4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2A1A"/>
    <w:rsid w:val="00F430D1"/>
    <w:rsid w:val="00F43446"/>
    <w:rsid w:val="00F43B2E"/>
    <w:rsid w:val="00F44D40"/>
    <w:rsid w:val="00F453AE"/>
    <w:rsid w:val="00F47A11"/>
    <w:rsid w:val="00F50AA2"/>
    <w:rsid w:val="00F517C5"/>
    <w:rsid w:val="00F51A29"/>
    <w:rsid w:val="00F531B7"/>
    <w:rsid w:val="00F53575"/>
    <w:rsid w:val="00F54195"/>
    <w:rsid w:val="00F544C6"/>
    <w:rsid w:val="00F54DB7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5468</TotalTime>
  <Pages>14</Pages>
  <Words>1256</Words>
  <Characters>7163</Characters>
  <Application>Microsoft Office Word</Application>
  <DocSecurity>0</DocSecurity>
  <Lines>59</Lines>
  <Paragraphs>16</Paragraphs>
  <ScaleCrop>false</ScaleCrop>
  <Company>.</Company>
  <LinksUpToDate>false</LinksUpToDate>
  <CharactersWithSpaces>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1921</cp:revision>
  <cp:lastPrinted>2023-03-25T10:43:00Z</cp:lastPrinted>
  <dcterms:created xsi:type="dcterms:W3CDTF">2020-10-12T14:12:00Z</dcterms:created>
  <dcterms:modified xsi:type="dcterms:W3CDTF">2024-08-18T02:47:00Z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