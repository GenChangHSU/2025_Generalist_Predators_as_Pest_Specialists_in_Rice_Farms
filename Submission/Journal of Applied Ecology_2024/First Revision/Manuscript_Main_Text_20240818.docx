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0"/>
      <w:r w:rsidRPr="00D603C0">
        <w:rPr>
          <w:rFonts w:cs="Times New Roman"/>
          <w:b/>
          <w:color w:val="000000" w:themeColor="text1"/>
          <w:sz w:val="28"/>
          <w:szCs w:val="28"/>
        </w:rPr>
        <w:t>Generalist predators function as pest specialists: examining diet composition of spiders and ladybeetles across rice crop stages</w:t>
      </w:r>
      <w:commentRangeEnd w:id="0"/>
      <w:r w:rsidR="00547078">
        <w:rPr>
          <w:rStyle w:val="CommentReference"/>
        </w:rPr>
        <w:commentReference w:id="0"/>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t>Abstract</w:t>
      </w:r>
    </w:p>
    <w:p w14:paraId="2DF30EA5" w14:textId="46EB5EC3" w:rsidR="002334F0" w:rsidRDefault="00DD4E15"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 xml:space="preserve">Biocontrol, using natural enemies for pest control, has a long history in agriculture.  </w:t>
      </w:r>
      <w:r w:rsidR="003A0BBF" w:rsidRPr="00077716">
        <w:rPr>
          <w:rFonts w:cs="Times New Roman"/>
          <w:color w:val="000000" w:themeColor="text1"/>
        </w:rPr>
        <w:t xml:space="preserve">It </w:t>
      </w:r>
      <w:r w:rsidRPr="00077716">
        <w:rPr>
          <w:rFonts w:cs="Times New Roman"/>
          <w:color w:val="000000" w:themeColor="text1"/>
        </w:rPr>
        <w:t xml:space="preserve">has </w:t>
      </w:r>
      <w:r w:rsidR="003A0BBF" w:rsidRPr="00077716">
        <w:rPr>
          <w:rFonts w:cs="Times New Roman"/>
          <w:color w:val="000000" w:themeColor="text1"/>
        </w:rPr>
        <w:t xml:space="preserve">received </w:t>
      </w:r>
      <w:r w:rsidRPr="00077716">
        <w:rPr>
          <w:rFonts w:cs="Times New Roman"/>
          <w:color w:val="000000" w:themeColor="text1"/>
        </w:rPr>
        <w:t>a surge of interest in the</w:t>
      </w:r>
      <w:r w:rsidR="003A0BBF" w:rsidRPr="00077716">
        <w:rPr>
          <w:rFonts w:cs="Times New Roman"/>
          <w:color w:val="000000" w:themeColor="text1"/>
        </w:rPr>
        <w:t xml:space="preserve"> recent</w:t>
      </w:r>
      <w:r w:rsidRPr="00077716">
        <w:rPr>
          <w:rFonts w:cs="Times New Roman"/>
          <w:color w:val="000000" w:themeColor="text1"/>
        </w:rPr>
        <w:t xml:space="preserve"> </w:t>
      </w:r>
      <w:del w:id="1" w:author="Gen-Chang Hsu" w:date="2024-08-17T22:06:00Z" w16du:dateUtc="2024-08-18T02:06:00Z">
        <w:r w:rsidRPr="00077716" w:rsidDel="00DE2FB3">
          <w:rPr>
            <w:rFonts w:cs="Times New Roman"/>
            <w:color w:val="000000" w:themeColor="text1"/>
          </w:rPr>
          <w:delText xml:space="preserve">Anthropocene </w:delText>
        </w:r>
      </w:del>
      <w:ins w:id="2" w:author="Gen-Chang Hsu" w:date="2024-08-17T22:06:00Z" w16du:dateUtc="2024-08-18T02:06:00Z">
        <w:r w:rsidR="00DE2FB3">
          <w:rPr>
            <w:rFonts w:cs="Times New Roman"/>
            <w:color w:val="000000" w:themeColor="text1"/>
          </w:rPr>
          <w:t>decades</w:t>
        </w:r>
        <w:r w:rsidR="00DE2FB3" w:rsidRPr="00077716">
          <w:rPr>
            <w:rFonts w:cs="Times New Roman"/>
            <w:color w:val="000000" w:themeColor="text1"/>
          </w:rPr>
          <w:t xml:space="preserve"> </w:t>
        </w:r>
      </w:ins>
      <w:r w:rsidRPr="00077716">
        <w:rPr>
          <w:rFonts w:cs="Times New Roman"/>
          <w:color w:val="000000" w:themeColor="text1"/>
        </w:rPr>
        <w:t>because of its potential as a</w:t>
      </w:r>
      <w:r w:rsidR="005C23D3" w:rsidRPr="00077716">
        <w:rPr>
          <w:rFonts w:cs="Times New Roman"/>
          <w:color w:val="000000" w:themeColor="text1"/>
        </w:rPr>
        <w:t xml:space="preserve"> valuable</w:t>
      </w:r>
      <w:r w:rsidRPr="00077716">
        <w:rPr>
          <w:rFonts w:cs="Times New Roman"/>
          <w:color w:val="000000" w:themeColor="text1"/>
        </w:rPr>
        <w:t xml:space="preserve"> tool for sustainable agriculture.</w:t>
      </w:r>
      <w:r w:rsidR="00AC5709" w:rsidRPr="00077716">
        <w:rPr>
          <w:rFonts w:cs="Times New Roman"/>
          <w:color w:val="000000" w:themeColor="text1"/>
        </w:rPr>
        <w:t xml:space="preserve">  </w:t>
      </w:r>
    </w:p>
    <w:p w14:paraId="4AAB4E8F" w14:textId="77777777" w:rsidR="002334F0" w:rsidRPr="002334F0" w:rsidRDefault="00AB21DF"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To solve a long-standing puzzle</w:t>
      </w:r>
      <w:r w:rsidR="00AC5709" w:rsidRPr="00077716">
        <w:rPr>
          <w:rFonts w:cs="Times New Roman"/>
          <w:color w:val="000000" w:themeColor="text1"/>
        </w:rPr>
        <w:t xml:space="preserve"> in biocontrol</w:t>
      </w:r>
      <w:r w:rsidRPr="00077716">
        <w:rPr>
          <w:rFonts w:cs="Times New Roman"/>
          <w:color w:val="000000" w:themeColor="text1"/>
        </w:rPr>
        <w:t xml:space="preserve">—how well the ubiquitous generalist arthropod predators (GAPs) function as biocontrol agents—this study </w:t>
      </w:r>
      <w:r w:rsidR="00321D97" w:rsidRPr="00077716">
        <w:rPr>
          <w:rFonts w:cs="Times New Roman"/>
        </w:rPr>
        <w:t xml:space="preserve">aimed to 1) quantify the diet composition of </w:t>
      </w:r>
      <w:r w:rsidRPr="00077716">
        <w:rPr>
          <w:rFonts w:cs="Times New Roman"/>
        </w:rPr>
        <w:t>GAPs</w:t>
      </w:r>
      <w:r w:rsidR="00A10653" w:rsidRPr="00077716">
        <w:rPr>
          <w:rFonts w:cs="Times New Roman"/>
        </w:rPr>
        <w:t xml:space="preserve"> </w:t>
      </w:r>
      <w:r w:rsidR="00AE14E6" w:rsidRPr="00077716">
        <w:rPr>
          <w:rFonts w:cs="Times New Roman"/>
        </w:rPr>
        <w:t xml:space="preserve">(spiders and ladybeetles) </w:t>
      </w:r>
      <w:r w:rsidR="003E1848" w:rsidRPr="00077716">
        <w:rPr>
          <w:rFonts w:cs="Times New Roman"/>
        </w:rPr>
        <w:t xml:space="preserve">at </w:t>
      </w:r>
      <w:r w:rsidR="00AE14E6" w:rsidRPr="00077716">
        <w:rPr>
          <w:rFonts w:cs="Times New Roman"/>
        </w:rPr>
        <w:t>different</w:t>
      </w:r>
      <w:r w:rsidR="003E1848" w:rsidRPr="00077716">
        <w:rPr>
          <w:rFonts w:cs="Times New Roman"/>
        </w:rPr>
        <w:t xml:space="preserve"> crop stage</w:t>
      </w:r>
      <w:r w:rsidR="00AE14E6" w:rsidRPr="00077716">
        <w:rPr>
          <w:rFonts w:cs="Times New Roman"/>
        </w:rPr>
        <w:t>s</w:t>
      </w:r>
      <w:r w:rsidR="003E1848" w:rsidRPr="00077716">
        <w:rPr>
          <w:rFonts w:cs="Times New Roman"/>
        </w:rPr>
        <w:t xml:space="preserve"> </w:t>
      </w:r>
      <w:r w:rsidR="00A10653" w:rsidRPr="00077716">
        <w:rPr>
          <w:rFonts w:cs="Times New Roman"/>
        </w:rPr>
        <w:t xml:space="preserve">using </w:t>
      </w:r>
      <w:r w:rsidR="00A10653" w:rsidRPr="00077716">
        <w:rPr>
          <w:rFonts w:cs="Times New Roman"/>
          <w:color w:val="000000" w:themeColor="text1"/>
        </w:rPr>
        <w:t>stable isotope analysis</w:t>
      </w:r>
      <w:r w:rsidR="00321D97" w:rsidRPr="00077716">
        <w:rPr>
          <w:rFonts w:cs="Times New Roman"/>
        </w:rPr>
        <w:t xml:space="preserve">, 2) examine the consistency of </w:t>
      </w:r>
      <w:r w:rsidRPr="00077716">
        <w:rPr>
          <w:rFonts w:cs="Times New Roman"/>
        </w:rPr>
        <w:t>GAP</w:t>
      </w:r>
      <w:r w:rsidR="00321D97" w:rsidRPr="00077716">
        <w:rPr>
          <w:rFonts w:cs="Times New Roman"/>
        </w:rPr>
        <w:t xml:space="preserve">s in pest consumption over years, and 3) investigate how abiotic and biotic factors affect </w:t>
      </w:r>
      <w:r w:rsidR="0063295E" w:rsidRPr="00077716">
        <w:rPr>
          <w:rFonts w:cs="Times New Roman"/>
        </w:rPr>
        <w:t>pest consumption by GAPs</w:t>
      </w:r>
      <w:r w:rsidR="00321D97" w:rsidRPr="00077716">
        <w:rPr>
          <w:rFonts w:cs="Times New Roman"/>
        </w:rPr>
        <w:t>.</w:t>
      </w:r>
      <w:r w:rsidRPr="00077716">
        <w:rPr>
          <w:rFonts w:cs="Times New Roman"/>
        </w:rPr>
        <w:t xml:space="preserve">  </w:t>
      </w:r>
    </w:p>
    <w:p w14:paraId="2834459B" w14:textId="77777777" w:rsidR="002334F0" w:rsidRDefault="00A10653" w:rsidP="00077716">
      <w:pPr>
        <w:pStyle w:val="ListParagraph"/>
        <w:numPr>
          <w:ilvl w:val="0"/>
          <w:numId w:val="6"/>
        </w:numPr>
        <w:spacing w:after="0" w:line="480" w:lineRule="auto"/>
        <w:jc w:val="left"/>
        <w:rPr>
          <w:rFonts w:cs="Times New Roman"/>
          <w:color w:val="000000" w:themeColor="text1"/>
        </w:rPr>
      </w:pPr>
      <w:r w:rsidRPr="00077716">
        <w:rPr>
          <w:rFonts w:cs="Times New Roman"/>
        </w:rPr>
        <w:t>Specifically</w:t>
      </w:r>
      <w:r w:rsidR="00AB21DF" w:rsidRPr="00077716">
        <w:rPr>
          <w:rFonts w:cs="Times New Roman"/>
        </w:rPr>
        <w:t xml:space="preserve">, we </w:t>
      </w:r>
      <w:r w:rsidR="00ED0CCC" w:rsidRPr="00077716">
        <w:rPr>
          <w:rFonts w:cs="Times New Roman"/>
        </w:rPr>
        <w:t xml:space="preserve">sampled arthropod prey and GAPs in sub-tropical organic and conventional rice farms over </w:t>
      </w:r>
      <w:r w:rsidRPr="00077716">
        <w:rPr>
          <w:rFonts w:cs="Times New Roman"/>
        </w:rPr>
        <w:t>crop stages</w:t>
      </w:r>
      <w:r w:rsidR="00ED0CCC" w:rsidRPr="00077716">
        <w:rPr>
          <w:rFonts w:cs="Times New Roman"/>
        </w:rPr>
        <w:t xml:space="preserve"> (seedling, tillering, flowering, and ripening)</w:t>
      </w:r>
      <w:r w:rsidRPr="00077716">
        <w:rPr>
          <w:rFonts w:cs="Times New Roman"/>
        </w:rPr>
        <w:t xml:space="preserve"> </w:t>
      </w:r>
      <w:r w:rsidR="00DD4E15" w:rsidRPr="00077716">
        <w:rPr>
          <w:rFonts w:cs="Times New Roman"/>
          <w:color w:val="000000" w:themeColor="text1"/>
        </w:rPr>
        <w:t>in three consecutive years.</w:t>
      </w:r>
      <w:r w:rsidR="00A71B4C" w:rsidRPr="00077716">
        <w:rPr>
          <w:rFonts w:cs="Times New Roman"/>
          <w:color w:val="000000" w:themeColor="text1"/>
        </w:rPr>
        <w:t xml:space="preserve">  </w:t>
      </w:r>
      <w:r w:rsidR="005122E4" w:rsidRPr="00077716">
        <w:rPr>
          <w:rFonts w:cs="Times New Roman"/>
          <w:color w:val="000000" w:themeColor="text1"/>
        </w:rPr>
        <w:t xml:space="preserve">Among our field-collected samples, </w:t>
      </w:r>
      <w:r w:rsidR="00365A19" w:rsidRPr="00077716">
        <w:rPr>
          <w:rFonts w:cs="Times New Roman"/>
          <w:color w:val="000000" w:themeColor="text1"/>
        </w:rPr>
        <w:t xml:space="preserve">352 arthropod 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were analyzed 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77777777"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r w:rsidR="00297DF3" w:rsidRPr="00077716">
        <w:rPr>
          <w:rFonts w:cs="Times New Roman"/>
          <w:color w:val="000000" w:themeColor="text1"/>
        </w:rPr>
        <w:t>80</w:t>
      </w:r>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ripening stage, across the three study years.  </w:t>
      </w:r>
      <w:r w:rsidRPr="00077716">
        <w:rPr>
          <w:rFonts w:cs="Times New Roman"/>
          <w:szCs w:val="28"/>
        </w:rPr>
        <w:t>The high percentage</w:t>
      </w:r>
      <w:r w:rsidR="00FC3879" w:rsidRPr="00077716">
        <w:rPr>
          <w:rFonts w:cs="Times New Roman"/>
          <w:szCs w:val="28"/>
        </w:rPr>
        <w:t xml:space="preserve"> in 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r w:rsidRPr="00077716">
        <w:rPr>
          <w:rFonts w:cs="Times New Roman"/>
          <w:szCs w:val="28"/>
        </w:rPr>
        <w:t xml:space="preserve"> suggests that </w:t>
      </w:r>
      <w:r w:rsidRPr="00077716">
        <w:rPr>
          <w:rFonts w:cs="Times New Roman"/>
          <w:szCs w:val="28"/>
        </w:rPr>
        <w:lastRenderedPageBreak/>
        <w:t>GAPs can function as specialists in pest management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patterns over crop </w:t>
      </w:r>
      <w:r w:rsidR="007C228A" w:rsidRPr="00077716">
        <w:rPr>
          <w:rFonts w:cs="Times New Roman"/>
          <w:szCs w:val="28"/>
        </w:rPr>
        <w:t>stages</w:t>
      </w:r>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suggesting a consistency in GAP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735A7961"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By quantifying the diet composition of GAPs over cr</w:t>
      </w:r>
      <w:r w:rsidR="003C2A8B" w:rsidRPr="00077716">
        <w:rPr>
          <w:rFonts w:cs="Times New Roman"/>
          <w:szCs w:val="28"/>
        </w:rPr>
        <w:t>op stages</w:t>
      </w:r>
      <w:r w:rsidR="00F557D0" w:rsidRPr="00077716">
        <w:rPr>
          <w:rFonts w:cs="Times New Roman"/>
          <w:szCs w:val="28"/>
        </w:rPr>
        <w:t xml:space="preserve">, farm types, </w:t>
      </w:r>
      <w:r w:rsidR="003C2A8B" w:rsidRPr="00077716">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 xml:space="preserve">.  </w:t>
      </w:r>
      <w:r w:rsidR="00D311C4" w:rsidRPr="00077716">
        <w:rPr>
          <w:rFonts w:cs="Times New Roman"/>
          <w:color w:val="000000" w:themeColor="text1"/>
        </w:rPr>
        <w:t xml:space="preserve">As sustainable agriculture has become increasingly important, </w:t>
      </w:r>
      <w:r w:rsidR="00E1667D" w:rsidRPr="00077716">
        <w:rPr>
          <w:rFonts w:cs="Times New Roman"/>
          <w:color w:val="000000" w:themeColor="text1"/>
        </w:rPr>
        <w:t>i</w:t>
      </w:r>
      <w:r w:rsidR="00FC1DCE" w:rsidRPr="00077716">
        <w:rPr>
          <w:rFonts w:cs="Times New Roman"/>
          <w:color w:val="000000" w:themeColor="text1"/>
        </w:rPr>
        <w:t>ncorporating the ubiquitous generalist predators into pest management will</w:t>
      </w:r>
      <w:r w:rsidR="004165CD" w:rsidRPr="00077716">
        <w:rPr>
          <w:rFonts w:cs="Times New Roman"/>
          <w:color w:val="000000" w:themeColor="text1"/>
        </w:rPr>
        <w:t xml:space="preserve"> likely</w:t>
      </w:r>
      <w:r w:rsidR="00FC1DCE" w:rsidRPr="00077716">
        <w:rPr>
          <w:rFonts w:cs="Times New Roman"/>
          <w:color w:val="000000" w:themeColor="text1"/>
        </w:rPr>
        <w:t xml:space="preserve"> open a promising avenue </w:t>
      </w:r>
      <w:r w:rsidR="00334FAD" w:rsidRPr="00077716">
        <w:rPr>
          <w:rFonts w:cs="Times New Roman"/>
          <w:color w:val="000000" w:themeColor="text1"/>
        </w:rPr>
        <w:t>towards</w:t>
      </w:r>
      <w:r w:rsidR="00DD4E15" w:rsidRPr="00077716">
        <w:rPr>
          <w:rFonts w:cs="Times New Roman"/>
          <w:color w:val="000000" w:themeColor="text1"/>
        </w:rPr>
        <w:t xml:space="preserve"> </w:t>
      </w:r>
      <w:r w:rsidR="00E1667D" w:rsidRPr="00077716">
        <w:rPr>
          <w:rFonts w:cs="Times New Roman"/>
          <w:color w:val="000000" w:themeColor="text1"/>
        </w:rPr>
        <w:t>this goal</w:t>
      </w:r>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3"/>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3"/>
      <w:r w:rsidR="009F0917">
        <w:rPr>
          <w:rStyle w:val="CommentReference"/>
        </w:rPr>
        <w:commentReference w:id="3"/>
      </w:r>
      <w:r w:rsidRPr="005C029F">
        <w:rPr>
          <w:rFonts w:cs="Times New Roman"/>
        </w:rPr>
        <w:t xml:space="preserv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2B3F50C1"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4"/>
      <w:r w:rsidRPr="005C029F">
        <w:rPr>
          <w:rFonts w:cs="Times New Roman"/>
        </w:rPr>
        <w:t>a few fundamental knowledge gaps</w:t>
      </w:r>
      <w:ins w:id="5" w:author="Gen-Chang Hsu" w:date="2024-08-19T22:28:00Z" w16du:dateUtc="2024-08-20T02:28:00Z">
        <w:r w:rsidR="005B40A9">
          <w:rPr>
            <w:rFonts w:cs="Times New Roman"/>
          </w:rPr>
          <w:t xml:space="preserve"> reg</w:t>
        </w:r>
      </w:ins>
      <w:ins w:id="6" w:author="Gen-Chang Hsu" w:date="2024-08-19T22:29:00Z" w16du:dateUtc="2024-08-20T02:29:00Z">
        <w:r w:rsidR="005B40A9">
          <w:rPr>
            <w:rFonts w:cs="Times New Roman"/>
          </w:rPr>
          <w:t xml:space="preserve">arding their trophic interactions with </w:t>
        </w:r>
      </w:ins>
      <w:ins w:id="7" w:author="Gen-Chang Hsu" w:date="2024-08-19T22:31:00Z" w16du:dateUtc="2024-08-20T02:31:00Z">
        <w:r w:rsidR="005B40A9">
          <w:rPr>
            <w:rFonts w:cs="Times New Roman"/>
          </w:rPr>
          <w:t>pests</w:t>
        </w:r>
      </w:ins>
      <w:r w:rsidRPr="005C029F">
        <w:rPr>
          <w:rFonts w:cs="Times New Roman"/>
        </w:rPr>
        <w:t xml:space="preserve"> need to be filled to </w:t>
      </w:r>
      <w:del w:id="8" w:author="Gen-Chang Hsu" w:date="2024-08-19T22:25:00Z" w16du:dateUtc="2024-08-20T02:25:00Z">
        <w:r w:rsidRPr="005C029F" w:rsidDel="005B40A9">
          <w:rPr>
            <w:rFonts w:cs="Times New Roman"/>
          </w:rPr>
          <w:delText xml:space="preserve">validate </w:delText>
        </w:r>
      </w:del>
      <w:ins w:id="9" w:author="Gen-Chang Hsu" w:date="2024-08-19T22:25:00Z" w16du:dateUtc="2024-08-20T02:25:00Z">
        <w:r w:rsidR="005B40A9">
          <w:rPr>
            <w:rFonts w:cs="Times New Roman"/>
          </w:rPr>
          <w:t>better understand</w:t>
        </w:r>
        <w:r w:rsidR="005B40A9" w:rsidRPr="005C029F">
          <w:rPr>
            <w:rFonts w:cs="Times New Roman"/>
          </w:rPr>
          <w:t xml:space="preserve"> </w:t>
        </w:r>
      </w:ins>
      <w:del w:id="10" w:author="Gen-Chang Hsu" w:date="2024-08-19T22:29:00Z" w16du:dateUtc="2024-08-20T02:29:00Z">
        <w:r w:rsidRPr="005C029F" w:rsidDel="005B40A9">
          <w:rPr>
            <w:rFonts w:cs="Times New Roman"/>
          </w:rPr>
          <w:delText>the</w:delText>
        </w:r>
      </w:del>
      <w:ins w:id="11" w:author="Gen-Chang Hsu" w:date="2024-08-19T22:26:00Z" w16du:dateUtc="2024-08-20T02:26:00Z">
        <w:r w:rsidR="005B40A9">
          <w:rPr>
            <w:rFonts w:cs="Times New Roman"/>
          </w:rPr>
          <w:t>their</w:t>
        </w:r>
      </w:ins>
      <w:del w:id="12" w:author="Gen-Chang Hsu" w:date="2024-08-19T22:26:00Z" w16du:dateUtc="2024-08-20T02:26:00Z">
        <w:r w:rsidRPr="005C029F" w:rsidDel="005B40A9">
          <w:rPr>
            <w:rFonts w:cs="Times New Roman"/>
          </w:rPr>
          <w:delText>ir</w:delText>
        </w:r>
      </w:del>
      <w:r w:rsidRPr="005C029F">
        <w:rPr>
          <w:rFonts w:cs="Times New Roman"/>
        </w:rPr>
        <w:t xml:space="preserve"> </w:t>
      </w:r>
      <w:del w:id="13" w:author="Gen-Chang Hsu" w:date="2024-08-19T22:27:00Z" w16du:dateUtc="2024-08-20T02:27:00Z">
        <w:r w:rsidRPr="005C029F" w:rsidDel="005B40A9">
          <w:rPr>
            <w:rFonts w:cs="Times New Roman"/>
          </w:rPr>
          <w:delText xml:space="preserve">biocontrol </w:delText>
        </w:r>
      </w:del>
      <w:ins w:id="14" w:author="Gen-Chang Hsu" w:date="2024-08-19T22:29:00Z" w16du:dateUtc="2024-08-20T02:29:00Z">
        <w:r w:rsidR="005B40A9">
          <w:rPr>
            <w:rFonts w:cs="Times New Roman"/>
          </w:rPr>
          <w:t>role</w:t>
        </w:r>
      </w:ins>
      <w:ins w:id="15" w:author="Gen-Chang Hsu" w:date="2024-08-19T22:27:00Z" w16du:dateUtc="2024-08-20T02:27:00Z">
        <w:r w:rsidR="005B40A9">
          <w:rPr>
            <w:rFonts w:cs="Times New Roman"/>
          </w:rPr>
          <w:t xml:space="preserve"> as biocontrol agents</w:t>
        </w:r>
      </w:ins>
      <w:del w:id="16" w:author="Gen-Chang Hsu" w:date="2024-08-19T22:26:00Z" w16du:dateUtc="2024-08-20T02:26:00Z">
        <w:r w:rsidRPr="005C029F" w:rsidDel="005B40A9">
          <w:rPr>
            <w:rFonts w:cs="Times New Roman"/>
          </w:rPr>
          <w:delText>potential</w:delText>
        </w:r>
      </w:del>
      <w:r w:rsidRPr="005C029F">
        <w:rPr>
          <w:rFonts w:cs="Times New Roman"/>
        </w:rPr>
        <w:t xml:space="preserve"> </w:t>
      </w:r>
      <w:del w:id="17"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4"/>
      <w:r w:rsidR="005B40A9">
        <w:rPr>
          <w:rStyle w:val="CommentReference"/>
        </w:rPr>
        <w:commentReference w:id="4"/>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8" w:author="Gen-Chang Hsu" w:date="2024-08-19T22:30:00Z" w16du:dateUtc="2024-08-20T02:30:00Z">
        <w:r w:rsidR="005B40A9">
          <w:rPr>
            <w:rFonts w:cs="Times New Roman"/>
          </w:rPr>
          <w:t>ing</w:t>
        </w:r>
      </w:ins>
      <w:del w:id="19"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w:t>
      </w:r>
      <w:ins w:id="20" w:author="Gen-Chang Hsu" w:date="2024-08-19T15:03:00Z" w16du:dateUtc="2024-08-19T19:03:00Z">
        <w:r w:rsidR="005F3077">
          <w:rPr>
            <w:rFonts w:cs="Times New Roman"/>
          </w:rPr>
          <w:t>stability</w:t>
        </w:r>
      </w:ins>
      <w:del w:id="21" w:author="Gen-Chang Hsu" w:date="2024-08-19T15:03:00Z" w16du:dateUtc="2024-08-19T19:03:00Z">
        <w:r w:rsidRPr="005C029F" w:rsidDel="005F3077">
          <w:rPr>
            <w:rFonts w:cs="Times New Roman"/>
          </w:rPr>
          <w:delText>reliability</w:delText>
        </w:r>
      </w:del>
      <w:r w:rsidRPr="005C029F">
        <w:rPr>
          <w:rFonts w:cs="Times New Roman"/>
        </w:rPr>
        <w:t xml:space="preserve">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376FDA32"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w:t>
      </w:r>
      <w:commentRangeStart w:id="22"/>
      <w:r w:rsidRPr="005C029F">
        <w:rPr>
          <w:rFonts w:cs="Times New Roman"/>
        </w:rPr>
        <w:t>various</w:t>
      </w:r>
      <w:del w:id="23"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2"/>
      <w:r w:rsidR="003F33E1">
        <w:rPr>
          <w:rStyle w:val="CommentReference"/>
        </w:rPr>
        <w:commentReference w:id="22"/>
      </w:r>
      <w:r w:rsidRPr="005C029F">
        <w:rPr>
          <w:rFonts w:cs="Times New Roman"/>
        </w:rPr>
        <w:t xml:space="preserve">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commentRangeStart w:id="24"/>
      <w:r w:rsidRPr="00865B26">
        <w:rPr>
          <w:rFonts w:cs="Times New Roman"/>
        </w:rPr>
        <w:t>This will demonstrate whether generalist</w:t>
      </w:r>
      <w:r w:rsidRPr="005C029F">
        <w:rPr>
          <w:rFonts w:cs="Times New Roman"/>
        </w:rPr>
        <w:t xml:space="preserve"> predators </w:t>
      </w:r>
      <w:ins w:id="25" w:author="Gen-Chang Hsu" w:date="2024-08-19T22:34:00Z" w16du:dateUtc="2024-08-20T02:34:00Z">
        <w:r w:rsidR="005B40A9">
          <w:rPr>
            <w:rFonts w:cs="Times New Roman"/>
          </w:rPr>
          <w:t xml:space="preserve">can </w:t>
        </w:r>
      </w:ins>
      <w:r w:rsidRPr="005C029F">
        <w:rPr>
          <w:rFonts w:cs="Times New Roman"/>
        </w:rPr>
        <w:t xml:space="preserve">provide </w:t>
      </w:r>
      <w:ins w:id="26" w:author="Gen-Chang Hsu" w:date="2024-08-19T22:34:00Z" w16du:dateUtc="2024-08-20T02:34:00Z">
        <w:r w:rsidR="005B40A9">
          <w:rPr>
            <w:rFonts w:cs="Times New Roman"/>
          </w:rPr>
          <w:t>stable</w:t>
        </w:r>
      </w:ins>
      <w:del w:id="27" w:author="Gen-Chang Hsu" w:date="2024-08-19T22:34:00Z" w16du:dateUtc="2024-08-20T02:34:00Z">
        <w:r w:rsidR="009C23E2" w:rsidDel="005B40A9">
          <w:rPr>
            <w:rFonts w:cs="Times New Roman"/>
          </w:rPr>
          <w:delText>varying</w:delText>
        </w:r>
      </w:del>
      <w:r w:rsidRPr="005C029F">
        <w:rPr>
          <w:rFonts w:cs="Times New Roman"/>
        </w:rPr>
        <w:t xml:space="preserve"> biocontrol </w:t>
      </w:r>
      <w:ins w:id="28" w:author="Gen-Chang Hsu" w:date="2024-08-19T22:34:00Z" w16du:dateUtc="2024-08-20T02:34:00Z">
        <w:r w:rsidR="005B40A9">
          <w:rPr>
            <w:rFonts w:cs="Times New Roman"/>
          </w:rPr>
          <w:t xml:space="preserve">services </w:t>
        </w:r>
      </w:ins>
      <w:del w:id="29"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r w:rsidR="009C23E2">
        <w:rPr>
          <w:rFonts w:cs="Times New Roman"/>
        </w:rPr>
        <w:t>specific</w:t>
      </w:r>
      <w:r w:rsidRPr="005C029F">
        <w:rPr>
          <w:rFonts w:cs="Times New Roman"/>
        </w:rPr>
        <w:t xml:space="preserve"> farm types</w:t>
      </w:r>
      <w:commentRangeEnd w:id="24"/>
      <w:r w:rsidR="005B40A9">
        <w:rPr>
          <w:rStyle w:val="CommentReference"/>
        </w:rPr>
        <w:commentReference w:id="24"/>
      </w:r>
      <w:r w:rsidRPr="005C029F">
        <w:rPr>
          <w:rFonts w:cs="Times New Roman"/>
        </w:rPr>
        <w:t>.</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ins w:id="30" w:author="Gen-Chang Hsu" w:date="2024-08-19T21:34:00Z" w16du:dateUtc="2024-08-20T01:34:00Z">
        <w:r w:rsidR="00564680">
          <w:rPr>
            <w:rFonts w:cs="Times New Roman"/>
          </w:rPr>
          <w:t xml:space="preserve"> (i.e., the proportion</w:t>
        </w:r>
      </w:ins>
      <w:ins w:id="31" w:author="Gen-Chang Hsu" w:date="2024-08-19T21:35:00Z" w16du:dateUtc="2024-08-20T01:35:00Z">
        <w:r w:rsidR="00564680">
          <w:rPr>
            <w:rFonts w:cs="Times New Roman"/>
          </w:rPr>
          <w:t>s</w:t>
        </w:r>
      </w:ins>
      <w:ins w:id="32" w:author="Gen-Chang Hsu" w:date="2024-08-19T21:34:00Z" w16du:dateUtc="2024-08-20T01:34:00Z">
        <w:r w:rsidR="00564680">
          <w:rPr>
            <w:rFonts w:cs="Times New Roman"/>
          </w:rPr>
          <w:t xml:space="preserve"> of different prey items</w:t>
        </w:r>
      </w:ins>
      <w:ins w:id="33" w:author="Gen-Chang Hsu" w:date="2024-08-19T21:37:00Z" w16du:dateUtc="2024-08-20T01:37:00Z">
        <w:r w:rsidR="0015358C">
          <w:rPr>
            <w:rFonts w:cs="Times New Roman"/>
          </w:rPr>
          <w:t xml:space="preserve"> consumed in the diet</w:t>
        </w:r>
      </w:ins>
      <w:ins w:id="34" w:author="Gen-Chang Hsu" w:date="2024-08-19T21:34:00Z" w16du:dateUtc="2024-08-20T01:34:00Z">
        <w:r w:rsidR="00564680">
          <w:rPr>
            <w:rFonts w:cs="Times New Roman"/>
          </w:rPr>
          <w:t>)</w:t>
        </w:r>
      </w:ins>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0F28A9F0"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5"/>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5"/>
      <w:r w:rsidR="008A6708">
        <w:rPr>
          <w:rStyle w:val="CommentReference"/>
        </w:rPr>
        <w:commentReference w:id="35"/>
      </w:r>
      <w:r w:rsidR="00CB0679">
        <w:rPr>
          <w:rFonts w:cs="Times New Roman"/>
        </w:rPr>
        <w:t xml:space="preserve">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w:t>
      </w:r>
      <w:ins w:id="36" w:author="Gen-Chang Hsu" w:date="2024-08-19T22:36:00Z" w16du:dateUtc="2024-08-20T02:36:00Z">
        <w:r w:rsidR="00B35271">
          <w:rPr>
            <w:rFonts w:cs="Times New Roman"/>
          </w:rPr>
          <w:t xml:space="preserve"> </w:t>
        </w:r>
      </w:ins>
      <w:del w:id="37" w:author="Gen-Chang Hsu" w:date="2024-08-19T22:36:00Z" w16du:dateUtc="2024-08-20T02:36:00Z">
        <w:r w:rsidRPr="005C029F" w:rsidDel="00B35271">
          <w:rPr>
            <w:rFonts w:cs="Times New Roman"/>
          </w:rPr>
          <w:delText xml:space="preserve"> </w:delText>
        </w:r>
      </w:del>
      <w:r w:rsidRPr="005C029F">
        <w:rPr>
          <w:rFonts w:cs="Times New Roman"/>
        </w:rPr>
        <w:t>of different prey sources to predators’ diet</w:t>
      </w:r>
      <w:r w:rsidR="00DA0D8C">
        <w:rPr>
          <w:rFonts w:cs="Times New Roman"/>
        </w:rPr>
        <w:t>s</w:t>
      </w:r>
      <w:ins w:id="38" w:author="Gen-Chang Hsu" w:date="2024-08-19T22:36:00Z" w16du:dateUtc="2024-08-20T02:36:00Z">
        <w:r w:rsidR="00B35271">
          <w:rPr>
            <w:rFonts w:cs="Times New Roman"/>
          </w:rPr>
          <w:t xml:space="preserve"> (</w:t>
        </w:r>
        <w:commentRangeStart w:id="39"/>
        <w:r w:rsidR="00B35271">
          <w:rPr>
            <w:rFonts w:cs="Times New Roman"/>
          </w:rPr>
          <w:t xml:space="preserve">i.e., the proportion of different prey items in </w:t>
        </w:r>
      </w:ins>
      <w:ins w:id="40" w:author="Gen-Chang Hsu" w:date="2024-08-19T22:37:00Z" w16du:dateUtc="2024-08-20T02:37:00Z">
        <w:r w:rsidR="00B35271">
          <w:rPr>
            <w:rFonts w:cs="Times New Roman"/>
          </w:rPr>
          <w:t>predators</w:t>
        </w:r>
      </w:ins>
      <w:ins w:id="41" w:author="Gen-Chang Hsu" w:date="2024-08-19T22:44:00Z" w16du:dateUtc="2024-08-20T02:44:00Z">
        <w:r w:rsidR="003B7A6D">
          <w:rPr>
            <w:rFonts w:cs="Times New Roman"/>
          </w:rPr>
          <w:t>’</w:t>
        </w:r>
      </w:ins>
      <w:ins w:id="42" w:author="Gen-Chang Hsu" w:date="2024-08-19T22:37:00Z" w16du:dateUtc="2024-08-20T02:37:00Z">
        <w:r w:rsidR="00B35271">
          <w:rPr>
            <w:rFonts w:cs="Times New Roman"/>
          </w:rPr>
          <w:t xml:space="preserve"> </w:t>
        </w:r>
      </w:ins>
      <w:ins w:id="43" w:author="Gen-Chang Hsu" w:date="2024-08-19T22:44:00Z" w16du:dateUtc="2024-08-20T02:44:00Z">
        <w:r w:rsidR="003B7A6D">
          <w:rPr>
            <w:rFonts w:cs="Times New Roman"/>
          </w:rPr>
          <w:t xml:space="preserve">total </w:t>
        </w:r>
      </w:ins>
      <w:ins w:id="44" w:author="Gen-Chang Hsu" w:date="2024-08-19T22:37:00Z" w16du:dateUtc="2024-08-20T02:37:00Z">
        <w:r w:rsidR="00B35271">
          <w:rPr>
            <w:rFonts w:cs="Times New Roman"/>
          </w:rPr>
          <w:t>diet in terms of biomass</w:t>
        </w:r>
      </w:ins>
      <w:ins w:id="45" w:author="Gen-Chang Hsu" w:date="2024-08-19T22:36:00Z" w16du:dateUtc="2024-08-20T02:36:00Z">
        <w:r w:rsidR="00B35271">
          <w:rPr>
            <w:rFonts w:cs="Times New Roman"/>
          </w:rPr>
          <w:t>)</w:t>
        </w:r>
      </w:ins>
      <w:r w:rsidRPr="005C029F">
        <w:rPr>
          <w:rFonts w:cs="Times New Roman"/>
        </w:rPr>
        <w:t xml:space="preserve"> </w:t>
      </w:r>
      <w:commentRangeEnd w:id="39"/>
      <w:r w:rsidR="00B35271">
        <w:rPr>
          <w:rStyle w:val="CommentReference"/>
        </w:rPr>
        <w:commentReference w:id="39"/>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5547A448"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6" w:author="Gen-Chang Hsu" w:date="2024-08-19T21:56:00Z" w16du:dateUtc="2024-08-20T01:56:00Z">
        <w:r w:rsidR="00C74707">
          <w:rPr>
            <w:rFonts w:cs="Times New Roman"/>
          </w:rPr>
          <w:t xml:space="preserve"> (Fig</w:t>
        </w:r>
      </w:ins>
      <w:ins w:id="47" w:author="Gen-Chang Hsu" w:date="2024-08-19T21:57:00Z" w16du:dateUtc="2024-08-20T01:57:00Z">
        <w:r w:rsidR="00C74707">
          <w:rPr>
            <w:rFonts w:cs="Times New Roman"/>
          </w:rPr>
          <w:t>. SX</w:t>
        </w:r>
      </w:ins>
      <w:ins w:id="48"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w:t>
      </w:r>
      <w:r w:rsidRPr="005C029F">
        <w:rPr>
          <w:rFonts w:cs="Times New Roman"/>
        </w:rPr>
        <w:lastRenderedPageBreak/>
        <w:t>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9"/>
      <w:r w:rsidRPr="005C029F">
        <w:rPr>
          <w:rFonts w:cs="Times New Roman"/>
        </w:rPr>
        <w:t>Samples</w:t>
      </w:r>
      <w:ins w:id="50" w:author="Gen-Chang Hsu" w:date="2024-08-19T22:05:00Z" w16du:dateUtc="2024-08-20T02:05:00Z">
        <w:r w:rsidR="00D4546C">
          <w:rPr>
            <w:rFonts w:cs="Times New Roman"/>
          </w:rPr>
          <w:t xml:space="preserve"> from the t</w:t>
        </w:r>
      </w:ins>
      <w:ins w:id="51" w:author="Gen-Chang Hsu" w:date="2024-08-19T22:06:00Z" w16du:dateUtc="2024-08-20T02:06:00Z">
        <w:r w:rsidR="00D4546C">
          <w:rPr>
            <w:rFonts w:cs="Times New Roman"/>
          </w:rPr>
          <w:t>wo transects were pooled</w:t>
        </w:r>
        <w:commentRangeEnd w:id="49"/>
        <w:r w:rsidR="00D4546C">
          <w:rPr>
            <w:rStyle w:val="CommentReference"/>
          </w:rPr>
          <w:commentReference w:id="49"/>
        </w:r>
        <w:r w:rsidR="00D4546C">
          <w:rPr>
            <w:rFonts w:cs="Times New Roman"/>
          </w:rPr>
          <w:t xml:space="preserve"> and </w:t>
        </w:r>
      </w:ins>
      <w:del w:id="5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53" w:author="Gen-Chang Hsu" w:date="2024-08-17T22:00:00Z" w16du:dateUtc="2024-08-18T02:00:00Z">
        <w:r w:rsidR="00D7290B">
          <w:rPr>
            <w:rFonts w:cs="Times New Roman"/>
          </w:rPr>
          <w:t xml:space="preserve"> </w:t>
        </w:r>
        <w:commentRangeStart w:id="54"/>
        <w:r w:rsidR="00D7290B">
          <w:rPr>
            <w:rFonts w:cs="Times New Roman"/>
          </w:rPr>
          <w:t>(note that the samples in year 2018 in this study were the same as those in</w:t>
        </w:r>
      </w:ins>
      <w:ins w:id="55" w:author="Gen-Chang Hsu" w:date="2024-08-17T22:02:00Z" w16du:dateUtc="2024-08-18T02:02:00Z">
        <w:r w:rsidR="00D7290B">
          <w:rPr>
            <w:rFonts w:cs="Times New Roman"/>
          </w:rPr>
          <w:t xml:space="preserve"> Hsu </w:t>
        </w:r>
        <w:r w:rsidR="00D7290B" w:rsidRPr="00D7290B">
          <w:rPr>
            <w:rFonts w:cs="Times New Roman"/>
            <w:i/>
            <w:iCs/>
            <w:rPrChange w:id="56" w:author="Gen-Chang Hsu" w:date="2024-08-17T22:03:00Z" w16du:dateUtc="2024-08-18T02:03:00Z">
              <w:rPr>
                <w:rFonts w:cs="Times New Roman"/>
              </w:rPr>
            </w:rPrChange>
          </w:rPr>
          <w:t>et al</w:t>
        </w:r>
        <w:r w:rsidR="00D7290B">
          <w:rPr>
            <w:rFonts w:cs="Times New Roman"/>
          </w:rPr>
          <w:t>. [2021]</w:t>
        </w:r>
      </w:ins>
      <w:ins w:id="57" w:author="Gen-Chang Hsu" w:date="2024-08-17T22:00:00Z" w16du:dateUtc="2024-08-18T02:00:00Z">
        <w:r w:rsidR="00D7290B">
          <w:rPr>
            <w:rFonts w:cs="Times New Roman"/>
          </w:rPr>
          <w:t>)</w:t>
        </w:r>
      </w:ins>
      <w:r w:rsidRPr="005C029F">
        <w:rPr>
          <w:rFonts w:cs="Times New Roman"/>
        </w:rPr>
        <w:t>.</w:t>
      </w:r>
      <w:commentRangeEnd w:id="54"/>
      <w:r w:rsidR="00D65284">
        <w:rPr>
          <w:rStyle w:val="CommentReference"/>
        </w:rPr>
        <w:commentReference w:id="5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 xml:space="preserve">was </w:t>
      </w:r>
      <w:r w:rsidRPr="005C029F">
        <w:rPr>
          <w:rFonts w:cs="Times New Roman"/>
        </w:rPr>
        <w:lastRenderedPageBreak/>
        <w:t>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1E37BE68"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commentRangeStart w:id="58"/>
      <w:ins w:id="59" w:author="Gen-Chang Hsu" w:date="2024-08-21T14:53:00Z" w16du:dateUtc="2024-08-21T18:53:00Z">
        <w:r w:rsidR="006C5989">
          <w:rPr>
            <w:rFonts w:cs="Times New Roman"/>
          </w:rPr>
          <w:t xml:space="preserve">The Bayesian </w:t>
        </w:r>
      </w:ins>
      <w:ins w:id="60" w:author="Gen-Chang Hsu" w:date="2024-08-21T14:54:00Z" w16du:dateUtc="2024-08-21T18:54:00Z">
        <w:r w:rsidR="006C5989">
          <w:rPr>
            <w:rFonts w:cs="Times New Roman"/>
          </w:rPr>
          <w:t xml:space="preserve">framework allows for </w:t>
        </w:r>
      </w:ins>
      <w:ins w:id="61" w:author="Gen-Chang Hsu" w:date="2024-08-21T14:58:00Z" w16du:dateUtc="2024-08-21T18:58:00Z">
        <w:r w:rsidR="00982303">
          <w:rPr>
            <w:rFonts w:cs="Times New Roman"/>
          </w:rPr>
          <w:t xml:space="preserve">the </w:t>
        </w:r>
      </w:ins>
      <w:ins w:id="62" w:author="Gen-Chang Hsu" w:date="2024-08-21T14:54:00Z" w16du:dateUtc="2024-08-21T18:54:00Z">
        <w:r w:rsidR="006C5989" w:rsidRPr="009C4055">
          <w:rPr>
            <w:rFonts w:cs="Arial"/>
            <w:bCs/>
            <w:szCs w:val="24"/>
          </w:rPr>
          <w:t>incorporat</w:t>
        </w:r>
      </w:ins>
      <w:ins w:id="63" w:author="Gen-Chang Hsu" w:date="2024-08-21T14:58:00Z" w16du:dateUtc="2024-08-21T18:58:00Z">
        <w:r w:rsidR="00982303">
          <w:rPr>
            <w:rFonts w:cs="Arial"/>
            <w:bCs/>
            <w:szCs w:val="24"/>
          </w:rPr>
          <w:t>ion of</w:t>
        </w:r>
      </w:ins>
      <w:ins w:id="64" w:author="Gen-Chang Hsu" w:date="2024-08-21T14:54:00Z" w16du:dateUtc="2024-08-21T18:54:00Z">
        <w:r w:rsidR="006C5989" w:rsidRPr="009C4055">
          <w:rPr>
            <w:rFonts w:cs="Arial"/>
            <w:bCs/>
            <w:szCs w:val="24"/>
          </w:rPr>
          <w:t xml:space="preserve"> prior information </w:t>
        </w:r>
      </w:ins>
      <w:ins w:id="65" w:author="Gen-Chang Hsu" w:date="2024-08-21T14:58:00Z" w16du:dateUtc="2024-08-21T18:58:00Z">
        <w:r w:rsidR="00982303">
          <w:rPr>
            <w:rFonts w:cs="Arial"/>
            <w:bCs/>
            <w:szCs w:val="24"/>
          </w:rPr>
          <w:t>on</w:t>
        </w:r>
      </w:ins>
      <w:ins w:id="66" w:author="Gen-Chang Hsu" w:date="2024-08-21T14:54:00Z" w16du:dateUtc="2024-08-21T18:54:00Z">
        <w:r w:rsidR="006C5989" w:rsidRPr="009C4055">
          <w:rPr>
            <w:rFonts w:cs="Arial"/>
            <w:bCs/>
            <w:szCs w:val="24"/>
          </w:rPr>
          <w:t xml:space="preserve"> the diets of predators a</w:t>
        </w:r>
      </w:ins>
      <w:ins w:id="67" w:author="Gen-Chang Hsu" w:date="2024-08-21T14:59:00Z" w16du:dateUtc="2024-08-21T18:59:00Z">
        <w:r w:rsidR="00982303">
          <w:rPr>
            <w:rFonts w:cs="Arial"/>
            <w:bCs/>
            <w:szCs w:val="24"/>
          </w:rPr>
          <w:t>s well as</w:t>
        </w:r>
      </w:ins>
      <w:ins w:id="68" w:author="Gen-Chang Hsu" w:date="2024-08-21T14:54:00Z" w16du:dateUtc="2024-08-21T18:54:00Z">
        <w:r w:rsidR="006C5989" w:rsidRPr="009C4055">
          <w:rPr>
            <w:rFonts w:cs="Arial"/>
            <w:bCs/>
            <w:szCs w:val="24"/>
          </w:rPr>
          <w:t xml:space="preserve"> various sources of uncertainties in the diet estimation</w:t>
        </w:r>
      </w:ins>
      <w:ins w:id="69"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70"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71" w:author="Gen-Chang Hsu" w:date="2024-08-21T14:54:00Z" w16du:dateUtc="2024-08-21T18:54:00Z">
        <w:r w:rsidR="006C5989">
          <w:rPr>
            <w:rFonts w:cs="Times New Roman"/>
          </w:rPr>
          <w:t>.</w:t>
        </w:r>
      </w:ins>
      <w:commentRangeEnd w:id="58"/>
      <w:ins w:id="72" w:author="Gen-Chang Hsu" w:date="2024-08-21T15:05:00Z" w16du:dateUtc="2024-08-21T19:05:00Z">
        <w:r w:rsidR="00424421">
          <w:rPr>
            <w:rStyle w:val="CommentReference"/>
          </w:rPr>
          <w:commentReference w:id="58"/>
        </w:r>
      </w:ins>
      <w:ins w:id="73"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74"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75" w:author="Gen-Chang Hsu" w:date="2024-08-17T23:15:00Z" w16du:dateUtc="2024-08-18T03:15:00Z">
        <w:r w:rsidR="00D708D1">
          <w:rPr>
            <w:rFonts w:cs="Times New Roman"/>
          </w:rPr>
          <w:t xml:space="preserve"> (missing </w:t>
        </w:r>
      </w:ins>
      <w:ins w:id="76" w:author="Gen-Chang Hsu" w:date="2024-08-17T23:16:00Z" w16du:dateUtc="2024-08-18T03:16:00Z">
        <w:r w:rsidR="00D708D1">
          <w:rPr>
            <w:rFonts w:cs="Times New Roman"/>
          </w:rPr>
          <w:t xml:space="preserve">prey sources and </w:t>
        </w:r>
      </w:ins>
      <w:ins w:id="77" w:author="Gen-Chang Hsu" w:date="2024-08-17T23:17:00Z" w16du:dateUtc="2024-08-18T03:17:00Z">
        <w:r w:rsidR="00D708D1">
          <w:rPr>
            <w:rFonts w:cs="Times New Roman"/>
          </w:rPr>
          <w:t xml:space="preserve">low </w:t>
        </w:r>
      </w:ins>
      <w:ins w:id="78" w:author="Gen-Chang Hsu" w:date="2024-08-17T23:16:00Z" w16du:dateUtc="2024-08-18T03:16:00Z">
        <w:r w:rsidR="00D708D1">
          <w:rPr>
            <w:rFonts w:cs="Times New Roman"/>
          </w:rPr>
          <w:t>predator</w:t>
        </w:r>
      </w:ins>
      <w:ins w:id="79" w:author="Gen-Chang Hsu" w:date="2024-08-17T23:17:00Z" w16du:dateUtc="2024-08-18T03:17:00Z">
        <w:r w:rsidR="00D708D1">
          <w:rPr>
            <w:rFonts w:cs="Times New Roman"/>
          </w:rPr>
          <w:t xml:space="preserve"> numbers</w:t>
        </w:r>
      </w:ins>
      <w:ins w:id="80" w:author="Gen-Chang Hsu" w:date="2024-08-17T23:15:00Z" w16du:dateUtc="2024-08-18T03:15:00Z">
        <w:r w:rsidR="00D708D1">
          <w:rPr>
            <w:rFonts w:cs="Times New Roman"/>
          </w:rPr>
          <w:t>)</w:t>
        </w:r>
      </w:ins>
      <w:r w:rsidRPr="005C029F">
        <w:rPr>
          <w:rFonts w:cs="Times New Roman"/>
        </w:rPr>
        <w:t xml:space="preserve"> for </w:t>
      </w:r>
      <w:del w:id="81" w:author="Gen-Chang Hsu" w:date="2024-08-17T23:14:00Z" w16du:dateUtc="2024-08-18T03:14:00Z">
        <w:r w:rsidRPr="005C029F" w:rsidDel="00D708D1">
          <w:rPr>
            <w:rFonts w:cs="Times New Roman"/>
          </w:rPr>
          <w:delText xml:space="preserve">model </w:delText>
        </w:r>
      </w:del>
      <w:ins w:id="82"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83"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84" w:author="Gen-Chang Hsu" w:date="2024-08-21T15:00:00Z" w16du:dateUtc="2024-08-21T19:00:00Z">
        <w:r w:rsidR="00937B62">
          <w:rPr>
            <w:rFonts w:cs="Times New Roman"/>
          </w:rPr>
          <w:t xml:space="preserve"> (</w:t>
        </w:r>
        <w:commentRangeStart w:id="85"/>
        <w:r w:rsidR="00937B62">
          <w:rPr>
            <w:rFonts w:cs="Times New Roman"/>
          </w:rPr>
          <w:t xml:space="preserve">the C and N contents </w:t>
        </w:r>
      </w:ins>
      <w:ins w:id="86" w:author="Gen-Chang Hsu" w:date="2024-08-21T15:01:00Z" w16du:dateUtc="2024-08-21T19:01:00Z">
        <w:r w:rsidR="00937B62">
          <w:rPr>
            <w:rFonts w:cs="Times New Roman"/>
          </w:rPr>
          <w:t>of the isotope samples</w:t>
        </w:r>
      </w:ins>
      <w:commentRangeEnd w:id="85"/>
      <w:ins w:id="87" w:author="Gen-Chang Hsu" w:date="2024-08-21T15:05:00Z" w16du:dateUtc="2024-08-21T19:05:00Z">
        <w:r w:rsidR="00424421">
          <w:rPr>
            <w:rStyle w:val="CommentReference"/>
          </w:rPr>
          <w:commentReference w:id="85"/>
        </w:r>
      </w:ins>
      <w:ins w:id="88" w:author="Gen-Chang Hsu" w:date="2024-08-21T15:00:00Z" w16du:dateUtc="2024-08-21T19:00:00Z">
        <w:r w:rsidR="00937B62">
          <w:rPr>
            <w:rFonts w:cs="Times New Roman"/>
          </w:rPr>
          <w:t>)</w:t>
        </w:r>
      </w:ins>
      <w:r w:rsidRPr="005C029F">
        <w:rPr>
          <w:rFonts w:cs="Times New Roman"/>
        </w:rPr>
        <w:t xml:space="preserve">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89" w:author="Gen-Chang Hsu" w:date="2024-08-21T22:14:00Z" w16du:dateUtc="2024-08-22T02:14:00Z">
        <w:r w:rsidR="00753AD3">
          <w:rPr>
            <w:rFonts w:cs="Times New Roman"/>
          </w:rPr>
          <w:t xml:space="preserve"> </w:t>
        </w:r>
        <w:commentRangeStart w:id="90"/>
        <w:r w:rsidR="00753AD3">
          <w:rPr>
            <w:rFonts w:cs="Times New Roman"/>
          </w:rPr>
          <w:t>(</w:t>
        </w:r>
      </w:ins>
      <w:ins w:id="91" w:author="Gen-Chang Hsu" w:date="2024-08-21T22:15:00Z" w16du:dateUtc="2024-08-22T02:15:00Z">
        <w:r w:rsidR="00753AD3">
          <w:rPr>
            <w:rFonts w:cs="Times New Roman"/>
          </w:rPr>
          <w:t xml:space="preserve">Stock </w:t>
        </w:r>
        <w:r w:rsidR="00753AD3" w:rsidRPr="00753AD3">
          <w:rPr>
            <w:rFonts w:cs="Times New Roman"/>
            <w:i/>
            <w:iCs/>
            <w:rPrChange w:id="92" w:author="Gen-Chang Hsu" w:date="2024-08-21T22:15:00Z" w16du:dateUtc="2024-08-22T02:15:00Z">
              <w:rPr>
                <w:rFonts w:cs="Times New Roman"/>
              </w:rPr>
            </w:rPrChange>
          </w:rPr>
          <w:t>et al</w:t>
        </w:r>
        <w:r w:rsidR="00753AD3">
          <w:rPr>
            <w:rFonts w:cs="Times New Roman"/>
          </w:rPr>
          <w:t>., 2018</w:t>
        </w:r>
      </w:ins>
      <w:ins w:id="93" w:author="Gen-Chang Hsu" w:date="2024-08-21T22:14:00Z" w16du:dateUtc="2024-08-22T02:14:00Z">
        <w:r w:rsidR="00753AD3">
          <w:rPr>
            <w:rFonts w:cs="Times New Roman"/>
          </w:rPr>
          <w:t>)</w:t>
        </w:r>
      </w:ins>
      <w:commentRangeEnd w:id="90"/>
      <w:ins w:id="94" w:author="Gen-Chang Hsu" w:date="2024-08-21T22:16:00Z" w16du:dateUtc="2024-08-22T02:16:00Z">
        <w:r w:rsidR="00753AD3">
          <w:rPr>
            <w:rStyle w:val="CommentReference"/>
          </w:rPr>
          <w:commentReference w:id="90"/>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95" w:author="Gen-Chang Hsu" w:date="2024-08-21T21:57:00Z" w16du:dateUtc="2024-08-22T01:57:00Z">
        <w:r w:rsidR="00C95804">
          <w:rPr>
            <w:rFonts w:cs="Times New Roman"/>
          </w:rPr>
          <w:t xml:space="preserve"> </w:t>
        </w:r>
        <w:commentRangeStart w:id="96"/>
        <w:r w:rsidR="00C95804">
          <w:rPr>
            <w:rFonts w:cs="Times New Roman"/>
          </w:rPr>
          <w:t>(Gelman and Rubin, 1992)</w:t>
        </w:r>
      </w:ins>
      <w:commentRangeEnd w:id="96"/>
      <w:ins w:id="97" w:author="Gen-Chang Hsu" w:date="2024-08-21T21:59:00Z" w16du:dateUtc="2024-08-22T01:59:00Z">
        <w:r w:rsidR="00C95804">
          <w:rPr>
            <w:rStyle w:val="CommentReference"/>
          </w:rPr>
          <w:commentReference w:id="96"/>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476FFFF" w:rsidR="005B0566" w:rsidRPr="005C029F" w:rsidRDefault="00DD4E15" w:rsidP="00E7259E">
      <w:pPr>
        <w:spacing w:after="0" w:line="480" w:lineRule="auto"/>
        <w:jc w:val="left"/>
        <w:rPr>
          <w:rFonts w:cs="Times New Roman"/>
        </w:rPr>
      </w:pPr>
      <w:r w:rsidRPr="005C029F">
        <w:rPr>
          <w:rFonts w:cs="Times New Roman"/>
        </w:rPr>
        <w:lastRenderedPageBreak/>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98" w:name="_Hlk174826436"/>
      <w:r w:rsidRPr="005C029F">
        <w:rPr>
          <w:rFonts w:cs="Times New Roman"/>
        </w:rPr>
        <w:t>within a 1-km radius circular buffer surrounding the farm</w:t>
      </w:r>
      <w:bookmarkEnd w:id="98"/>
      <w:r w:rsidRPr="005C029F">
        <w:rPr>
          <w:rFonts w:cs="Times New Roman"/>
        </w:rPr>
        <w:t xml:space="preserve"> and computing the fraction of these areas in the buffer zone</w:t>
      </w:r>
      <w:ins w:id="99"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100"/>
      <w:r w:rsidRPr="000D37B3">
        <w:rPr>
          <w:rFonts w:cs="Times New Roman"/>
          <w:i/>
        </w:rPr>
        <w:t xml:space="preserve">Replication </w:t>
      </w:r>
      <w:r w:rsidRPr="000D37B3">
        <w:rPr>
          <w:rFonts w:cs="Times New Roman" w:hint="eastAsia"/>
          <w:i/>
        </w:rPr>
        <w:t>s</w:t>
      </w:r>
      <w:r w:rsidRPr="000D37B3">
        <w:rPr>
          <w:rFonts w:cs="Times New Roman"/>
          <w:i/>
        </w:rPr>
        <w:t>tatement</w:t>
      </w:r>
      <w:commentRangeEnd w:id="100"/>
      <w:r w:rsidR="00AB5486">
        <w:rPr>
          <w:rStyle w:val="CommentReference"/>
        </w:rPr>
        <w:commentReference w:id="100"/>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101"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102" w:author="Gen-Chang Hsu" w:date="2024-08-19T14:17:00Z" w16du:dateUtc="2024-08-19T18:17:00Z">
              <w:r w:rsidR="00277482">
                <w:rPr>
                  <w:rFonts w:ascii="Times New Roman" w:hAnsi="Times New Roman" w:cs="Times New Roman"/>
                  <w:sz w:val="22"/>
                </w:rPr>
                <w:t xml:space="preserve"> and mixing model</w:t>
              </w:r>
            </w:ins>
            <w:ins w:id="103" w:author="Gen-Chang Hsu" w:date="2024-08-19T14:19:00Z" w16du:dateUtc="2024-08-19T18:19:00Z">
              <w:r w:rsidR="00277482">
                <w:rPr>
                  <w:rFonts w:ascii="Times New Roman" w:hAnsi="Times New Roman" w:cs="Times New Roman"/>
                  <w:sz w:val="22"/>
                </w:rPr>
                <w:t xml:space="preserve"> </w:t>
              </w:r>
            </w:ins>
            <w:ins w:id="104" w:author="Gen-Chang Hsu" w:date="2024-08-19T14:20:00Z" w16du:dateUtc="2024-08-19T18:20:00Z">
              <w:r w:rsidR="00277482">
                <w:rPr>
                  <w:rFonts w:ascii="Times New Roman" w:hAnsi="Times New Roman" w:cs="Times New Roman"/>
                  <w:sz w:val="22"/>
                </w:rPr>
                <w:t xml:space="preserve">analysis </w:t>
              </w:r>
            </w:ins>
            <w:ins w:id="105" w:author="Gen-Chang Hsu" w:date="2024-08-19T14:19:00Z" w16du:dateUtc="2024-08-19T18:19:00Z">
              <w:r w:rsidR="00277482">
                <w:rPr>
                  <w:rFonts w:ascii="Times New Roman" w:hAnsi="Times New Roman" w:cs="Times New Roman"/>
                  <w:sz w:val="22"/>
                </w:rPr>
                <w:t>for predators’ diet composition</w:t>
              </w:r>
            </w:ins>
            <w:ins w:id="106" w:author="Gen-Chang Hsu" w:date="2024-08-19T14:20:00Z" w16du:dateUtc="2024-08-19T18:20:00Z">
              <w:r w:rsidR="00277482">
                <w:rPr>
                  <w:rFonts w:ascii="Times New Roman" w:hAnsi="Times New Roman" w:cs="Times New Roman"/>
                  <w:sz w:val="22"/>
                </w:rPr>
                <w:t>s</w:t>
              </w:r>
            </w:ins>
            <w:del w:id="107"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108"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109"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 xml:space="preserve">collected at each rice stage in organic and conventional </w:t>
            </w:r>
            <w:r>
              <w:rPr>
                <w:rFonts w:ascii="Times New Roman" w:hAnsi="Times New Roman" w:cs="Times New Roman"/>
                <w:sz w:val="22"/>
              </w:rPr>
              <w:lastRenderedPageBreak/>
              <w:t>farms over three study years</w:t>
            </w:r>
          </w:p>
        </w:tc>
        <w:tc>
          <w:tcPr>
            <w:tcW w:w="2764" w:type="dxa"/>
          </w:tcPr>
          <w:p w14:paraId="15ADC938" w14:textId="77777777" w:rsidR="003E6582" w:rsidRDefault="00D35323" w:rsidP="00D35323">
            <w:pPr>
              <w:spacing w:line="276" w:lineRule="auto"/>
              <w:jc w:val="left"/>
              <w:rPr>
                <w:ins w:id="110" w:author="Gen-Chang Hsu" w:date="2024-08-19T14:18:00Z" w16du:dateUtc="2024-08-19T18:18:00Z"/>
                <w:rFonts w:ascii="Times New Roman" w:hAnsi="Times New Roman" w:cs="Times New Roman"/>
                <w:sz w:val="22"/>
              </w:rPr>
            </w:pPr>
            <w:r>
              <w:rPr>
                <w:rFonts w:ascii="Times New Roman" w:hAnsi="Times New Roman" w:cs="Times New Roman"/>
                <w:sz w:val="22"/>
              </w:rPr>
              <w:lastRenderedPageBreak/>
              <w:t xml:space="preserve">352 </w:t>
            </w:r>
            <w:ins w:id="111"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112"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113"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5256D4ED" w:rsidR="003E6582" w:rsidRPr="008E4B0C" w:rsidRDefault="006D294E" w:rsidP="00DF4376">
            <w:pPr>
              <w:spacing w:line="276" w:lineRule="auto"/>
              <w:jc w:val="left"/>
              <w:rPr>
                <w:rFonts w:ascii="Times New Roman" w:hAnsi="Times New Roman" w:cs="Times New Roman"/>
                <w:sz w:val="22"/>
              </w:rPr>
            </w:pPr>
            <w:ins w:id="114" w:author="Gen-Chang Hsu" w:date="2024-08-19T14:24:00Z" w16du:dateUtc="2024-08-19T18:24:00Z">
              <w:r>
                <w:rPr>
                  <w:rFonts w:ascii="Times New Roman" w:hAnsi="Times New Roman" w:cs="Times New Roman"/>
                  <w:sz w:val="22"/>
                </w:rPr>
                <w:t>Patterns of p</w:t>
              </w:r>
            </w:ins>
            <w:ins w:id="115" w:author="Gen-Chang Hsu" w:date="2024-08-19T14:22:00Z" w16du:dateUtc="2024-08-19T18:22:00Z">
              <w:r w:rsidR="008303F6">
                <w:rPr>
                  <w:rFonts w:ascii="Times New Roman" w:hAnsi="Times New Roman" w:cs="Times New Roman"/>
                  <w:sz w:val="22"/>
                </w:rPr>
                <w:t>est consumption by predators in rice agroecosystems</w:t>
              </w:r>
            </w:ins>
            <w:del w:id="116"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117" w:author="Gen-Chang Hsu" w:date="2024-08-19T14:24:00Z" w16du:dateUtc="2024-08-19T18:24:00Z">
              <w:r>
                <w:rPr>
                  <w:rFonts w:ascii="Times New Roman" w:hAnsi="Times New Roman" w:cs="Times New Roman"/>
                  <w:sz w:val="22"/>
                </w:rPr>
                <w:t>P</w:t>
              </w:r>
            </w:ins>
            <w:ins w:id="118" w:author="Gen-Chang Hsu" w:date="2024-08-19T14:23:00Z" w16du:dateUtc="2024-08-19T18:23:00Z">
              <w:r>
                <w:rPr>
                  <w:rFonts w:ascii="Times New Roman" w:hAnsi="Times New Roman" w:cs="Times New Roman"/>
                  <w:sz w:val="22"/>
                </w:rPr>
                <w:t>roportion</w:t>
              </w:r>
            </w:ins>
            <w:ins w:id="119" w:author="Gen-Chang Hsu" w:date="2024-08-19T14:24:00Z" w16du:dateUtc="2024-08-19T18:24:00Z">
              <w:r>
                <w:rPr>
                  <w:rFonts w:ascii="Times New Roman" w:hAnsi="Times New Roman" w:cs="Times New Roman"/>
                  <w:sz w:val="22"/>
                </w:rPr>
                <w:t xml:space="preserve"> of rice pests in predators’ diet</w:t>
              </w:r>
            </w:ins>
            <w:ins w:id="120" w:author="Gen-Chang Hsu" w:date="2024-08-19T14:23:00Z" w16du:dateUtc="2024-08-19T18:23:00Z">
              <w:r>
                <w:rPr>
                  <w:rFonts w:ascii="Times New Roman" w:hAnsi="Times New Roman" w:cs="Times New Roman"/>
                  <w:sz w:val="22"/>
                </w:rPr>
                <w:t xml:space="preserve"> at each ri</w:t>
              </w:r>
            </w:ins>
            <w:ins w:id="121" w:author="Gen-Chang Hsu" w:date="2024-08-19T14:24:00Z" w16du:dateUtc="2024-08-19T18:24:00Z">
              <w:r>
                <w:rPr>
                  <w:rFonts w:ascii="Times New Roman" w:hAnsi="Times New Roman" w:cs="Times New Roman"/>
                  <w:sz w:val="22"/>
                </w:rPr>
                <w:t>ce stage in organic and conventional farms over three study years</w:t>
              </w:r>
            </w:ins>
            <w:del w:id="122"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123" w:author="Gen-Chang Hsu" w:date="2024-08-19T14:21:00Z" w16du:dateUtc="2024-08-19T18:21:00Z">
              <w:r>
                <w:rPr>
                  <w:rFonts w:ascii="Times New Roman" w:hAnsi="Times New Roman" w:cs="Times New Roman"/>
                  <w:sz w:val="22"/>
                </w:rPr>
                <w:t>3 rice stages × 14 farms × 3 study years</w:t>
              </w:r>
            </w:ins>
            <w:del w:id="124"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w:t>
      </w:r>
      <w:r w:rsidRPr="005C029F">
        <w:rPr>
          <w:rFonts w:cs="Times New Roman"/>
        </w:rPr>
        <w:lastRenderedPageBreak/>
        <w:t xml:space="preserve">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lastRenderedPageBreak/>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w:t>
      </w:r>
      <w:r w:rsidR="00DD4E15" w:rsidRPr="005C029F">
        <w:rPr>
          <w:rFonts w:cs="Times New Roman"/>
          <w:szCs w:val="28"/>
        </w:rPr>
        <w:lastRenderedPageBreak/>
        <w:t>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w:t>
      </w:r>
      <w:r w:rsidR="00DD4E15" w:rsidRPr="005C029F">
        <w:rPr>
          <w:rFonts w:cs="Times New Roman"/>
          <w:szCs w:val="28"/>
        </w:rPr>
        <w:lastRenderedPageBreak/>
        <w:t xml:space="preserve">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proofErr w:type="spellStart"/>
      <w:r w:rsidR="00D731F3" w:rsidRPr="00D731F3">
        <w:rPr>
          <w:rFonts w:cs="Times New Roman"/>
          <w:i/>
          <w:szCs w:val="28"/>
        </w:rPr>
        <w:t>Tetragnatha</w:t>
      </w:r>
      <w:proofErr w:type="spellEnd"/>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6BEFF2CD"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w:t>
      </w:r>
      <w:r w:rsidRPr="005C029F">
        <w:rPr>
          <w:rFonts w:cs="Times New Roman"/>
          <w:szCs w:val="28"/>
        </w:rPr>
        <w:lastRenderedPageBreak/>
        <w:t xml:space="preserve">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a predictable, valuable tool for pest control in </w:t>
      </w:r>
      <w:del w:id="125" w:author="Gen-Chang Hsu" w:date="2024-08-17T22:09:00Z" w16du:dateUtc="2024-08-18T02:09:00Z">
        <w:r w:rsidR="00C7288D" w:rsidRPr="005C029F" w:rsidDel="0024779E">
          <w:rPr>
            <w:rFonts w:cs="Times New Roman"/>
            <w:szCs w:val="28"/>
          </w:rPr>
          <w:delText xml:space="preserve">sustainable </w:delText>
        </w:r>
      </w:del>
      <w:ins w:id="126" w:author="Gen-Chang Hsu" w:date="2024-08-17T22:09:00Z" w16du:dateUtc="2024-08-18T02:09:00Z">
        <w:r w:rsidR="0024779E">
          <w:rPr>
            <w:rFonts w:cs="Times New Roman"/>
            <w:szCs w:val="28"/>
          </w:rPr>
          <w:t>rice fields</w:t>
        </w:r>
      </w:ins>
      <w:del w:id="127"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xml:space="preserve">, </w:t>
      </w:r>
      <w:r w:rsidR="002D78D0">
        <w:rPr>
          <w:rFonts w:cs="Times New Roman"/>
          <w:noProof/>
          <w:szCs w:val="28"/>
        </w:rPr>
        <w:lastRenderedPageBreak/>
        <w:t>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w:t>
      </w:r>
      <w:r w:rsidRPr="005C029F">
        <w:rPr>
          <w:rFonts w:cs="Times New Roman"/>
          <w:szCs w:val="28"/>
        </w:rPr>
        <w:lastRenderedPageBreak/>
        <w:t xml:space="preserve">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w:t>
      </w:r>
      <w:r w:rsidRPr="005C029F">
        <w:rPr>
          <w:rFonts w:cs="Times New Roman"/>
          <w:szCs w:val="28"/>
        </w:rPr>
        <w:lastRenderedPageBreak/>
        <w:t xml:space="preserve">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335716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1C82B1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0721069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22119D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16B253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73924C9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0B220A5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021CC3B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6E1B538E"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76D4A4B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32C6352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343CE9C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D098C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73F6495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00423C8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128" w:author="Gen-Chang Hsu" w:date="2024-08-22T15:09:00Z" w16du:dateUtc="2024-08-22T19:09:00Z">
        <w:r w:rsidR="005A405B">
          <w:rPr>
            <w:rFonts w:cs="Times New Roman"/>
          </w:rPr>
          <w:t xml:space="preserve"> </w:t>
        </w:r>
        <w:r w:rsidR="005A405B" w:rsidRPr="005C029F">
          <w:rPr>
            <w:rFonts w:cs="Times New Roman"/>
          </w:rPr>
          <w:t xml:space="preserve">(mean ± SE) </w:t>
        </w:r>
      </w:ins>
      <w:del w:id="129"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12131CE9" w:rsidR="00E02C50" w:rsidRPr="005C029F" w:rsidRDefault="00E02C50" w:rsidP="00E02C50">
      <w:pPr>
        <w:jc w:val="center"/>
        <w:rPr>
          <w:rFonts w:cs="Times New Roman"/>
          <w:color w:val="FF0000"/>
        </w:rPr>
      </w:pPr>
    </w:p>
    <w:sectPr w:rsidR="00E02C50" w:rsidRPr="005C029F" w:rsidSect="00C30B66">
      <w:footerReference w:type="default" r:id="rId15"/>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2T21:02:00Z" w:initials="GH">
    <w:p w14:paraId="7174D545" w14:textId="77777777"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3" w:author="Gen-Chang Hsu" w:date="2024-08-18T15:29:00Z" w:initials="GH">
    <w:p w14:paraId="7D64B1EF" w14:textId="5F172984"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4" w:author="Gen-Chang Hsu" w:date="2024-08-19T22:33:00Z" w:initials="GH">
    <w:p w14:paraId="7ABCC98C" w14:textId="77777777" w:rsidR="005B40A9" w:rsidRDefault="005B40A9" w:rsidP="005B40A9">
      <w:pPr>
        <w:pStyle w:val="CommentText"/>
        <w:jc w:val="left"/>
      </w:pPr>
      <w:r>
        <w:rPr>
          <w:rStyle w:val="CommentReference"/>
        </w:rPr>
        <w:annotationRef/>
      </w:r>
      <w:r>
        <w:t>I modified this sentence in response to Reviewer 2’s comment 7.</w:t>
      </w:r>
    </w:p>
  </w:comment>
  <w:comment w:id="22" w:author="Gen-Chang Hsu" w:date="2024-08-19T21:32:00Z" w:initials="GH">
    <w:p w14:paraId="5DF75245" w14:textId="1ABF4560"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24"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35" w:author="Gen-Chang Hsu" w:date="2024-08-18T15:42:00Z" w:initials="GH">
    <w:p w14:paraId="20C51E26" w14:textId="0FBD7A9C" w:rsidR="003A1A71" w:rsidRDefault="008A6708" w:rsidP="003A1A71">
      <w:pPr>
        <w:pStyle w:val="CommentText"/>
        <w:jc w:val="left"/>
      </w:pPr>
      <w:r>
        <w:rPr>
          <w:rStyle w:val="CommentReference"/>
        </w:rPr>
        <w:annotationRef/>
      </w:r>
      <w:r w:rsidR="003A1A71">
        <w:t>I think we can rephrase this sentence a bit (in response to Reviewer 1’s comment 7):</w:t>
      </w:r>
    </w:p>
    <w:p w14:paraId="45226B0D" w14:textId="77777777" w:rsidR="003A1A71" w:rsidRDefault="003A1A71" w:rsidP="003A1A71">
      <w:pPr>
        <w:pStyle w:val="CommentText"/>
        <w:jc w:val="left"/>
      </w:pPr>
    </w:p>
    <w:p w14:paraId="00BD5E20" w14:textId="77777777" w:rsidR="003A1A71" w:rsidRDefault="003A1A71" w:rsidP="003A1A71">
      <w:pPr>
        <w:pStyle w:val="CommentText"/>
        <w:jc w:val="left"/>
      </w:pPr>
      <w:r>
        <w:t>“Despite the polyphagous nature of GAPs, we expected them to consistently consume high proportions of rice pests in their diet at the late crop stages over years because of high prey availability (high pest densities) in the late growing season.”</w:t>
      </w:r>
    </w:p>
  </w:comment>
  <w:comment w:id="39" w:author="Gen-Chang Hsu" w:date="2024-08-19T22:38:00Z" w:initials="GH">
    <w:p w14:paraId="07B4A73C" w14:textId="77777777" w:rsidR="00B35271" w:rsidRDefault="00B35271" w:rsidP="00B35271">
      <w:pPr>
        <w:pStyle w:val="CommentText"/>
        <w:jc w:val="left"/>
      </w:pPr>
      <w:r>
        <w:rPr>
          <w:rStyle w:val="CommentReference"/>
        </w:rPr>
        <w:annotationRef/>
      </w:r>
      <w:r>
        <w:t>Added this in response to Reviewer 2’s comment 12.</w:t>
      </w:r>
    </w:p>
  </w:comment>
  <w:comment w:id="49" w:author="Gen-Chang Hsu" w:date="2024-08-19T22:06:00Z" w:initials="GH">
    <w:p w14:paraId="46942488" w14:textId="3717AF83" w:rsidR="00D4546C" w:rsidRDefault="00D4546C" w:rsidP="00D4546C">
      <w:pPr>
        <w:pStyle w:val="CommentText"/>
        <w:jc w:val="left"/>
      </w:pPr>
      <w:r>
        <w:rPr>
          <w:rStyle w:val="CommentReference"/>
        </w:rPr>
        <w:annotationRef/>
      </w:r>
      <w:r>
        <w:t>In response to Reviewer 2’s comment 17.</w:t>
      </w:r>
    </w:p>
  </w:comment>
  <w:comment w:id="5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58"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85"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90"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96"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100" w:author="Gen-Chang Hsu" w:date="2024-08-19T14:28:00Z" w:initials="GH">
    <w:p w14:paraId="41C0D5A2" w14:textId="5AE0EE82"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E642CA" w15:done="0"/>
  <w15:commentEx w15:paraId="7DA2F0EA" w15:done="0"/>
  <w15:commentEx w15:paraId="7ABCC98C" w15:done="0"/>
  <w15:commentEx w15:paraId="5DF75245" w15:done="0"/>
  <w15:commentEx w15:paraId="624BD1DD" w15:done="0"/>
  <w15:commentEx w15:paraId="00BD5E20" w15:done="0"/>
  <w15:commentEx w15:paraId="07B4A73C" w15:done="0"/>
  <w15:commentEx w15:paraId="46942488" w15:done="0"/>
  <w15:commentEx w15:paraId="16F4A0CB" w15:done="0"/>
  <w15:commentEx w15:paraId="752CF7EF" w15:done="0"/>
  <w15:commentEx w15:paraId="29AFFB8B" w15:done="0"/>
  <w15:commentEx w15:paraId="5DC04BAB" w15:done="0"/>
  <w15:commentEx w15:paraId="131F0FE9" w15:done="0"/>
  <w15:commentEx w15:paraId="5E8F68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7FBBA6B" w16cex:dateUtc="2024-08-23T01:02:00Z"/>
  <w16cex:commentExtensible w16cex:durableId="3F068E05" w16cex:dateUtc="2024-08-18T19:29:00Z"/>
  <w16cex:commentExtensible w16cex:durableId="47E987AB" w16cex:dateUtc="2024-08-20T02:33:00Z"/>
  <w16cex:commentExtensible w16cex:durableId="004CE186" w16cex:dateUtc="2024-08-20T01:32:00Z"/>
  <w16cex:commentExtensible w16cex:durableId="42A80ADA" w16cex:dateUtc="2024-08-20T02:35:00Z"/>
  <w16cex:commentExtensible w16cex:durableId="31FE3270" w16cex:dateUtc="2024-08-18T19:42:00Z"/>
  <w16cex:commentExtensible w16cex:durableId="118E4080" w16cex:dateUtc="2024-08-20T02:38: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3FC8F6BC" w16cex:dateUtc="2024-08-19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E642CA" w16cid:durableId="77FBBA6B"/>
  <w16cid:commentId w16cid:paraId="7DA2F0EA" w16cid:durableId="3F068E05"/>
  <w16cid:commentId w16cid:paraId="7ABCC98C" w16cid:durableId="47E987AB"/>
  <w16cid:commentId w16cid:paraId="5DF75245" w16cid:durableId="004CE186"/>
  <w16cid:commentId w16cid:paraId="624BD1DD" w16cid:durableId="42A80ADA"/>
  <w16cid:commentId w16cid:paraId="00BD5E20" w16cid:durableId="31FE3270"/>
  <w16cid:commentId w16cid:paraId="07B4A73C" w16cid:durableId="118E4080"/>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5E8F6871" w16cid:durableId="3FC8F6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0B4F4" w14:textId="77777777" w:rsidR="00142263" w:rsidRDefault="00142263">
      <w:pPr>
        <w:spacing w:line="240" w:lineRule="auto"/>
      </w:pPr>
      <w:r>
        <w:separator/>
      </w:r>
    </w:p>
  </w:endnote>
  <w:endnote w:type="continuationSeparator" w:id="0">
    <w:p w14:paraId="7585A655" w14:textId="77777777" w:rsidR="00142263" w:rsidRDefault="001422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4FE02" w14:textId="77777777" w:rsidR="00142263" w:rsidRDefault="00142263">
      <w:pPr>
        <w:spacing w:after="0"/>
      </w:pPr>
      <w:r>
        <w:separator/>
      </w:r>
    </w:p>
  </w:footnote>
  <w:footnote w:type="continuationSeparator" w:id="0">
    <w:p w14:paraId="294A05B1" w14:textId="77777777" w:rsidR="00142263" w:rsidRDefault="0014226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3"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4"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8"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9"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5"/>
  </w:num>
  <w:num w:numId="4" w16cid:durableId="1587810531">
    <w:abstractNumId w:val="9"/>
  </w:num>
  <w:num w:numId="5" w16cid:durableId="318730555">
    <w:abstractNumId w:val="4"/>
  </w:num>
  <w:num w:numId="6" w16cid:durableId="1475373851">
    <w:abstractNumId w:val="6"/>
  </w:num>
  <w:num w:numId="7" w16cid:durableId="563369704">
    <w:abstractNumId w:val="2"/>
  </w:num>
  <w:num w:numId="8" w16cid:durableId="310644649">
    <w:abstractNumId w:val="8"/>
  </w:num>
  <w:num w:numId="9" w16cid:durableId="849100816">
    <w:abstractNumId w:val="7"/>
  </w:num>
  <w:num w:numId="10" w16cid:durableId="213301119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3B"/>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37B3"/>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575B"/>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263"/>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66F"/>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61E"/>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40C"/>
    <w:rsid w:val="002E3BB2"/>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2479"/>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00"/>
    <w:rsid w:val="00395EFB"/>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31"/>
    <w:rsid w:val="004E68D4"/>
    <w:rsid w:val="004E77BB"/>
    <w:rsid w:val="004E792A"/>
    <w:rsid w:val="004F0141"/>
    <w:rsid w:val="004F0C04"/>
    <w:rsid w:val="004F108D"/>
    <w:rsid w:val="004F10D2"/>
    <w:rsid w:val="004F1203"/>
    <w:rsid w:val="004F1367"/>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3077"/>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610"/>
    <w:rsid w:val="006C5824"/>
    <w:rsid w:val="006C5863"/>
    <w:rsid w:val="006C5989"/>
    <w:rsid w:val="006C5F0D"/>
    <w:rsid w:val="006C6474"/>
    <w:rsid w:val="006C765E"/>
    <w:rsid w:val="006D0239"/>
    <w:rsid w:val="006D0326"/>
    <w:rsid w:val="006D17A0"/>
    <w:rsid w:val="006D1F4C"/>
    <w:rsid w:val="006D27AC"/>
    <w:rsid w:val="006D294E"/>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3AD3"/>
    <w:rsid w:val="0075468A"/>
    <w:rsid w:val="0075479D"/>
    <w:rsid w:val="00755C1E"/>
    <w:rsid w:val="0075607E"/>
    <w:rsid w:val="0075611D"/>
    <w:rsid w:val="007565CB"/>
    <w:rsid w:val="00756659"/>
    <w:rsid w:val="00757439"/>
    <w:rsid w:val="00760090"/>
    <w:rsid w:val="00760138"/>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8D8"/>
    <w:rsid w:val="00937B62"/>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303"/>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285"/>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17"/>
    <w:rsid w:val="009F097B"/>
    <w:rsid w:val="009F0BD0"/>
    <w:rsid w:val="009F175D"/>
    <w:rsid w:val="009F1CD8"/>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0238"/>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4E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271"/>
    <w:rsid w:val="00B35276"/>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7EF"/>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804"/>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367A"/>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C4"/>
    <w:rsid w:val="00D311FB"/>
    <w:rsid w:val="00D32B3D"/>
    <w:rsid w:val="00D33147"/>
    <w:rsid w:val="00D33AEB"/>
    <w:rsid w:val="00D33FF7"/>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6AD3"/>
    <w:rsid w:val="00D57C76"/>
    <w:rsid w:val="00D603C0"/>
    <w:rsid w:val="00D603F4"/>
    <w:rsid w:val="00D61787"/>
    <w:rsid w:val="00D61DB3"/>
    <w:rsid w:val="00D61DF3"/>
    <w:rsid w:val="00D62937"/>
    <w:rsid w:val="00D62C58"/>
    <w:rsid w:val="00D62E59"/>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2FB3"/>
    <w:rsid w:val="00DE3109"/>
    <w:rsid w:val="00DE4748"/>
    <w:rsid w:val="00DE4DD5"/>
    <w:rsid w:val="00DE5811"/>
    <w:rsid w:val="00DE7F61"/>
    <w:rsid w:val="00DF0325"/>
    <w:rsid w:val="00DF08C3"/>
    <w:rsid w:val="00DF22D0"/>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D03"/>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790"/>
    <w:rsid w:val="00F9381C"/>
    <w:rsid w:val="00F95EC9"/>
    <w:rsid w:val="00F9624E"/>
    <w:rsid w:val="00F97B81"/>
    <w:rsid w:val="00F97D83"/>
    <w:rsid w:val="00FA0C08"/>
    <w:rsid w:val="00FA0D83"/>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11159</TotalTime>
  <Pages>30</Pages>
  <Words>12617</Words>
  <Characters>71918</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2280</cp:revision>
  <cp:lastPrinted>2023-12-04T20:20:00Z</cp:lastPrinted>
  <dcterms:created xsi:type="dcterms:W3CDTF">2020-10-12T14:12:00Z</dcterms:created>
  <dcterms:modified xsi:type="dcterms:W3CDTF">2024-08-23T01:02:00Z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