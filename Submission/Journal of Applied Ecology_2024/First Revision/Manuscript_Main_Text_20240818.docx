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BBB3C" w14:textId="159A633E" w:rsidR="00D95D5F" w:rsidRPr="0091098B" w:rsidRDefault="00D95D5F" w:rsidP="003C1AD5">
      <w:pPr>
        <w:rPr>
          <w:b/>
          <w:bCs/>
          <w:sz w:val="28"/>
          <w:szCs w:val="28"/>
        </w:rPr>
      </w:pPr>
      <w:r>
        <w:rPr>
          <w:i/>
          <w:iCs/>
        </w:rPr>
        <w:t xml:space="preserve">Submission type: </w:t>
      </w:r>
      <w:r w:rsidR="004E63A7">
        <w:rPr>
          <w:i/>
          <w:iCs/>
        </w:rPr>
        <w:t>Research a</w:t>
      </w:r>
      <w:r>
        <w:rPr>
          <w:i/>
          <w:iCs/>
        </w:rPr>
        <w:t>rticle</w:t>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r w:rsidRPr="00D603C0">
        <w:rPr>
          <w:rFonts w:cs="Times New Roman"/>
          <w:b/>
          <w:color w:val="000000" w:themeColor="text1"/>
          <w:sz w:val="28"/>
          <w:szCs w:val="28"/>
        </w:rPr>
        <w:t>Generalist predators function as pest specialists: examining diet composition of spiders and ladybeetles across rice crop stages</w:t>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r w:rsidRPr="002F59D2">
        <w:rPr>
          <w:rFonts w:cs="Times New Roman"/>
          <w:b/>
          <w:color w:val="000000" w:themeColor="text1"/>
          <w:sz w:val="28"/>
          <w:szCs w:val="28"/>
        </w:rPr>
        <w:t>Abstract</w:t>
      </w:r>
    </w:p>
    <w:p w14:paraId="2DF30EA5" w14:textId="46EB5EC3" w:rsidR="002334F0" w:rsidRDefault="00DD4E15"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 xml:space="preserve">Biocontrol, using natural enemies for pest control, has a long history in agriculture.  </w:t>
      </w:r>
      <w:r w:rsidR="003A0BBF" w:rsidRPr="00077716">
        <w:rPr>
          <w:rFonts w:cs="Times New Roman"/>
          <w:color w:val="000000" w:themeColor="text1"/>
        </w:rPr>
        <w:t xml:space="preserve">It </w:t>
      </w:r>
      <w:r w:rsidRPr="00077716">
        <w:rPr>
          <w:rFonts w:cs="Times New Roman"/>
          <w:color w:val="000000" w:themeColor="text1"/>
        </w:rPr>
        <w:t xml:space="preserve">has </w:t>
      </w:r>
      <w:r w:rsidR="003A0BBF" w:rsidRPr="00077716">
        <w:rPr>
          <w:rFonts w:cs="Times New Roman"/>
          <w:color w:val="000000" w:themeColor="text1"/>
        </w:rPr>
        <w:t xml:space="preserve">received </w:t>
      </w:r>
      <w:r w:rsidRPr="00077716">
        <w:rPr>
          <w:rFonts w:cs="Times New Roman"/>
          <w:color w:val="000000" w:themeColor="text1"/>
        </w:rPr>
        <w:t>a surge of interest in the</w:t>
      </w:r>
      <w:r w:rsidR="003A0BBF" w:rsidRPr="00077716">
        <w:rPr>
          <w:rFonts w:cs="Times New Roman"/>
          <w:color w:val="000000" w:themeColor="text1"/>
        </w:rPr>
        <w:t xml:space="preserve"> recent</w:t>
      </w:r>
      <w:r w:rsidRPr="00077716">
        <w:rPr>
          <w:rFonts w:cs="Times New Roman"/>
          <w:color w:val="000000" w:themeColor="text1"/>
        </w:rPr>
        <w:t xml:space="preserve"> </w:t>
      </w:r>
      <w:del w:id="0" w:author="Gen-Chang Hsu" w:date="2024-08-17T22:06:00Z" w16du:dateUtc="2024-08-18T02:06:00Z">
        <w:r w:rsidRPr="00077716" w:rsidDel="00DE2FB3">
          <w:rPr>
            <w:rFonts w:cs="Times New Roman"/>
            <w:color w:val="000000" w:themeColor="text1"/>
          </w:rPr>
          <w:delText xml:space="preserve">Anthropocene </w:delText>
        </w:r>
      </w:del>
      <w:ins w:id="1" w:author="Gen-Chang Hsu" w:date="2024-08-17T22:06:00Z" w16du:dateUtc="2024-08-18T02:06:00Z">
        <w:r w:rsidR="00DE2FB3">
          <w:rPr>
            <w:rFonts w:cs="Times New Roman"/>
            <w:color w:val="000000" w:themeColor="text1"/>
          </w:rPr>
          <w:t>decades</w:t>
        </w:r>
        <w:r w:rsidR="00DE2FB3" w:rsidRPr="00077716">
          <w:rPr>
            <w:rFonts w:cs="Times New Roman"/>
            <w:color w:val="000000" w:themeColor="text1"/>
          </w:rPr>
          <w:t xml:space="preserve"> </w:t>
        </w:r>
      </w:ins>
      <w:r w:rsidRPr="00077716">
        <w:rPr>
          <w:rFonts w:cs="Times New Roman"/>
          <w:color w:val="000000" w:themeColor="text1"/>
        </w:rPr>
        <w:t>because of its potential as a</w:t>
      </w:r>
      <w:r w:rsidR="005C23D3" w:rsidRPr="00077716">
        <w:rPr>
          <w:rFonts w:cs="Times New Roman"/>
          <w:color w:val="000000" w:themeColor="text1"/>
        </w:rPr>
        <w:t xml:space="preserve"> valuable</w:t>
      </w:r>
      <w:r w:rsidRPr="00077716">
        <w:rPr>
          <w:rFonts w:cs="Times New Roman"/>
          <w:color w:val="000000" w:themeColor="text1"/>
        </w:rPr>
        <w:t xml:space="preserve"> tool for sustainable agriculture.</w:t>
      </w:r>
      <w:r w:rsidR="00AC5709" w:rsidRPr="00077716">
        <w:rPr>
          <w:rFonts w:cs="Times New Roman"/>
          <w:color w:val="000000" w:themeColor="text1"/>
        </w:rPr>
        <w:t xml:space="preserve">  </w:t>
      </w:r>
    </w:p>
    <w:p w14:paraId="4AAB4E8F" w14:textId="77777777" w:rsidR="002334F0" w:rsidRPr="002334F0" w:rsidRDefault="00AB21DF"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To solve a long-standing puzzle</w:t>
      </w:r>
      <w:r w:rsidR="00AC5709" w:rsidRPr="00077716">
        <w:rPr>
          <w:rFonts w:cs="Times New Roman"/>
          <w:color w:val="000000" w:themeColor="text1"/>
        </w:rPr>
        <w:t xml:space="preserve"> in biocontrol</w:t>
      </w:r>
      <w:r w:rsidRPr="00077716">
        <w:rPr>
          <w:rFonts w:cs="Times New Roman"/>
          <w:color w:val="000000" w:themeColor="text1"/>
        </w:rPr>
        <w:t xml:space="preserve">—how well the ubiquitous generalist arthropod predators (GAPs) function as biocontrol agents—this study </w:t>
      </w:r>
      <w:r w:rsidR="00321D97" w:rsidRPr="00077716">
        <w:rPr>
          <w:rFonts w:cs="Times New Roman"/>
        </w:rPr>
        <w:t xml:space="preserve">aimed to 1) quantify the diet composition of </w:t>
      </w:r>
      <w:r w:rsidRPr="00077716">
        <w:rPr>
          <w:rFonts w:cs="Times New Roman"/>
        </w:rPr>
        <w:t>GAPs</w:t>
      </w:r>
      <w:r w:rsidR="00A10653" w:rsidRPr="00077716">
        <w:rPr>
          <w:rFonts w:cs="Times New Roman"/>
        </w:rPr>
        <w:t xml:space="preserve"> </w:t>
      </w:r>
      <w:r w:rsidR="00AE14E6" w:rsidRPr="00077716">
        <w:rPr>
          <w:rFonts w:cs="Times New Roman"/>
        </w:rPr>
        <w:t xml:space="preserve">(spiders and ladybeetles) </w:t>
      </w:r>
      <w:r w:rsidR="003E1848" w:rsidRPr="00077716">
        <w:rPr>
          <w:rFonts w:cs="Times New Roman"/>
        </w:rPr>
        <w:t xml:space="preserve">at </w:t>
      </w:r>
      <w:r w:rsidR="00AE14E6" w:rsidRPr="00077716">
        <w:rPr>
          <w:rFonts w:cs="Times New Roman"/>
        </w:rPr>
        <w:t>different</w:t>
      </w:r>
      <w:r w:rsidR="003E1848" w:rsidRPr="00077716">
        <w:rPr>
          <w:rFonts w:cs="Times New Roman"/>
        </w:rPr>
        <w:t xml:space="preserve"> crop stage</w:t>
      </w:r>
      <w:r w:rsidR="00AE14E6" w:rsidRPr="00077716">
        <w:rPr>
          <w:rFonts w:cs="Times New Roman"/>
        </w:rPr>
        <w:t>s</w:t>
      </w:r>
      <w:r w:rsidR="003E1848" w:rsidRPr="00077716">
        <w:rPr>
          <w:rFonts w:cs="Times New Roman"/>
        </w:rPr>
        <w:t xml:space="preserve"> </w:t>
      </w:r>
      <w:r w:rsidR="00A10653" w:rsidRPr="00077716">
        <w:rPr>
          <w:rFonts w:cs="Times New Roman"/>
        </w:rPr>
        <w:t xml:space="preserve">using </w:t>
      </w:r>
      <w:r w:rsidR="00A10653" w:rsidRPr="00077716">
        <w:rPr>
          <w:rFonts w:cs="Times New Roman"/>
          <w:color w:val="000000" w:themeColor="text1"/>
        </w:rPr>
        <w:t>stable isotope analysis</w:t>
      </w:r>
      <w:r w:rsidR="00321D97" w:rsidRPr="00077716">
        <w:rPr>
          <w:rFonts w:cs="Times New Roman"/>
        </w:rPr>
        <w:t xml:space="preserve">, 2) examine the consistency of </w:t>
      </w:r>
      <w:r w:rsidRPr="00077716">
        <w:rPr>
          <w:rFonts w:cs="Times New Roman"/>
        </w:rPr>
        <w:t>GAP</w:t>
      </w:r>
      <w:r w:rsidR="00321D97" w:rsidRPr="00077716">
        <w:rPr>
          <w:rFonts w:cs="Times New Roman"/>
        </w:rPr>
        <w:t xml:space="preserve">s in pest consumption over years, and 3) investigate how abiotic and biotic factors affect </w:t>
      </w:r>
      <w:r w:rsidR="0063295E" w:rsidRPr="00077716">
        <w:rPr>
          <w:rFonts w:cs="Times New Roman"/>
        </w:rPr>
        <w:t>pest consumption by GAPs</w:t>
      </w:r>
      <w:r w:rsidR="00321D97" w:rsidRPr="00077716">
        <w:rPr>
          <w:rFonts w:cs="Times New Roman"/>
        </w:rPr>
        <w:t>.</w:t>
      </w:r>
      <w:r w:rsidRPr="00077716">
        <w:rPr>
          <w:rFonts w:cs="Times New Roman"/>
        </w:rPr>
        <w:t xml:space="preserve">  </w:t>
      </w:r>
    </w:p>
    <w:p w14:paraId="2834459B" w14:textId="77777777" w:rsidR="002334F0" w:rsidRDefault="00A10653" w:rsidP="00077716">
      <w:pPr>
        <w:pStyle w:val="ListParagraph"/>
        <w:numPr>
          <w:ilvl w:val="0"/>
          <w:numId w:val="6"/>
        </w:numPr>
        <w:spacing w:after="0" w:line="480" w:lineRule="auto"/>
        <w:jc w:val="left"/>
        <w:rPr>
          <w:rFonts w:cs="Times New Roman"/>
          <w:color w:val="000000" w:themeColor="text1"/>
        </w:rPr>
      </w:pPr>
      <w:r w:rsidRPr="00077716">
        <w:rPr>
          <w:rFonts w:cs="Times New Roman"/>
        </w:rPr>
        <w:t>Specifically</w:t>
      </w:r>
      <w:r w:rsidR="00AB21DF" w:rsidRPr="00077716">
        <w:rPr>
          <w:rFonts w:cs="Times New Roman"/>
        </w:rPr>
        <w:t xml:space="preserve">, we </w:t>
      </w:r>
      <w:r w:rsidR="00ED0CCC" w:rsidRPr="00077716">
        <w:rPr>
          <w:rFonts w:cs="Times New Roman"/>
        </w:rPr>
        <w:t xml:space="preserve">sampled arthropod prey and GAPs in sub-tropical organic and conventional rice farms over </w:t>
      </w:r>
      <w:r w:rsidRPr="00077716">
        <w:rPr>
          <w:rFonts w:cs="Times New Roman"/>
        </w:rPr>
        <w:t>crop stages</w:t>
      </w:r>
      <w:r w:rsidR="00ED0CCC" w:rsidRPr="00077716">
        <w:rPr>
          <w:rFonts w:cs="Times New Roman"/>
        </w:rPr>
        <w:t xml:space="preserve"> (seedling, tillering, flowering, and ripening)</w:t>
      </w:r>
      <w:r w:rsidRPr="00077716">
        <w:rPr>
          <w:rFonts w:cs="Times New Roman"/>
        </w:rPr>
        <w:t xml:space="preserve"> </w:t>
      </w:r>
      <w:r w:rsidR="00DD4E15" w:rsidRPr="00077716">
        <w:rPr>
          <w:rFonts w:cs="Times New Roman"/>
          <w:color w:val="000000" w:themeColor="text1"/>
        </w:rPr>
        <w:t>in three consecutive years.</w:t>
      </w:r>
      <w:r w:rsidR="00A71B4C" w:rsidRPr="00077716">
        <w:rPr>
          <w:rFonts w:cs="Times New Roman"/>
          <w:color w:val="000000" w:themeColor="text1"/>
        </w:rPr>
        <w:t xml:space="preserve">  </w:t>
      </w:r>
      <w:r w:rsidR="005122E4" w:rsidRPr="00077716">
        <w:rPr>
          <w:rFonts w:cs="Times New Roman"/>
          <w:color w:val="000000" w:themeColor="text1"/>
        </w:rPr>
        <w:t xml:space="preserve">Among our field-collected samples, </w:t>
      </w:r>
      <w:r w:rsidR="00365A19" w:rsidRPr="00077716">
        <w:rPr>
          <w:rFonts w:cs="Times New Roman"/>
          <w:color w:val="000000" w:themeColor="text1"/>
        </w:rPr>
        <w:t xml:space="preserve">352 arthropod 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were analyzed 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77777777" w:rsidR="002334F0" w:rsidRPr="002334F0" w:rsidRDefault="00110F36"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w:t>
      </w:r>
      <w:proofErr w:type="spellStart"/>
      <w:r w:rsidR="00ED3E5D" w:rsidRPr="00077716">
        <w:rPr>
          <w:rFonts w:cs="Times New Roman"/>
          <w:color w:val="000000" w:themeColor="text1"/>
        </w:rPr>
        <w:t>GAPs’</w:t>
      </w:r>
      <w:proofErr w:type="spellEnd"/>
      <w:r w:rsidR="00ED3E5D" w:rsidRPr="00077716">
        <w:rPr>
          <w:rFonts w:cs="Times New Roman"/>
          <w:color w:val="000000" w:themeColor="text1"/>
        </w:rPr>
        <w:t xml:space="preserve">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r w:rsidR="00297DF3" w:rsidRPr="00077716">
        <w:rPr>
          <w:rFonts w:cs="Times New Roman"/>
          <w:color w:val="000000" w:themeColor="text1"/>
        </w:rPr>
        <w:t>80</w:t>
      </w:r>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ripening stage, across the three study years.  </w:t>
      </w:r>
      <w:r w:rsidRPr="00077716">
        <w:rPr>
          <w:rFonts w:cs="Times New Roman"/>
          <w:szCs w:val="28"/>
        </w:rPr>
        <w:t>The high percentage</w:t>
      </w:r>
      <w:r w:rsidR="00FC3879" w:rsidRPr="00077716">
        <w:rPr>
          <w:rFonts w:cs="Times New Roman"/>
          <w:szCs w:val="28"/>
        </w:rPr>
        <w:t xml:space="preserve"> in 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r w:rsidRPr="00077716">
        <w:rPr>
          <w:rFonts w:cs="Times New Roman"/>
          <w:szCs w:val="28"/>
        </w:rPr>
        <w:t xml:space="preserve"> suggests that </w:t>
      </w:r>
      <w:r w:rsidRPr="00077716">
        <w:rPr>
          <w:rFonts w:cs="Times New Roman"/>
          <w:szCs w:val="28"/>
        </w:rPr>
        <w:lastRenderedPageBreak/>
        <w:t>GAPs can function as specialists in pest management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patterns over crop </w:t>
      </w:r>
      <w:r w:rsidR="007C228A" w:rsidRPr="00077716">
        <w:rPr>
          <w:rFonts w:cs="Times New Roman"/>
          <w:szCs w:val="28"/>
        </w:rPr>
        <w:t>stages</w:t>
      </w:r>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suggesting a consistency in GAP feeding habits and biocontrol value</w:t>
      </w:r>
      <w:r w:rsidR="00E610BD" w:rsidRPr="00077716">
        <w:rPr>
          <w:rFonts w:cs="Times New Roman"/>
          <w:szCs w:val="28"/>
        </w:rPr>
        <w:t xml:space="preserve">.  c) The proportion of rice pests in </w:t>
      </w:r>
      <w:proofErr w:type="spellStart"/>
      <w:r w:rsidR="00E610BD" w:rsidRPr="00077716">
        <w:rPr>
          <w:rFonts w:cs="Times New Roman"/>
          <w:szCs w:val="28"/>
        </w:rPr>
        <w:t>GAPs’</w:t>
      </w:r>
      <w:proofErr w:type="spellEnd"/>
      <w:r w:rsidR="00E610BD" w:rsidRPr="00077716">
        <w:rPr>
          <w:rFonts w:cs="Times New Roman"/>
          <w:szCs w:val="28"/>
        </w:rPr>
        <w:t xml:space="preserve"> diets varied with farm type and crop stage (e.g., higher in conventional farms and during flowering/ripening stages)</w:t>
      </w:r>
      <w:r w:rsidR="00FC3879" w:rsidRPr="00077716">
        <w:rPr>
          <w:rFonts w:cs="Times New Roman"/>
          <w:szCs w:val="28"/>
        </w:rPr>
        <w:t xml:space="preserve">.  </w:t>
      </w:r>
    </w:p>
    <w:p w14:paraId="71F50172" w14:textId="735A7961" w:rsidR="005B0566" w:rsidRPr="00077716" w:rsidRDefault="00711428" w:rsidP="00077716">
      <w:pPr>
        <w:pStyle w:val="ListParagraph"/>
        <w:numPr>
          <w:ilvl w:val="0"/>
          <w:numId w:val="6"/>
        </w:numPr>
        <w:spacing w:after="0" w:line="480" w:lineRule="auto"/>
        <w:jc w:val="left"/>
        <w:rPr>
          <w:rFonts w:cs="Times New Roman"/>
          <w:color w:val="000000" w:themeColor="text1"/>
        </w:rPr>
      </w:pPr>
      <w:r w:rsidRPr="00077716">
        <w:rPr>
          <w:rFonts w:cs="Times New Roman"/>
          <w:szCs w:val="28"/>
        </w:rPr>
        <w:t>By quantifying the diet composition of GAPs over cr</w:t>
      </w:r>
      <w:r w:rsidR="003C2A8B" w:rsidRPr="00077716">
        <w:rPr>
          <w:rFonts w:cs="Times New Roman"/>
          <w:szCs w:val="28"/>
        </w:rPr>
        <w:t>op stages</w:t>
      </w:r>
      <w:r w:rsidR="00F557D0" w:rsidRPr="00077716">
        <w:rPr>
          <w:rFonts w:cs="Times New Roman"/>
          <w:szCs w:val="28"/>
        </w:rPr>
        <w:t xml:space="preserve">, farm types, </w:t>
      </w:r>
      <w:r w:rsidR="003C2A8B" w:rsidRPr="00077716">
        <w:rPr>
          <w:rFonts w:cs="Times New Roman"/>
          <w:szCs w:val="28"/>
        </w:rPr>
        <w:t>and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 xml:space="preserve">.  </w:t>
      </w:r>
      <w:r w:rsidR="00D311C4" w:rsidRPr="00077716">
        <w:rPr>
          <w:rFonts w:cs="Times New Roman"/>
          <w:color w:val="000000" w:themeColor="text1"/>
        </w:rPr>
        <w:t xml:space="preserve">As sustainable agriculture has become increasingly important, </w:t>
      </w:r>
      <w:r w:rsidR="00E1667D" w:rsidRPr="00077716">
        <w:rPr>
          <w:rFonts w:cs="Times New Roman"/>
          <w:color w:val="000000" w:themeColor="text1"/>
        </w:rPr>
        <w:t>i</w:t>
      </w:r>
      <w:r w:rsidR="00FC1DCE" w:rsidRPr="00077716">
        <w:rPr>
          <w:rFonts w:cs="Times New Roman"/>
          <w:color w:val="000000" w:themeColor="text1"/>
        </w:rPr>
        <w:t>ncorporating the ubiquitous generalist predators into pest management will</w:t>
      </w:r>
      <w:r w:rsidR="004165CD" w:rsidRPr="00077716">
        <w:rPr>
          <w:rFonts w:cs="Times New Roman"/>
          <w:color w:val="000000" w:themeColor="text1"/>
        </w:rPr>
        <w:t xml:space="preserve"> likely</w:t>
      </w:r>
      <w:r w:rsidR="00FC1DCE" w:rsidRPr="00077716">
        <w:rPr>
          <w:rFonts w:cs="Times New Roman"/>
          <w:color w:val="000000" w:themeColor="text1"/>
        </w:rPr>
        <w:t xml:space="preserve"> open a promising avenue </w:t>
      </w:r>
      <w:r w:rsidR="00334FAD" w:rsidRPr="00077716">
        <w:rPr>
          <w:rFonts w:cs="Times New Roman"/>
          <w:color w:val="000000" w:themeColor="text1"/>
        </w:rPr>
        <w:t>towards</w:t>
      </w:r>
      <w:r w:rsidR="00DD4E15" w:rsidRPr="00077716">
        <w:rPr>
          <w:rFonts w:cs="Times New Roman"/>
          <w:color w:val="000000" w:themeColor="text1"/>
        </w:rPr>
        <w:t xml:space="preserve"> </w:t>
      </w:r>
      <w:r w:rsidR="00E1667D" w:rsidRPr="00077716">
        <w:rPr>
          <w:rFonts w:cs="Times New Roman"/>
          <w:color w:val="000000" w:themeColor="text1"/>
        </w:rPr>
        <w:t>this goal</w:t>
      </w:r>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commentRangeStart w:id="2"/>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regained importance in modern agriculture</w:t>
      </w:r>
      <w:commentRangeEnd w:id="2"/>
      <w:r w:rsidR="009F0917">
        <w:rPr>
          <w:rStyle w:val="CommentReference"/>
        </w:rPr>
        <w:commentReference w:id="2"/>
      </w:r>
      <w:r w:rsidRPr="005C029F">
        <w:rPr>
          <w:rFonts w:cs="Times New Roman"/>
        </w:rPr>
        <w:t xml:space="preserve">. </w:t>
      </w:r>
    </w:p>
    <w:p w14:paraId="0B4E6FB4" w14:textId="48C43C27"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xml:space="preserve">, generalist predators (e.g., spiders) have been increasingly appreciated for their conspicuous existence and consistent biocontrol effect on pests </w:t>
      </w:r>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2019; Hsu</w:t>
      </w:r>
      <w:r w:rsidR="00A50F7F" w:rsidRPr="00A50F7F">
        <w:rPr>
          <w:rFonts w:cs="Times New Roman"/>
          <w:i/>
          <w:noProof/>
          <w:color w:val="000000" w:themeColor="text1"/>
        </w:rPr>
        <w:t xml:space="preserve"> et al.</w:t>
      </w:r>
      <w:r w:rsidR="00A50F7F">
        <w:rPr>
          <w:rFonts w:cs="Times New Roman"/>
          <w:noProof/>
          <w:color w:val="000000" w:themeColor="text1"/>
        </w:rPr>
        <w:t>, 2021; Gajski</w:t>
      </w:r>
      <w:r w:rsidR="00A50F7F" w:rsidRPr="00A50F7F">
        <w:rPr>
          <w:rFonts w:cs="Times New Roman"/>
          <w:i/>
          <w:noProof/>
          <w:color w:val="000000" w:themeColor="text1"/>
        </w:rPr>
        <w:t xml:space="preserve"> et al.</w:t>
      </w:r>
      <w:r w:rsidR="00A50F7F">
        <w:rPr>
          <w:rFonts w:cs="Times New Roman"/>
          <w:noProof/>
          <w:color w:val="000000" w:themeColor="text1"/>
        </w:rPr>
        <w:t>, 2023)</w:t>
      </w:r>
      <w:r w:rsidR="005723B1" w:rsidRPr="005C029F">
        <w:rPr>
          <w:rFonts w:cs="Times New Roman"/>
          <w:color w:val="000000" w:themeColor="text1"/>
        </w:rPr>
        <w:fldChar w:fldCharType="end"/>
      </w:r>
      <w:r w:rsidRPr="005C029F">
        <w:rPr>
          <w:rFonts w:cs="Times New Roman"/>
          <w:color w:val="000000" w:themeColor="text1"/>
        </w:rPr>
        <w:t xml:space="preserve">. </w:t>
      </w:r>
      <w:r w:rsidR="001F09E2">
        <w:rPr>
          <w:rFonts w:cs="Times New Roman"/>
          <w:color w:val="000000" w:themeColor="text1"/>
        </w:rPr>
        <w:t xml:space="preserve"> </w:t>
      </w:r>
      <w:r w:rsidRPr="005C029F">
        <w:rPr>
          <w:rFonts w:cs="Times New Roman"/>
          <w:color w:val="000000" w:themeColor="text1"/>
        </w:rPr>
        <w:t xml:space="preserve">For example, generalist predators were commonly reported in various agro-ecosystems and significantly reduced pest abundance in </w:t>
      </w:r>
      <w:r w:rsidR="00613455">
        <w:rPr>
          <w:rFonts w:cs="Times New Roman"/>
          <w:color w:val="000000" w:themeColor="text1"/>
        </w:rPr>
        <w:lastRenderedPageBreak/>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cases </w:t>
      </w:r>
      <w:r w:rsidR="00613455">
        <w:rPr>
          <w:rFonts w:cs="Times New Roman"/>
          <w:color w:val="000000" w:themeColor="text1"/>
        </w:rPr>
        <w:t>in</w:t>
      </w:r>
      <w:r w:rsidRPr="005C029F">
        <w:rPr>
          <w:rFonts w:cs="Times New Roman"/>
          <w:color w:val="000000" w:themeColor="text1"/>
        </w:rPr>
        <w:t xml:space="preserve"> 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36F4482E" w:rsidR="005B0566" w:rsidRPr="005C029F" w:rsidRDefault="00DD4E15" w:rsidP="00E7259E">
      <w:pPr>
        <w:spacing w:after="0" w:line="480" w:lineRule="auto"/>
        <w:jc w:val="left"/>
        <w:rPr>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a few fundamental knowledge gaps need to be filled to validate their biocontrol potential and the underlying mechanisms in agro-ecosystems.</w:t>
      </w:r>
      <w:r w:rsidRPr="005C029F">
        <w:rPr>
          <w:rFonts w:cs="Times New Roman"/>
          <w:color w:val="FF0000"/>
        </w:rPr>
        <w:t xml:space="preserve"> </w:t>
      </w:r>
      <w:r w:rsidR="00243190">
        <w:rPr>
          <w:rFonts w:cs="Times New Roman"/>
          <w:color w:val="FF0000"/>
        </w:rPr>
        <w:t xml:space="preserve"> </w:t>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growth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r w:rsidRPr="00963224">
        <w:rPr>
          <w:rFonts w:cs="Times New Roman"/>
        </w:rPr>
        <w:t>Quantifying the</w:t>
      </w:r>
      <w:r w:rsidR="00E821D4" w:rsidRPr="00963224">
        <w:rPr>
          <w:rFonts w:cs="Times New Roman"/>
        </w:rPr>
        <w:t>ir</w:t>
      </w:r>
      <w:r w:rsidRPr="00963224">
        <w:rPr>
          <w:rFonts w:cs="Times New Roman"/>
        </w:rPr>
        <w:t xml:space="preserve"> diet composition</w:t>
      </w:r>
      <w:r w:rsidR="00952F2A">
        <w:rPr>
          <w:rFonts w:cs="Times New Roman"/>
        </w:rPr>
        <w:t xml:space="preserve"> </w:t>
      </w:r>
      <w:r w:rsidRPr="005C029F">
        <w:rPr>
          <w:rFonts w:cs="Times New Roman"/>
        </w:rPr>
        <w:t xml:space="preserve">will </w:t>
      </w:r>
      <w:r w:rsidR="00B46BDC">
        <w:rPr>
          <w:rFonts w:cs="Times New Roman"/>
        </w:rPr>
        <w:t>help</w:t>
      </w:r>
      <w:r w:rsidRPr="005C029F">
        <w:rPr>
          <w:rFonts w:cs="Times New Roman"/>
        </w:rPr>
        <w:t xml:space="preserve"> address the concern that</w:t>
      </w:r>
      <w:r w:rsidR="00EA7BA7">
        <w:rPr>
          <w:rFonts w:cs="Times New Roman"/>
        </w:rPr>
        <w:t xml:space="preserve"> </w:t>
      </w:r>
      <w:r w:rsidRPr="005C029F">
        <w:rPr>
          <w:rFonts w:cs="Times New Roman"/>
        </w:rPr>
        <w:t xml:space="preserve">generalist predators may switch their diet from pests to alternative prey and thus </w:t>
      </w:r>
      <w:r w:rsidR="00EA7BA7">
        <w:rPr>
          <w:rFonts w:cs="Times New Roman"/>
        </w:rPr>
        <w:t xml:space="preserve">reduce their </w:t>
      </w:r>
      <w:r w:rsidR="00EA7BA7" w:rsidRPr="005C029F">
        <w:rPr>
          <w:rFonts w:cs="Times New Roman"/>
        </w:rPr>
        <w:t>pest control</w:t>
      </w:r>
      <w:r w:rsidR="00EA7BA7">
        <w:rPr>
          <w:rFonts w:cs="Times New Roman"/>
        </w:rPr>
        <w:t xml:space="preserve"> effectiveness</w:t>
      </w:r>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 xml:space="preserve">f generalist predators </w:t>
      </w:r>
      <w:r w:rsidR="00C74104" w:rsidRPr="005C029F">
        <w:rPr>
          <w:rFonts w:cs="Times New Roman"/>
        </w:rPr>
        <w:t xml:space="preserve">still </w:t>
      </w:r>
      <w:r w:rsidRPr="005C029F">
        <w:rPr>
          <w:rFonts w:cs="Times New Roman"/>
        </w:rPr>
        <w:t xml:space="preserve">consume a high proportion of pests in their diet </w:t>
      </w:r>
      <w:r w:rsidR="00017D43" w:rsidRPr="005C029F">
        <w:rPr>
          <w:rFonts w:cs="Times New Roman"/>
        </w:rPr>
        <w:t xml:space="preserve">with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r w:rsidRPr="005C029F">
        <w:rPr>
          <w:rFonts w:cs="Times New Roman"/>
        </w:rPr>
        <w:t xml:space="preserve"> result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EA7BA7">
        <w:rPr>
          <w:rFonts w:cs="Times New Roman"/>
        </w:rPr>
        <w:t xml:space="preserve"> </w:t>
      </w:r>
      <w:r w:rsidRPr="0045780C">
        <w:rPr>
          <w:rFonts w:cs="Times New Roman"/>
        </w:rPr>
        <w:t>Moreover</w:t>
      </w:r>
      <w:r w:rsidRPr="005C029F">
        <w:rPr>
          <w:rFonts w:cs="Times New Roman"/>
        </w:rPr>
        <w:t xml:space="preserve">, </w:t>
      </w:r>
      <w:r w:rsidR="003E733C">
        <w:rPr>
          <w:rFonts w:cs="Times New Roman"/>
        </w:rPr>
        <w:t>examining</w:t>
      </w:r>
      <w:r w:rsidR="00E821D4">
        <w:rPr>
          <w:rFonts w:cs="Times New Roman"/>
        </w:rPr>
        <w:t xml:space="preserve"> the consistency of</w:t>
      </w:r>
      <w:r w:rsidR="003E733C">
        <w:rPr>
          <w:rFonts w:cs="Times New Roman"/>
        </w:rPr>
        <w:t xml:space="preserve"> generalist predators</w:t>
      </w:r>
      <w:r w:rsidR="005A2828">
        <w:rPr>
          <w:rFonts w:cs="Times New Roman"/>
        </w:rPr>
        <w:t xml:space="preserve"> in pest consumption in the field </w:t>
      </w:r>
      <w:r w:rsidR="0045780C">
        <w:rPr>
          <w:rFonts w:cs="Times New Roman"/>
        </w:rPr>
        <w:t xml:space="preserve">over years </w:t>
      </w:r>
      <w:r w:rsidR="005A2828">
        <w:rPr>
          <w:rFonts w:cs="Times New Roman"/>
        </w:rPr>
        <w:t xml:space="preserve">is important to </w:t>
      </w:r>
      <w:r w:rsidRPr="005C029F">
        <w:rPr>
          <w:rFonts w:cs="Times New Roman"/>
        </w:rPr>
        <w:t xml:space="preserve">assess the reliability of these predators as biocontrol agents in agriculture, although this information is lacking (knowledge gap 2). </w:t>
      </w:r>
      <w:r w:rsidR="005A2828">
        <w:rPr>
          <w:rFonts w:cs="Times New Roman"/>
        </w:rPr>
        <w:t xml:space="preserve"> </w:t>
      </w:r>
      <w:r w:rsidRPr="005C029F">
        <w:rPr>
          <w:rFonts w:cs="Times New Roman"/>
        </w:rPr>
        <w:t xml:space="preserve">Given that </w:t>
      </w:r>
      <w:r w:rsidR="00CD063F">
        <w:rPr>
          <w:rFonts w:cs="Times New Roman"/>
        </w:rPr>
        <w:t xml:space="preserve">temporal </w:t>
      </w:r>
      <w:r w:rsidRPr="005C029F">
        <w:rPr>
          <w:rFonts w:cs="Times New Roman"/>
        </w:rPr>
        <w:t xml:space="preserve">dynamics in population density or species composition commonly occur in agro-ecosystems </w:t>
      </w:r>
      <w:r w:rsidR="005723B1" w:rsidRPr="005C029F">
        <w:rPr>
          <w:rFonts w:cs="Times New Roman"/>
        </w:rPr>
        <w:fldChar w:fldCharType="begin"/>
      </w:r>
      <w:r w:rsidR="002D78D0">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5723B1" w:rsidRPr="005C029F">
        <w:rPr>
          <w:rFonts w:cs="Times New Roman"/>
        </w:rPr>
        <w:fldChar w:fldCharType="separate"/>
      </w:r>
      <w:r w:rsidR="002D78D0">
        <w:rPr>
          <w:rFonts w:cs="Times New Roman"/>
          <w:noProof/>
        </w:rPr>
        <w:t>(Settle</w:t>
      </w:r>
      <w:r w:rsidR="002D78D0" w:rsidRPr="002D78D0">
        <w:rPr>
          <w:rFonts w:cs="Times New Roman"/>
          <w:i/>
          <w:noProof/>
        </w:rPr>
        <w:t xml:space="preserve"> et al.</w:t>
      </w:r>
      <w:r w:rsidR="002D78D0">
        <w:rPr>
          <w:rFonts w:cs="Times New Roman"/>
          <w:noProof/>
        </w:rPr>
        <w:t>, 1996; Dominik</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a consistently high pest consumption by generalist predators over years, if it occurs, will provide strong support for applying these predators in pest management programs.</w:t>
      </w:r>
    </w:p>
    <w:p w14:paraId="7825DC9B" w14:textId="7B8145B1" w:rsidR="005B0566" w:rsidRPr="005C029F" w:rsidRDefault="00DD4E15" w:rsidP="00E7259E">
      <w:pPr>
        <w:spacing w:after="0" w:line="480" w:lineRule="auto"/>
        <w:jc w:val="left"/>
        <w:rPr>
          <w:rFonts w:cs="Times New Roman"/>
        </w:rPr>
      </w:pPr>
      <w:r w:rsidRPr="005C029F">
        <w:rPr>
          <w:rFonts w:cs="Times New Roman"/>
        </w:rPr>
        <w:lastRenderedPageBreak/>
        <w:tab/>
      </w:r>
      <w:r w:rsidRPr="0045780C">
        <w:rPr>
          <w:rFonts w:cs="Times New Roman"/>
        </w:rPr>
        <w:t>To understand the underlying mechanisms</w:t>
      </w:r>
      <w:r w:rsidRPr="005C029F">
        <w:rPr>
          <w:rFonts w:cs="Times New Roman"/>
        </w:rPr>
        <w:t xml:space="preserve"> for the biocontrol effect of generalist predators, we also need to examine how various abiotic and biotic factors affect the diet composition of generalist predators in agro-ecosystems (knowledge gap 3). </w:t>
      </w:r>
      <w:r w:rsidR="0045780C">
        <w:rPr>
          <w:rFonts w:cs="Times New Roman"/>
        </w:rPr>
        <w:t xml:space="preserve"> </w:t>
      </w:r>
      <w:r w:rsidRPr="005C029F">
        <w:rPr>
          <w:rFonts w:cs="Times New Roman"/>
        </w:rPr>
        <w:t>First, arthropod community composition (e.g., pest v</w:t>
      </w:r>
      <w:r w:rsidR="009C23E2">
        <w:rPr>
          <w:rFonts w:cs="Times New Roman"/>
        </w:rPr>
        <w:t xml:space="preserve">s. </w:t>
      </w:r>
      <w:r w:rsidRPr="005C029F">
        <w:rPr>
          <w:rFonts w:cs="Times New Roman"/>
        </w:rPr>
        <w:t xml:space="preserve">alternative prey density) may vary with crop stages and affect predator-prey trophic interactions </w:t>
      </w:r>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r w:rsidRPr="005C029F">
        <w:rPr>
          <w:rFonts w:cs="Times New Roman"/>
        </w:rPr>
        <w:t xml:space="preserve">. </w:t>
      </w:r>
      <w:r w:rsidR="0045780C">
        <w:rPr>
          <w:rFonts w:cs="Times New Roman"/>
        </w:rPr>
        <w:t xml:space="preserve"> </w:t>
      </w:r>
      <w:r w:rsidRPr="005C029F">
        <w:rPr>
          <w:rFonts w:cs="Times New Roman"/>
        </w:rPr>
        <w:t xml:space="preserve">Therefore, we should examine how crop stage affects the pest consumption by generalist predators within a growth season. </w:t>
      </w:r>
      <w:r w:rsidR="0045780C">
        <w:rPr>
          <w:rFonts w:cs="Times New Roman"/>
        </w:rPr>
        <w:t xml:space="preserve"> </w:t>
      </w:r>
      <w:r w:rsidRPr="005C029F">
        <w:rPr>
          <w:rFonts w:cs="Times New Roman"/>
        </w:rPr>
        <w:t xml:space="preserve">Second, we should examine whether farming practices (e.g., organic and conventional) influence the diet composition of predators (e.g., pest consumption)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865B26">
        <w:rPr>
          <w:rFonts w:cs="Times New Roman"/>
        </w:rPr>
        <w:t>This will demonstrate whether generalist</w:t>
      </w:r>
      <w:r w:rsidRPr="005C029F">
        <w:rPr>
          <w:rFonts w:cs="Times New Roman"/>
        </w:rPr>
        <w:t xml:space="preserve"> predators provide </w:t>
      </w:r>
      <w:r w:rsidR="009C23E2">
        <w:rPr>
          <w:rFonts w:cs="Times New Roman"/>
        </w:rPr>
        <w:t>varying</w:t>
      </w:r>
      <w:r w:rsidRPr="005C029F">
        <w:rPr>
          <w:rFonts w:cs="Times New Roman"/>
        </w:rPr>
        <w:t xml:space="preserve"> biocontrol values in </w:t>
      </w:r>
      <w:r w:rsidR="009C23E2">
        <w:rPr>
          <w:rFonts w:cs="Times New Roman"/>
        </w:rPr>
        <w:t>specific</w:t>
      </w:r>
      <w:r w:rsidRPr="005C029F">
        <w:rPr>
          <w:rFonts w:cs="Times New Roman"/>
        </w:rPr>
        <w:t xml:space="preserve"> farm types.</w:t>
      </w:r>
      <w:r w:rsidR="00D03608">
        <w:rPr>
          <w:rFonts w:cs="Times New Roman"/>
        </w:rPr>
        <w:t xml:space="preserve"> </w:t>
      </w:r>
      <w:r w:rsidRPr="005C029F">
        <w:rPr>
          <w:rFonts w:cs="Times New Roman"/>
        </w:rPr>
        <w:t xml:space="preserve"> Third, we should investigate the relationship between the relative prey abundance and </w:t>
      </w:r>
      <w:r w:rsidR="0075068F">
        <w:rPr>
          <w:rFonts w:cs="Times New Roman"/>
        </w:rPr>
        <w:t xml:space="preserve">the </w:t>
      </w:r>
      <w:r w:rsidRPr="005C029F">
        <w:rPr>
          <w:rFonts w:cs="Times New Roman"/>
        </w:rPr>
        <w:t>diet composition</w:t>
      </w:r>
      <w:r w:rsidR="0075068F">
        <w:rPr>
          <w:rFonts w:cs="Times New Roman"/>
        </w:rPr>
        <w:t xml:space="preserve"> of their predators</w:t>
      </w:r>
      <w:r w:rsidRPr="005C029F">
        <w:rPr>
          <w:rFonts w:cs="Times New Roman"/>
        </w:rPr>
        <w:t xml:space="preserve">. </w:t>
      </w:r>
      <w:r w:rsidR="00D03608">
        <w:rPr>
          <w:rFonts w:cs="Times New Roman"/>
        </w:rPr>
        <w:t xml:space="preserve"> </w:t>
      </w:r>
      <w:r w:rsidRPr="005C029F">
        <w:rPr>
          <w:rFonts w:cs="Times New Roman"/>
        </w:rPr>
        <w:t xml:space="preserve">This will clarify whether pest abundance or predator preference mainly explains the 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we should examine how surrounding vegetation (e.g., forest cover) affects the diet composition of generalist predators. </w:t>
      </w:r>
      <w:r w:rsidR="00D03608">
        <w:rPr>
          <w:rFonts w:cs="Times New Roman"/>
        </w:rPr>
        <w:t xml:space="preserve"> </w:t>
      </w:r>
      <w:r w:rsidRPr="005C029F">
        <w:rPr>
          <w:rFonts w:cs="Times New Roman"/>
        </w:rPr>
        <w:t xml:space="preserve">While surrounding vegetation reportedly affected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its effect on predators’ diet composition is unclear. </w:t>
      </w:r>
      <w:r w:rsidR="00D03608">
        <w:rPr>
          <w:rFonts w:cs="Times New Roman"/>
        </w:rPr>
        <w:t xml:space="preserve"> </w:t>
      </w:r>
      <w:r w:rsidRPr="005C029F">
        <w:rPr>
          <w:rFonts w:cs="Times New Roman"/>
        </w:rPr>
        <w:t xml:space="preserve">Understanding this will provide insights for managing </w:t>
      </w:r>
      <w:r w:rsidR="00A51AA7">
        <w:rPr>
          <w:rFonts w:cs="Times New Roman"/>
        </w:rPr>
        <w:t xml:space="preserve">the </w:t>
      </w:r>
      <w:r w:rsidRPr="005C029F">
        <w:rPr>
          <w:rFonts w:cs="Times New Roman"/>
        </w:rPr>
        <w:t>agricultural landscape and promoting biocontrol services by generalist predators.</w:t>
      </w:r>
    </w:p>
    <w:p w14:paraId="5F8D2BE7" w14:textId="4C6CEDC3"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over years, and 3) investigate how abiotic and biotic factors </w:t>
      </w:r>
      <w:r w:rsidR="00032F49">
        <w:rPr>
          <w:rFonts w:cs="Times New Roman"/>
        </w:rPr>
        <w:t xml:space="preserve">may </w:t>
      </w:r>
      <w:r w:rsidRPr="005C029F">
        <w:rPr>
          <w:rFonts w:cs="Times New Roman"/>
        </w:rPr>
        <w:t>affect the</w:t>
      </w:r>
      <w:r w:rsidR="00F3531D">
        <w:rPr>
          <w:rFonts w:cs="Times New Roman"/>
        </w:rPr>
        <w:t xml:space="preserve"> </w:t>
      </w:r>
      <w:r w:rsidRPr="005C029F">
        <w:rPr>
          <w:rFonts w:cs="Times New Roman"/>
        </w:rPr>
        <w:t>diet composition</w:t>
      </w:r>
      <w:r w:rsidR="00F3531D">
        <w:rPr>
          <w:rFonts w:cs="Times New Roman"/>
        </w:rPr>
        <w:t xml:space="preserve"> of these predators</w:t>
      </w:r>
      <w:r w:rsidRPr="005C029F">
        <w:rPr>
          <w:rFonts w:cs="Times New Roman"/>
        </w:rPr>
        <w:t xml:space="preserve">.  Filling these gaps will provide insights for applying generalist predators in </w:t>
      </w:r>
      <w:r w:rsidRPr="005C029F">
        <w:rPr>
          <w:rFonts w:cs="Times New Roman"/>
        </w:rPr>
        <w:lastRenderedPageBreak/>
        <w:t xml:space="preserve">biocontrol programs. </w:t>
      </w:r>
      <w:r w:rsidR="00D03608">
        <w:rPr>
          <w:rFonts w:cs="Times New Roman"/>
        </w:rPr>
        <w:t xml:space="preserve"> </w:t>
      </w:r>
      <w:r w:rsidRPr="005C029F">
        <w:rPr>
          <w:rFonts w:cs="Times New Roman"/>
        </w:rPr>
        <w:t>Specifically, this study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commentRangeStart w:id="3"/>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w:t>
      </w:r>
      <w:commentRangeEnd w:id="3"/>
      <w:r w:rsidR="008A6708">
        <w:rPr>
          <w:rStyle w:val="CommentReference"/>
        </w:rPr>
        <w:commentReference w:id="3"/>
      </w:r>
      <w:r w:rsidR="00CB0679">
        <w:rPr>
          <w:rFonts w:cs="Times New Roman"/>
        </w:rPr>
        <w:t xml:space="preserve">  We also expected that </w:t>
      </w:r>
      <w:r w:rsidR="0007115E">
        <w:rPr>
          <w:rFonts w:cs="Times New Roman"/>
        </w:rPr>
        <w:t>the diet composition of GAPs would be affected by</w:t>
      </w:r>
      <w:r w:rsidR="00CB0679">
        <w:rPr>
          <w:rFonts w:cs="Times New Roman"/>
        </w:rPr>
        <w:t xml:space="preserve"> </w:t>
      </w:r>
      <w:r w:rsidRPr="005C029F">
        <w:rPr>
          <w:rFonts w:cs="Times New Roman"/>
        </w:rPr>
        <w:t xml:space="preserve">local abiotic and biotic factors (e.g., farm type, crop stage, percent forest cover, and the relative abundance of pests in the field). </w:t>
      </w:r>
      <w:r w:rsidR="000D2070">
        <w:rPr>
          <w:rFonts w:cs="Times New Roman"/>
        </w:rPr>
        <w:t xml:space="preserve"> </w:t>
      </w:r>
      <w:r w:rsidRPr="005C029F">
        <w:rPr>
          <w:rFonts w:cs="Times New Roman"/>
        </w:rPr>
        <w:t>Stable isotope analysis has been widely applied in ecolog</w:t>
      </w:r>
      <w:r w:rsidR="000D2070">
        <w:rPr>
          <w:rFonts w:cs="Times New Roman"/>
        </w:rPr>
        <w:t xml:space="preserve">y </w:t>
      </w:r>
      <w:r w:rsidRPr="005C029F">
        <w:rPr>
          <w:rFonts w:cs="Times New Roman"/>
        </w:rPr>
        <w:t>to infer predator-prey trophic interactions and estimate the proportion</w:t>
      </w:r>
      <w:r w:rsidR="00CD063F">
        <w:rPr>
          <w:rFonts w:cs="Times New Roman"/>
        </w:rPr>
        <w:t>al</w:t>
      </w:r>
      <w:r w:rsidRPr="005C029F">
        <w:rPr>
          <w:rFonts w:cs="Times New Roman"/>
        </w:rPr>
        <w:t xml:space="preserve"> contribution of different prey sources to predators’ diet</w:t>
      </w:r>
      <w:r w:rsidR="00DA0D8C">
        <w:rPr>
          <w:rFonts w:cs="Times New Roman"/>
        </w:rPr>
        <w:t>s</w:t>
      </w:r>
      <w:r w:rsidRPr="005C029F">
        <w:rPr>
          <w:rFonts w:cs="Times New Roman"/>
        </w:rPr>
        <w:t xml:space="preserve"> </w:t>
      </w:r>
      <w:r w:rsidR="005723B1"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Pr>
          <w:rFonts w:cs="Times New Roman"/>
        </w:rPr>
        <w:instrText xml:space="preserve"> ADDIN EN.CITE </w:instrText>
      </w:r>
      <w:r w:rsidR="002D78D0">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(Post, 2002; Boecklen</w:t>
      </w:r>
      <w:r w:rsidR="002D78D0" w:rsidRPr="002D78D0">
        <w:rPr>
          <w:rFonts w:cs="Times New Roman"/>
          <w:i/>
          <w:noProof/>
        </w:rPr>
        <w:t xml:space="preserve"> et al.</w:t>
      </w:r>
      <w:r w:rsidR="002D78D0">
        <w:rPr>
          <w:rFonts w:cs="Times New Roman"/>
          <w:noProof/>
        </w:rPr>
        <w:t>, 2011; Layman</w:t>
      </w:r>
      <w:r w:rsidR="002D78D0" w:rsidRPr="002D78D0">
        <w:rPr>
          <w:rFonts w:cs="Times New Roman"/>
          <w:i/>
          <w:noProof/>
        </w:rPr>
        <w:t xml:space="preserve"> et al.</w:t>
      </w:r>
      <w:r w:rsidR="002D78D0">
        <w:rPr>
          <w:rFonts w:cs="Times New Roman"/>
          <w:noProof/>
        </w:rPr>
        <w:t>, 2012)</w:t>
      </w:r>
      <w:r w:rsidR="005723B1" w:rsidRPr="005C029F">
        <w:rPr>
          <w:rFonts w:cs="Times New Roman"/>
        </w:rPr>
        <w:fldChar w:fldCharType="end"/>
      </w:r>
      <w:r w:rsidRPr="005C029F">
        <w:rPr>
          <w:rFonts w:cs="Times New Roman"/>
        </w:rPr>
        <w:t xml:space="preserve">. </w:t>
      </w:r>
      <w:r w:rsidR="000D2070">
        <w:rPr>
          <w:rFonts w:cs="Times New Roman"/>
        </w:rPr>
        <w:t xml:space="preserve"> </w:t>
      </w:r>
      <w:r w:rsidRPr="005C029F">
        <w:rPr>
          <w:rFonts w:cs="Times New Roman"/>
        </w:rPr>
        <w:t>This quantification method reflects accumulated prey consumption in predators’ diet</w:t>
      </w:r>
      <w:r w:rsidR="00DA0D8C">
        <w:rPr>
          <w:rFonts w:cs="Times New Roman"/>
        </w:rPr>
        <w:t>s</w:t>
      </w:r>
      <w:r w:rsidRPr="005C029F">
        <w:rPr>
          <w:rFonts w:cs="Times New Roman"/>
        </w:rPr>
        <w:t xml:space="preserve">, which may not be achieved by some “snap-shot” techniques (e.g., field observations and molecular gut content analysis) </w:t>
      </w:r>
      <w:r w:rsidR="005723B1" w:rsidRPr="005C029F">
        <w:rPr>
          <w:rFonts w:cs="Times New Roman"/>
        </w:rPr>
        <w:fldChar w:fldCharType="begin"/>
      </w:r>
      <w:r w:rsidR="002D78D0">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5723B1" w:rsidRPr="005C029F">
        <w:rPr>
          <w:rFonts w:cs="Times New Roman"/>
        </w:rPr>
        <w:fldChar w:fldCharType="separate"/>
      </w:r>
      <w:r w:rsidR="002D78D0">
        <w:rPr>
          <w:rFonts w:cs="Times New Roman"/>
          <w:noProof/>
        </w:rPr>
        <w:t>(Newton, 2016)</w:t>
      </w:r>
      <w:r w:rsidR="005723B1" w:rsidRPr="005C029F">
        <w:rPr>
          <w:rFonts w:cs="Times New Roman"/>
        </w:rPr>
        <w:fldChar w:fldCharType="end"/>
      </w:r>
      <w:r w:rsidRPr="005C029F">
        <w:rPr>
          <w:rFonts w:cs="Times New Roman"/>
        </w:rPr>
        <w:t>.</w:t>
      </w:r>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73ECF448" w:rsidR="005B0566" w:rsidRPr="005C029F" w:rsidRDefault="00DD4E15" w:rsidP="004E63A7">
      <w:pPr>
        <w:spacing w:after="0" w:line="480" w:lineRule="auto"/>
        <w:ind w:firstLine="720"/>
        <w:jc w:val="left"/>
        <w:rPr>
          <w:rFonts w:cs="Times New Roman"/>
          <w:i/>
        </w:rPr>
      </w:pPr>
      <w:r w:rsidRPr="005C029F">
        <w:rPr>
          <w:rFonts w:cs="Times New Roman"/>
        </w:rPr>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 xml:space="preserve">The organic farms were managed with </w:t>
      </w:r>
      <w:r w:rsidRPr="005C029F">
        <w:rPr>
          <w:rFonts w:cs="Times New Roman"/>
        </w:rPr>
        <w:lastRenderedPageBreak/>
        <w:t>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r w:rsidR="006C1380">
        <w:rPr>
          <w:rFonts w:cs="Times New Roman"/>
        </w:rPr>
        <w:t xml:space="preserve">1.5m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r w:rsidRPr="005C029F">
        <w:rPr>
          <w:rFonts w:cs="Times New Roman"/>
        </w:rPr>
        <w:t xml:space="preserve">Samples were 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D7290B">
        <w:rPr>
          <w:rFonts w:cs="Times New Roman"/>
        </w:rPr>
        <w:instrText xml:space="preserve"> ADDIN EN.CITE &lt;EndNote&gt;&lt;Cite AuthorYear="1"&gt;&lt;Author&gt;Hsu&lt;/Author&gt;&lt;Year&gt;2021&lt;/Year&gt;&lt;RecNum&gt;67&lt;/RecNum&gt;&lt;DisplayText&gt;(Hsu&lt;style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ins w:id="4" w:author="Gen-Chang Hsu" w:date="2024-08-17T22:00:00Z" w16du:dateUtc="2024-08-18T02:00:00Z">
        <w:r w:rsidR="00D7290B">
          <w:rPr>
            <w:rFonts w:cs="Times New Roman"/>
          </w:rPr>
          <w:t xml:space="preserve"> </w:t>
        </w:r>
        <w:commentRangeStart w:id="5"/>
        <w:r w:rsidR="00D7290B">
          <w:rPr>
            <w:rFonts w:cs="Times New Roman"/>
          </w:rPr>
          <w:t>(note that the samples in year 2018 in this study were the same as those in</w:t>
        </w:r>
      </w:ins>
      <w:ins w:id="6" w:author="Gen-Chang Hsu" w:date="2024-08-17T22:02:00Z" w16du:dateUtc="2024-08-18T02:02:00Z">
        <w:r w:rsidR="00D7290B">
          <w:rPr>
            <w:rFonts w:cs="Times New Roman"/>
          </w:rPr>
          <w:t xml:space="preserve"> Hsu </w:t>
        </w:r>
        <w:r w:rsidR="00D7290B" w:rsidRPr="00D7290B">
          <w:rPr>
            <w:rFonts w:cs="Times New Roman"/>
            <w:i/>
            <w:iCs/>
            <w:rPrChange w:id="7" w:author="Gen-Chang Hsu" w:date="2024-08-17T22:03:00Z" w16du:dateUtc="2024-08-18T02:03:00Z">
              <w:rPr>
                <w:rFonts w:cs="Times New Roman"/>
              </w:rPr>
            </w:rPrChange>
          </w:rPr>
          <w:t>et al</w:t>
        </w:r>
        <w:r w:rsidR="00D7290B">
          <w:rPr>
            <w:rFonts w:cs="Times New Roman"/>
          </w:rPr>
          <w:t>. [2021]</w:t>
        </w:r>
      </w:ins>
      <w:ins w:id="8" w:author="Gen-Chang Hsu" w:date="2024-08-17T22:00:00Z" w16du:dateUtc="2024-08-18T02:00:00Z">
        <w:r w:rsidR="00D7290B">
          <w:rPr>
            <w:rFonts w:cs="Times New Roman"/>
          </w:rPr>
          <w:t>)</w:t>
        </w:r>
      </w:ins>
      <w:r w:rsidRPr="005C029F">
        <w:rPr>
          <w:rFonts w:cs="Times New Roman"/>
        </w:rPr>
        <w:t>.</w:t>
      </w:r>
      <w:commentRangeEnd w:id="5"/>
      <w:r w:rsidR="00D65284">
        <w:rPr>
          <w:rStyle w:val="CommentReference"/>
        </w:rPr>
        <w:commentReference w:id="5"/>
      </w:r>
    </w:p>
    <w:p w14:paraId="4EBE78EA" w14:textId="77777777" w:rsidR="005B0566" w:rsidRPr="005C029F" w:rsidRDefault="00DD4E15" w:rsidP="00E7259E">
      <w:pPr>
        <w:pStyle w:val="ListParagraph"/>
        <w:spacing w:after="0" w:line="480" w:lineRule="auto"/>
        <w:ind w:left="0"/>
        <w:contextualSpacing w:val="0"/>
        <w:jc w:val="left"/>
        <w:rPr>
          <w:rFonts w:cs="Times New Roman"/>
        </w:rPr>
      </w:pPr>
      <w:r w:rsidRPr="005C029F">
        <w:rPr>
          <w:rFonts w:cs="Times New Roman"/>
        </w:rPr>
        <w:tab/>
        <w:t xml:space="preserve"> </w:t>
      </w:r>
    </w:p>
    <w:p w14:paraId="7C318910" w14:textId="1C502D97"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PMingLiU"/>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was conducted</w:t>
      </w:r>
      <w:r w:rsidR="00794DDE">
        <w:rPr>
          <w:rFonts w:cs="Times New Roman"/>
        </w:rPr>
        <w:t xml:space="preserve"> </w:t>
      </w:r>
      <w:r w:rsidRPr="005C029F">
        <w:rPr>
          <w:rFonts w:cs="Times New Roman"/>
        </w:rPr>
        <w:t>at the UC Davis Stable Isotope Facility using a PDZ Europa ANCA-GSL elemental analyzer interfaced to a PDZ Europa 20-20 isotope ratio mass spectrometer (</w:t>
      </w:r>
      <w:proofErr w:type="spellStart"/>
      <w:r w:rsidRPr="005C029F">
        <w:rPr>
          <w:rFonts w:cs="Times New Roman"/>
        </w:rPr>
        <w:t>Sercon</w:t>
      </w:r>
      <w:proofErr w:type="spellEnd"/>
      <w:r w:rsidRPr="005C029F">
        <w:rPr>
          <w:rFonts w:cs="Times New Roman"/>
        </w:rPr>
        <w:t xml:space="preserve"> Ltd., </w:t>
      </w:r>
      <w:r w:rsidRPr="005C029F">
        <w:rPr>
          <w:rFonts w:cs="Times New Roman"/>
        </w:rPr>
        <w:lastRenderedPageBreak/>
        <w:t xml:space="preserve">Cheshire, UK). </w:t>
      </w:r>
      <w:r w:rsidR="006226B1">
        <w:rPr>
          <w:rFonts w:cs="Times New Roman"/>
        </w:rPr>
        <w:t xml:space="preserve"> </w:t>
      </w:r>
      <w:r w:rsidRPr="005C029F">
        <w:rPr>
          <w:rFonts w:cs="Times New Roman"/>
        </w:rPr>
        <w:t xml:space="preserve">The standards for carbon and nitrogen stable isotope ratios were Vienna PeeDee </w:t>
      </w:r>
      <w:proofErr w:type="spellStart"/>
      <w:r w:rsidRPr="005C029F">
        <w:rPr>
          <w:rFonts w:cs="Times New Roman"/>
        </w:rPr>
        <w:t>Beleminte</w:t>
      </w:r>
      <w:proofErr w:type="spellEnd"/>
      <w:r w:rsidRPr="005C029F">
        <w:rPr>
          <w:rFonts w:cs="Times New Roman"/>
        </w:rPr>
        <w:t xml:space="preserv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ListParagraph"/>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guilds was </w:t>
      </w:r>
      <w:r w:rsidR="00C6642C">
        <w:rPr>
          <w:rFonts w:eastAsia="PMingLiU"/>
        </w:rPr>
        <w:t xml:space="preserve">based on a combination of literature surveys and k-means clustering of </w:t>
      </w:r>
      <w:r w:rsidR="00333CDB">
        <w:rPr>
          <w:rFonts w:eastAsia="PMingLiU"/>
        </w:rPr>
        <w:t>stable</w:t>
      </w:r>
      <w:r w:rsidR="00C6642C">
        <w:rPr>
          <w:rFonts w:eastAsia="PMingLiU"/>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0DBE74FA" w:rsidR="005B0566" w:rsidRPr="005C029F" w:rsidRDefault="00DD4E15" w:rsidP="004E63A7">
      <w:pPr>
        <w:spacing w:after="0" w:line="480" w:lineRule="auto"/>
        <w:ind w:firstLine="720"/>
        <w:jc w:val="left"/>
        <w:rPr>
          <w:rFonts w:cs="Times New Roman"/>
        </w:rPr>
      </w:pPr>
      <w:r w:rsidRPr="005C029F">
        <w:rPr>
          <w:rFonts w:cs="Times New Roman"/>
        </w:rPr>
        <w:lastRenderedPageBreak/>
        <w:t>To quantify the diet composition of predators, we constructed Bayesian stable isotope mixing model</w:t>
      </w:r>
      <w:r w:rsidR="001B2FB8">
        <w:rPr>
          <w:rFonts w:cs="Times New Roman"/>
        </w:rPr>
        <w:t>s</w:t>
      </w:r>
      <w:r w:rsidRPr="005C029F">
        <w:rPr>
          <w:rFonts w:cs="Times New Roman"/>
        </w:rPr>
        <w:t xml:space="preserve"> using the R </w:t>
      </w:r>
      <w:proofErr w:type="spellStart"/>
      <w:r w:rsidRPr="005C029F">
        <w:rPr>
          <w:rFonts w:cs="Times New Roman"/>
        </w:rPr>
        <w:t>MixSIAR</w:t>
      </w:r>
      <w:proofErr w:type="spellEnd"/>
      <w:r w:rsidRPr="005C029F">
        <w:rPr>
          <w:rFonts w:cs="Times New Roman"/>
        </w:rPr>
        <w:t xml:space="preserve">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 xml:space="preserve">to estimate the proportions of different prey sources (i.e., the three prey guilds including rice herbivores, tourist herbivores, and detritivores) in predators’ diet. </w:t>
      </w:r>
      <w:r w:rsidR="001F3CB4">
        <w:rPr>
          <w:rFonts w:cs="Times New Roman"/>
        </w:rPr>
        <w:t xml:space="preserve"> </w:t>
      </w:r>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Isotope data at the seedling stage for the three study years were omitted from the</w:t>
      </w:r>
      <w:ins w:id="9" w:author="Gen-Chang Hsu" w:date="2024-08-17T23:14:00Z" w16du:dateUtc="2024-08-18T03:14:00Z">
        <w:r w:rsidR="00D708D1">
          <w:rPr>
            <w:rFonts w:cs="Times New Roman"/>
          </w:rPr>
          <w:t xml:space="preserve"> mixing model</w:t>
        </w:r>
      </w:ins>
      <w:r w:rsidRPr="005C029F">
        <w:rPr>
          <w:rFonts w:cs="Times New Roman"/>
        </w:rPr>
        <w:t xml:space="preserve"> analysis due to insufficient sample sizes</w:t>
      </w:r>
      <w:ins w:id="10" w:author="Gen-Chang Hsu" w:date="2024-08-17T23:15:00Z" w16du:dateUtc="2024-08-18T03:15:00Z">
        <w:r w:rsidR="00D708D1">
          <w:rPr>
            <w:rFonts w:cs="Times New Roman"/>
          </w:rPr>
          <w:t xml:space="preserve"> (missing </w:t>
        </w:r>
      </w:ins>
      <w:ins w:id="11" w:author="Gen-Chang Hsu" w:date="2024-08-17T23:16:00Z" w16du:dateUtc="2024-08-18T03:16:00Z">
        <w:r w:rsidR="00D708D1">
          <w:rPr>
            <w:rFonts w:cs="Times New Roman"/>
          </w:rPr>
          <w:t xml:space="preserve">prey sources and </w:t>
        </w:r>
      </w:ins>
      <w:ins w:id="12" w:author="Gen-Chang Hsu" w:date="2024-08-17T23:17:00Z" w16du:dateUtc="2024-08-18T03:17:00Z">
        <w:r w:rsidR="00D708D1">
          <w:rPr>
            <w:rFonts w:cs="Times New Roman"/>
          </w:rPr>
          <w:t xml:space="preserve">low </w:t>
        </w:r>
      </w:ins>
      <w:ins w:id="13" w:author="Gen-Chang Hsu" w:date="2024-08-17T23:16:00Z" w16du:dateUtc="2024-08-18T03:16:00Z">
        <w:r w:rsidR="00D708D1">
          <w:rPr>
            <w:rFonts w:cs="Times New Roman"/>
          </w:rPr>
          <w:t>predator</w:t>
        </w:r>
      </w:ins>
      <w:ins w:id="14" w:author="Gen-Chang Hsu" w:date="2024-08-17T23:17:00Z" w16du:dateUtc="2024-08-18T03:17:00Z">
        <w:r w:rsidR="00D708D1">
          <w:rPr>
            <w:rFonts w:cs="Times New Roman"/>
          </w:rPr>
          <w:t xml:space="preserve"> numbers</w:t>
        </w:r>
      </w:ins>
      <w:ins w:id="15" w:author="Gen-Chang Hsu" w:date="2024-08-17T23:15:00Z" w16du:dateUtc="2024-08-18T03:15:00Z">
        <w:r w:rsidR="00D708D1">
          <w:rPr>
            <w:rFonts w:cs="Times New Roman"/>
          </w:rPr>
          <w:t>)</w:t>
        </w:r>
      </w:ins>
      <w:r w:rsidRPr="005C029F">
        <w:rPr>
          <w:rFonts w:cs="Times New Roman"/>
        </w:rPr>
        <w:t xml:space="preserve"> for </w:t>
      </w:r>
      <w:del w:id="16" w:author="Gen-Chang Hsu" w:date="2024-08-17T23:14:00Z" w16du:dateUtc="2024-08-18T03:14:00Z">
        <w:r w:rsidRPr="005C029F" w:rsidDel="00D708D1">
          <w:rPr>
            <w:rFonts w:cs="Times New Roman"/>
          </w:rPr>
          <w:delText xml:space="preserve">model </w:delText>
        </w:r>
      </w:del>
      <w:ins w:id="17" w:author="Gen-Chang Hsu" w:date="2024-08-17T23:14:00Z" w16du:dateUtc="2024-08-18T03:14:00Z">
        <w:r w:rsidR="00D708D1">
          <w:rPr>
            <w:rFonts w:cs="Times New Roman"/>
          </w:rPr>
          <w:t>reliable</w:t>
        </w:r>
        <w:r w:rsidR="00D708D1" w:rsidRPr="005C029F">
          <w:rPr>
            <w:rFonts w:cs="Times New Roman"/>
          </w:rPr>
          <w:t xml:space="preserve"> </w:t>
        </w:r>
      </w:ins>
      <w:r w:rsidRPr="005C029F">
        <w:rPr>
          <w:rFonts w:cs="Times New Roman"/>
        </w:rPr>
        <w:t>estimation</w:t>
      </w:r>
      <w:ins w:id="18" w:author="Gen-Chang Hsu" w:date="2024-08-17T23:15:00Z" w16du:dateUtc="2024-08-18T03:15:00Z">
        <w:r w:rsidR="00D708D1">
          <w:rPr>
            <w:rFonts w:cs="Times New Roman"/>
          </w:rPr>
          <w:t xml:space="preserve"> of predators’ diet composition</w:t>
        </w:r>
      </w:ins>
      <w:r w:rsidRPr="005C029F">
        <w:rPr>
          <w:rFonts w:cs="Times New Roman"/>
        </w:rPr>
        <w:t xml:space="preserve">. </w:t>
      </w:r>
      <w:r w:rsidR="001F3CB4">
        <w:rPr>
          <w:rFonts w:cs="Times New Roman"/>
        </w:rPr>
        <w:t xml:space="preserve"> </w:t>
      </w:r>
      <w:r w:rsidRPr="005C029F">
        <w:rPr>
          <w:rFonts w:cs="Times New Roman"/>
        </w:rPr>
        <w:t xml:space="preserve">To improve our model estimates, carbon and nitrogen concentration dependencies as well as 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We ran three Markov Chain Monte Carlo (MCMC) chains, each with 50,000 iterations and a burn-in number of 25,000, along with a non-informative Dirichlet prior. </w:t>
      </w:r>
      <w:r w:rsidR="001F3CB4">
        <w:rPr>
          <w:rFonts w:cs="Times New Roman"/>
        </w:rPr>
        <w:t xml:space="preserve"> </w:t>
      </w:r>
      <w:r w:rsidRPr="005C029F">
        <w:rPr>
          <w:rFonts w:cs="Times New Roman"/>
        </w:rPr>
        <w:t xml:space="preserve">Chain convergence was assessed via Gelman-Rubin and </w:t>
      </w:r>
      <w:proofErr w:type="spellStart"/>
      <w:r w:rsidRPr="005C029F">
        <w:rPr>
          <w:rFonts w:cs="Times New Roman"/>
        </w:rPr>
        <w:t>Geweke</w:t>
      </w:r>
      <w:proofErr w:type="spellEnd"/>
      <w:r w:rsidRPr="005C029F">
        <w:rPr>
          <w:rFonts w:cs="Times New Roman"/>
        </w:rPr>
        <w:t xml:space="preserve"> diagnostics.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3476FFFF" w:rsidR="005B0566" w:rsidRPr="005C029F" w:rsidRDefault="00DD4E15" w:rsidP="00E7259E">
      <w:pPr>
        <w:spacing w:after="0" w:line="480" w:lineRule="auto"/>
        <w:jc w:val="left"/>
        <w:rPr>
          <w:rFonts w:cs="Times New Roman"/>
        </w:rPr>
      </w:pPr>
      <w:r w:rsidRPr="005C029F">
        <w:rPr>
          <w:rFonts w:cs="Times New Roman"/>
        </w:rPr>
        <w:tab/>
        <w:t xml:space="preserve">To examine how local abiotic and biotic factors may affect the pest consumption by GAPs,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w:t>
      </w:r>
      <w:r w:rsidR="006408AF" w:rsidRPr="005C029F">
        <w:rPr>
          <w:rFonts w:cs="Times New Roman"/>
        </w:rPr>
        <w:lastRenderedPageBreak/>
        <w:t>in predators’ diet as the response</w:t>
      </w:r>
      <w:r w:rsidR="006408AF">
        <w:rPr>
          <w:rFonts w:cs="Times New Roman"/>
        </w:rPr>
        <w:t xml:space="preserve"> (i.e., posterior medians from the Bayesian stable isotope mixing 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t>
      </w:r>
      <w:bookmarkStart w:id="19" w:name="_Hlk174826436"/>
      <w:r w:rsidRPr="005C029F">
        <w:rPr>
          <w:rFonts w:cs="Times New Roman"/>
        </w:rPr>
        <w:t>within a 1-km radius circular buffer surrounding the farm</w:t>
      </w:r>
      <w:bookmarkEnd w:id="19"/>
      <w:r w:rsidRPr="005C029F">
        <w:rPr>
          <w:rFonts w:cs="Times New Roman"/>
        </w:rPr>
        <w:t xml:space="preserve"> and computing the fraction of these areas in the buffer zone</w:t>
      </w:r>
      <w:ins w:id="20" w:author="Gen-Chang Hsu" w:date="2024-08-17T22:48:00Z" w16du:dateUtc="2024-08-18T02:48:00Z">
        <w:r w:rsidR="00F16079">
          <w:rPr>
            <w:rFonts w:cs="Times New Roman"/>
          </w:rPr>
          <w:t xml:space="preserve"> (Table SX)</w:t>
        </w:r>
      </w:ins>
      <w:r w:rsidRPr="005C029F">
        <w:rPr>
          <w:rFonts w:cs="Times New Roman"/>
        </w:rPr>
        <w:t xml:space="preserve">. </w:t>
      </w:r>
      <w:r w:rsidR="000E5CCB">
        <w:rPr>
          <w:rFonts w:cs="Times New Roman"/>
        </w:rPr>
        <w:t xml:space="preserve"> </w:t>
      </w:r>
      <w:r w:rsidR="002C546D">
        <w:rPr>
          <w:rFonts w:cs="Times New Roman"/>
        </w:rPr>
        <w:t>The 1-km radius was based on previous 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separately for each of the two predator groups. </w:t>
      </w:r>
      <w:r w:rsidR="000E5CCB">
        <w:rPr>
          <w:rFonts w:cs="Times New Roman"/>
        </w:rPr>
        <w:t xml:space="preserve"> </w:t>
      </w:r>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 xml:space="preserve">2.5.  </w:t>
      </w:r>
      <w:r w:rsidRPr="000D37B3">
        <w:rPr>
          <w:rFonts w:cs="Times New Roman"/>
          <w:i/>
        </w:rPr>
        <w:t xml:space="preserve">Replication </w:t>
      </w:r>
      <w:r w:rsidRPr="000D37B3">
        <w:rPr>
          <w:rFonts w:cs="Times New Roman" w:hint="eastAsia"/>
          <w:i/>
        </w:rPr>
        <w:t>s</w:t>
      </w:r>
      <w:r w:rsidRPr="000D37B3">
        <w:rPr>
          <w:rFonts w:cs="Times New Roman"/>
          <w:i/>
        </w:rPr>
        <w:t>tatement</w:t>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0C6AAA59"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stable isotope analysis </w:t>
            </w:r>
          </w:p>
        </w:tc>
        <w:tc>
          <w:tcPr>
            <w:tcW w:w="2763" w:type="dxa"/>
          </w:tcPr>
          <w:p w14:paraId="6DFE73A8" w14:textId="5948782E"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 individuals collected at each rice stage in organic and conventional farms over three study years</w:t>
            </w:r>
          </w:p>
        </w:tc>
        <w:tc>
          <w:tcPr>
            <w:tcW w:w="2764" w:type="dxa"/>
          </w:tcPr>
          <w:p w14:paraId="55A7D8E2" w14:textId="73B14264" w:rsidR="003E6582" w:rsidRPr="008E4B0C" w:rsidRDefault="00D35323" w:rsidP="00D35323">
            <w:pPr>
              <w:spacing w:line="276" w:lineRule="auto"/>
              <w:jc w:val="left"/>
              <w:rPr>
                <w:rFonts w:ascii="Times New Roman" w:hAnsi="Times New Roman" w:cs="Times New Roman"/>
                <w:sz w:val="22"/>
              </w:rPr>
            </w:pPr>
            <w:r>
              <w:rPr>
                <w:rFonts w:ascii="Times New Roman" w:hAnsi="Times New Roman" w:cs="Times New Roman"/>
                <w:sz w:val="22"/>
              </w:rPr>
              <w:t>352 stable isotope samples</w:t>
            </w:r>
            <w:r w:rsidR="005F44EF">
              <w:rPr>
                <w:rFonts w:ascii="Times New Roman" w:hAnsi="Times New Roman" w:cs="Times New Roman"/>
                <w:sz w:val="22"/>
              </w:rPr>
              <w:t xml:space="preserve"> (capsules)</w:t>
            </w:r>
            <w:r>
              <w:rPr>
                <w:rFonts w:ascii="Times New Roman" w:hAnsi="Times New Roman" w:cs="Times New Roman"/>
                <w:sz w:val="22"/>
              </w:rPr>
              <w:t xml:space="preserve"> </w:t>
            </w:r>
            <w:r w:rsidR="003E6582" w:rsidRPr="008E4B0C">
              <w:rPr>
                <w:rFonts w:ascii="Times New Roman" w:hAnsi="Times New Roman" w:cs="Times New Roman"/>
                <w:sz w:val="22"/>
              </w:rPr>
              <w:t xml:space="preserve"> </w:t>
            </w:r>
          </w:p>
        </w:tc>
      </w:tr>
      <w:tr w:rsidR="003E6582" w:rsidRPr="008E4B0C" w14:paraId="11716A71" w14:textId="77777777" w:rsidTr="003E6582">
        <w:tc>
          <w:tcPr>
            <w:tcW w:w="2763" w:type="dxa"/>
          </w:tcPr>
          <w:p w14:paraId="406861A2" w14:textId="3BF4378E"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Prey stable isotope analysis </w:t>
            </w:r>
          </w:p>
        </w:tc>
        <w:tc>
          <w:tcPr>
            <w:tcW w:w="2763" w:type="dxa"/>
          </w:tcPr>
          <w:p w14:paraId="7F765A8A" w14:textId="746F49F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Rice herbivore, tourist herbivore, and detritivore </w:t>
            </w:r>
            <w:r w:rsidR="003E6582" w:rsidRPr="008E4B0C">
              <w:rPr>
                <w:rFonts w:ascii="Times New Roman" w:hAnsi="Times New Roman" w:cs="Times New Roman"/>
                <w:sz w:val="22"/>
              </w:rPr>
              <w:t xml:space="preserve">individuals </w:t>
            </w:r>
            <w:r>
              <w:rPr>
                <w:rFonts w:ascii="Times New Roman" w:hAnsi="Times New Roman" w:cs="Times New Roman"/>
                <w:sz w:val="22"/>
              </w:rPr>
              <w:t>collected at each rice stage in organic and conventional farms over three study years</w:t>
            </w:r>
          </w:p>
        </w:tc>
        <w:tc>
          <w:tcPr>
            <w:tcW w:w="2764" w:type="dxa"/>
          </w:tcPr>
          <w:p w14:paraId="7A7C6667" w14:textId="09B0715B" w:rsidR="003E6582" w:rsidRPr="008E4B0C" w:rsidRDefault="00D35323" w:rsidP="00D35323">
            <w:pPr>
              <w:spacing w:line="276" w:lineRule="auto"/>
              <w:jc w:val="left"/>
              <w:rPr>
                <w:rFonts w:ascii="Times New Roman" w:hAnsi="Times New Roman" w:cs="Times New Roman"/>
                <w:sz w:val="22"/>
              </w:rPr>
            </w:pPr>
            <w:r>
              <w:rPr>
                <w:rFonts w:ascii="Times New Roman" w:hAnsi="Times New Roman" w:cs="Times New Roman"/>
                <w:sz w:val="22"/>
              </w:rPr>
              <w:t>828 stable isotope samples</w:t>
            </w:r>
            <w:r w:rsidR="005F44EF">
              <w:rPr>
                <w:rFonts w:ascii="Times New Roman" w:hAnsi="Times New Roman" w:cs="Times New Roman"/>
                <w:sz w:val="22"/>
              </w:rPr>
              <w:t xml:space="preserve"> (capsules)</w:t>
            </w:r>
            <w:r>
              <w:rPr>
                <w:rFonts w:ascii="Times New Roman" w:hAnsi="Times New Roman" w:cs="Times New Roman"/>
                <w:sz w:val="22"/>
              </w:rPr>
              <w:t xml:space="preserve"> </w:t>
            </w:r>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lastRenderedPageBreak/>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19F56CE2" w:rsidR="005B0566" w:rsidRPr="005C029F" w:rsidRDefault="00DD4E15" w:rsidP="004E63A7">
      <w:pPr>
        <w:spacing w:after="0" w:line="480" w:lineRule="auto"/>
        <w:ind w:firstLine="720"/>
        <w:jc w:val="left"/>
        <w:rPr>
          <w:rFonts w:cs="Times New Roman"/>
        </w:rPr>
      </w:pPr>
      <w:r w:rsidRPr="005C029F">
        <w:rPr>
          <w:rFonts w:cs="Times New Roman"/>
        </w:rPr>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the course of the 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lastRenderedPageBreak/>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w:t>
      </w:r>
      <w:proofErr w:type="spellStart"/>
      <w:r w:rsidRPr="005C029F">
        <w:rPr>
          <w:rFonts w:cs="Times New Roman"/>
        </w:rPr>
        <w:t>GAPs’</w:t>
      </w:r>
      <w:proofErr w:type="spellEnd"/>
      <w:r w:rsidRPr="005C029F">
        <w:rPr>
          <w:rFonts w:cs="Times New Roman"/>
        </w:rPr>
        <w:t xml:space="preserve">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065F6493"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w:t>
      </w:r>
      <w:proofErr w:type="spellStart"/>
      <w:r w:rsidRPr="005C029F">
        <w:rPr>
          <w:rFonts w:cs="Times New Roman"/>
        </w:rPr>
        <w:t>GAPs’</w:t>
      </w:r>
      <w:proofErr w:type="spellEnd"/>
      <w:r w:rsidRPr="005C029F">
        <w:rPr>
          <w:rFonts w:cs="Times New Roman"/>
        </w:rPr>
        <w:t xml:space="preserve">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r w:rsidR="00E251C0">
        <w:rPr>
          <w:rFonts w:cs="Times New Roman"/>
        </w:rPr>
        <w:t>both</w:t>
      </w:r>
      <w:r w:rsidRPr="005C029F">
        <w:rPr>
          <w:rFonts w:cs="Times New Roman"/>
        </w:rPr>
        <w:t xml:space="preserve"> predators consumed a higher proportion of rice herbivores in the</w:t>
      </w:r>
      <w:r w:rsidR="00342EEF">
        <w:rPr>
          <w:rFonts w:cs="Times New Roman"/>
        </w:rPr>
        <w:t>ir</w:t>
      </w:r>
      <w:r w:rsidRPr="005C029F">
        <w:rPr>
          <w:rFonts w:cs="Times New Roman"/>
        </w:rPr>
        <w:t xml:space="preserve"> diet </w:t>
      </w:r>
      <w:r w:rsidR="00342EEF" w:rsidRPr="005C029F">
        <w:rPr>
          <w:rFonts w:cs="Times New Roman"/>
        </w:rPr>
        <w:t>in conventional</w:t>
      </w:r>
      <w:r w:rsidR="00342EEF">
        <w:rPr>
          <w:rFonts w:cs="Times New Roman"/>
        </w:rPr>
        <w:t xml:space="preserve"> vs.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 xml:space="preserve">The proportion of rice herbivores in </w:t>
      </w:r>
      <w:proofErr w:type="spellStart"/>
      <w:r w:rsidRPr="005C029F">
        <w:rPr>
          <w:rFonts w:cs="Times New Roman"/>
        </w:rPr>
        <w:t>GAPs’</w:t>
      </w:r>
      <w:proofErr w:type="spellEnd"/>
      <w:r w:rsidRPr="005C029F">
        <w:rPr>
          <w:rFonts w:cs="Times New Roman"/>
        </w:rPr>
        <w:t xml:space="preserve">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t xml:space="preserve">Specifically, GAPs consumed higher proportions of rice herbivores in their diet at the flowering and/or ripening stage </w:t>
      </w:r>
      <w:r w:rsidR="00CE637D">
        <w:rPr>
          <w:rFonts w:cs="Times New Roman"/>
        </w:rPr>
        <w:t xml:space="preserve">vs. the </w:t>
      </w:r>
      <w:r w:rsidRPr="005C029F">
        <w:rPr>
          <w:rFonts w:cs="Times New Roman"/>
        </w:rPr>
        <w:t>tillering stage (Table 3).</w:t>
      </w:r>
    </w:p>
    <w:p w14:paraId="73A67947" w14:textId="03EAD37B" w:rsidR="005B0566" w:rsidRDefault="00DD4E15" w:rsidP="001E6EC7">
      <w:pPr>
        <w:spacing w:after="0" w:line="480" w:lineRule="auto"/>
        <w:jc w:val="left"/>
        <w:rPr>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 xml:space="preserve">in </w:t>
      </w:r>
      <w:proofErr w:type="spellStart"/>
      <w:r w:rsidR="005C2490" w:rsidRPr="005C029F">
        <w:rPr>
          <w:rFonts w:cs="Times New Roman"/>
        </w:rPr>
        <w:t>GAPs’</w:t>
      </w:r>
      <w:proofErr w:type="spellEnd"/>
      <w:r w:rsidR="005C2490" w:rsidRPr="005C029F">
        <w:rPr>
          <w:rFonts w:cs="Times New Roman"/>
        </w:rPr>
        <w:t xml:space="preserve">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lastRenderedPageBreak/>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08BAE62E" w:rsidR="005B0566" w:rsidRPr="005C029F" w:rsidRDefault="00893B95" w:rsidP="00FE6BE4">
      <w:pPr>
        <w:spacing w:after="0" w:line="480" w:lineRule="auto"/>
        <w:ind w:firstLine="720"/>
        <w:jc w:val="left"/>
        <w:rPr>
          <w:rFonts w:cs="Times New Roman"/>
          <w:szCs w:val="28"/>
        </w:rPr>
      </w:pPr>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during the crop season in three consecutive years. </w:t>
      </w:r>
      <w:r w:rsidR="00EB283F">
        <w:rPr>
          <w:rFonts w:cs="Times New Roman"/>
          <w:szCs w:val="28"/>
        </w:rPr>
        <w:t xml:space="preserve"> </w:t>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percentage 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during critical growth (</w:t>
      </w:r>
      <w:r w:rsidR="00DD4E15" w:rsidRPr="005C029F">
        <w:rPr>
          <w:rFonts w:cs="Times New Roman"/>
          <w:szCs w:val="28"/>
        </w:rPr>
        <w:t>late crop</w:t>
      </w:r>
      <w:r w:rsidR="008E39B9">
        <w:rPr>
          <w:rFonts w:cs="Times New Roman"/>
          <w:szCs w:val="28"/>
        </w:rPr>
        <w:t>)</w:t>
      </w:r>
      <w:r w:rsidR="00DD4E15" w:rsidRPr="005C029F">
        <w:rPr>
          <w:rFonts w:cs="Times New Roman"/>
          <w:szCs w:val="28"/>
        </w:rPr>
        <w:t xml:space="preserve"> stages. </w:t>
      </w:r>
      <w:r w:rsidR="00A94244">
        <w:rPr>
          <w:rFonts w:cs="Times New Roman"/>
          <w:szCs w:val="28"/>
        </w:rPr>
        <w:t xml:space="preserve"> </w:t>
      </w:r>
      <w:r w:rsidR="008E39B9">
        <w:rPr>
          <w:rFonts w:cs="Times New Roman"/>
          <w:szCs w:val="28"/>
        </w:rPr>
        <w:t>Notably</w:t>
      </w:r>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proofErr w:type="spellStart"/>
      <w:r w:rsidR="00A94244">
        <w:rPr>
          <w:rFonts w:cs="Times New Roman"/>
          <w:szCs w:val="28"/>
        </w:rPr>
        <w:t>GAP</w:t>
      </w:r>
      <w:r w:rsidR="00EF21D3">
        <w:rPr>
          <w:rFonts w:cs="Times New Roman"/>
          <w:szCs w:val="28"/>
        </w:rPr>
        <w:t>s</w:t>
      </w:r>
      <w:r w:rsidR="009029F3">
        <w:rPr>
          <w:rFonts w:cs="Times New Roman"/>
          <w:szCs w:val="28"/>
        </w:rPr>
        <w:t>’</w:t>
      </w:r>
      <w:proofErr w:type="spellEnd"/>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 xml:space="preserve">3) The proportion of rice herbivores in </w:t>
      </w:r>
      <w:proofErr w:type="spellStart"/>
      <w:r w:rsidR="00DD4E15" w:rsidRPr="005C029F">
        <w:rPr>
          <w:rFonts w:cs="Times New Roman"/>
          <w:szCs w:val="28"/>
        </w:rPr>
        <w:t>GAPs’</w:t>
      </w:r>
      <w:proofErr w:type="spellEnd"/>
      <w:r w:rsidR="00DD4E15" w:rsidRPr="005C029F">
        <w:rPr>
          <w:rFonts w:cs="Times New Roman"/>
          <w:szCs w:val="28"/>
        </w:rPr>
        <w:t xml:space="preserve"> diet</w:t>
      </w:r>
      <w:r w:rsidR="00F703C1">
        <w:rPr>
          <w:rFonts w:cs="Times New Roman"/>
          <w:szCs w:val="28"/>
        </w:rPr>
        <w:t>s</w:t>
      </w:r>
      <w:r w:rsidR="00DD4E15" w:rsidRPr="005C029F">
        <w:rPr>
          <w:rFonts w:cs="Times New Roman"/>
          <w:szCs w:val="28"/>
        </w:rPr>
        <w:t xml:space="preserve"> varied with farm type and crop stage (e.g., higher in conventional farms and</w:t>
      </w:r>
      <w:r w:rsidR="00F703C1">
        <w:rPr>
          <w:rFonts w:cs="Times New Roman"/>
          <w:szCs w:val="28"/>
        </w:rPr>
        <w:t xml:space="preserve"> during</w:t>
      </w:r>
      <w:r w:rsidR="00DD4E15" w:rsidRPr="005C029F">
        <w:rPr>
          <w:rFonts w:cs="Times New Roman"/>
          <w:szCs w:val="28"/>
        </w:rPr>
        <w:t xml:space="preserve"> flowering/ripening stages). </w:t>
      </w:r>
      <w:r w:rsidR="006B24B0">
        <w:rPr>
          <w:rFonts w:cs="Times New Roman"/>
          <w:szCs w:val="28"/>
        </w:rPr>
        <w:t xml:space="preserve"> </w:t>
      </w:r>
      <w:r w:rsidR="00DD4E15" w:rsidRPr="005C029F">
        <w:rPr>
          <w:rFonts w:cs="Times New Roman"/>
          <w:szCs w:val="28"/>
        </w:rPr>
        <w:t xml:space="preserve">However, </w:t>
      </w:r>
      <w:r w:rsidR="00F703C1">
        <w:rPr>
          <w:rFonts w:cs="Times New Roman"/>
          <w:szCs w:val="28"/>
        </w:rPr>
        <w:t xml:space="preserve">contrary to results </w:t>
      </w:r>
      <w:r w:rsidR="00A94244">
        <w:rPr>
          <w:rFonts w:cs="Times New Roman"/>
          <w:szCs w:val="28"/>
        </w:rPr>
        <w:t xml:space="preserve">from </w:t>
      </w:r>
      <w:r w:rsidR="00DD4E15" w:rsidRPr="005C029F">
        <w:rPr>
          <w:rFonts w:cs="Times New Roman"/>
          <w:szCs w:val="28"/>
        </w:rPr>
        <w:t xml:space="preserve">previous studies, 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r w:rsidR="00991CBE" w:rsidRPr="005C029F">
        <w:rPr>
          <w:rFonts w:cs="Times New Roman"/>
          <w:szCs w:val="28"/>
        </w:rPr>
        <w:t>G</w:t>
      </w:r>
      <w:r w:rsidR="00334960" w:rsidRPr="005C029F">
        <w:rPr>
          <w:rFonts w:cs="Times New Roman"/>
          <w:szCs w:val="28"/>
        </w:rPr>
        <w:t>APs</w:t>
      </w:r>
      <w:r w:rsidR="00991CBE" w:rsidRPr="005C029F">
        <w:rPr>
          <w:rFonts w:cs="Times New Roman"/>
          <w:szCs w:val="28"/>
        </w:rPr>
        <w:t xml:space="preserve"> function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r w:rsidR="00334960" w:rsidRPr="005C029F">
        <w:rPr>
          <w:rFonts w:cs="Times New Roman"/>
          <w:szCs w:val="28"/>
        </w:rPr>
        <w:t>GAPs exhibit consistent pest consumption patterns over years</w:t>
      </w:r>
      <w:r w:rsidR="00DD4E15" w:rsidRPr="005C029F">
        <w:rPr>
          <w:rFonts w:cs="Times New Roman"/>
          <w:szCs w:val="28"/>
        </w:rPr>
        <w:t xml:space="preserve">, </w:t>
      </w:r>
      <w:r w:rsidR="00237DA2" w:rsidRPr="005C029F">
        <w:rPr>
          <w:rFonts w:cs="Times New Roman"/>
          <w:szCs w:val="28"/>
        </w:rPr>
        <w:t xml:space="preserve">3) factors 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lastRenderedPageBreak/>
        <w:t>4</w:t>
      </w:r>
      <w:r w:rsidR="00DD4E15" w:rsidRPr="005C029F">
        <w:rPr>
          <w:rFonts w:cs="Times New Roman"/>
          <w:szCs w:val="28"/>
        </w:rPr>
        <w:t>) the potential caveats of this study</w:t>
      </w:r>
      <w:r w:rsidR="00437753">
        <w:rPr>
          <w:rFonts w:cs="Times New Roman"/>
          <w:szCs w:val="28"/>
        </w:rPr>
        <w:t xml:space="preserve"> (e.g., pest 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016C0E2B"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iocontrol, a farming practice with a long history,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in their diet 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This could be because of a higher herbivore (pest) density at late crop stages, suggested </w:t>
      </w:r>
      <w:r w:rsidR="00080077" w:rsidRPr="005C029F">
        <w:rPr>
          <w:rFonts w:cs="Times New Roman"/>
          <w:szCs w:val="28"/>
        </w:rPr>
        <w:t xml:space="preserve">by </w:t>
      </w:r>
      <w:r w:rsidR="00DD4E15" w:rsidRPr="005C029F">
        <w:rPr>
          <w:rFonts w:cs="Times New Roman"/>
          <w:szCs w:val="28"/>
        </w:rPr>
        <w:t xml:space="preserve">a correlation between rice herbivore consumption and crop stage (see </w:t>
      </w:r>
      <w:r w:rsidR="00DD4E15" w:rsidRPr="005C029F">
        <w:rPr>
          <w:rFonts w:cs="Times New Roman"/>
          <w:i/>
          <w:iCs/>
          <w:szCs w:val="28"/>
        </w:rPr>
        <w:t>F</w:t>
      </w:r>
      <w:r w:rsidR="00DD4E15" w:rsidRPr="005C029F">
        <w:rPr>
          <w:rFonts w:cs="Times New Roman"/>
          <w:i/>
          <w:szCs w:val="28"/>
        </w:rPr>
        <w:t>actors associated with pest consumption by predators</w:t>
      </w:r>
      <w:r w:rsidR="00DD4E15" w:rsidRPr="005C029F">
        <w:rPr>
          <w:rFonts w:cs="Times New Roman"/>
          <w:szCs w:val="28"/>
        </w:rPr>
        <w:t>).</w:t>
      </w:r>
      <w:r w:rsidR="00B717E9">
        <w:rPr>
          <w:rFonts w:cs="Times New Roman"/>
          <w:szCs w:val="28"/>
        </w:rPr>
        <w:t xml:space="preserve"> </w:t>
      </w:r>
      <w:r w:rsidR="00DD4E15" w:rsidRPr="005C029F">
        <w:rPr>
          <w:rFonts w:cs="Times New Roman"/>
          <w:szCs w:val="28"/>
        </w:rPr>
        <w:t xml:space="preserve">  </w:t>
      </w:r>
    </w:p>
    <w:p w14:paraId="311B6326" w14:textId="3D2776A7" w:rsidR="005B0566" w:rsidRPr="005C029F" w:rsidRDefault="00DD4E15" w:rsidP="00145E4B">
      <w:pPr>
        <w:spacing w:after="0" w:line="480" w:lineRule="auto"/>
        <w:ind w:firstLine="720"/>
        <w:jc w:val="left"/>
        <w:rPr>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 xml:space="preserve">predator groups in our study system, spiders and ladybeetles (Table S1), exhibited distinct dietary patterns over the crop season. </w:t>
      </w:r>
      <w:r w:rsidR="00F34CF7">
        <w:rPr>
          <w:rFonts w:cs="Times New Roman"/>
          <w:szCs w:val="28"/>
        </w:rPr>
        <w:t xml:space="preserve">  </w:t>
      </w:r>
      <w:r w:rsidRPr="005C029F">
        <w:rPr>
          <w:rFonts w:cs="Times New Roman"/>
          <w:szCs w:val="28"/>
        </w:rPr>
        <w:t xml:space="preserve">Specifically, pest consumption by spiders increased </w:t>
      </w:r>
      <w:r w:rsidRPr="005C029F">
        <w:rPr>
          <w:rFonts w:cs="Times New Roman"/>
          <w:szCs w:val="28"/>
        </w:rPr>
        <w:lastRenderedPageBreak/>
        <w:t xml:space="preserve">substantially, but pest 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For example, long-jawed orb-weavers (</w:t>
      </w:r>
      <w:proofErr w:type="spellStart"/>
      <w:r w:rsidR="00D731F3" w:rsidRPr="00D731F3">
        <w:rPr>
          <w:rFonts w:cs="Times New Roman"/>
          <w:i/>
          <w:szCs w:val="28"/>
        </w:rPr>
        <w:t>Tetragnatha</w:t>
      </w:r>
      <w:proofErr w:type="spellEnd"/>
      <w:r w:rsidRPr="005C029F">
        <w:rPr>
          <w:rFonts w:cs="Times New Roman"/>
          <w:szCs w:val="28"/>
        </w:rPr>
        <w:t>), the most abundant</w:t>
      </w:r>
      <w:r w:rsidR="00601517">
        <w:rPr>
          <w:rFonts w:cs="Times New Roman"/>
          <w:szCs w:val="28"/>
        </w:rPr>
        <w:t xml:space="preserve"> </w:t>
      </w:r>
      <w:r w:rsidR="00D731F3">
        <w:rPr>
          <w:rFonts w:cs="Times New Roman"/>
          <w:szCs w:val="28"/>
        </w:rPr>
        <w:t xml:space="preserve">genus </w:t>
      </w:r>
      <w:r w:rsidRPr="005C029F">
        <w:rPr>
          <w:rFonts w:cs="Times New Roman"/>
          <w:szCs w:val="28"/>
        </w:rPr>
        <w:t xml:space="preserve">in our spider samples, are sit-and-wait predators. </w:t>
      </w:r>
      <w:r w:rsidR="00EC3769">
        <w:rPr>
          <w:rFonts w:cs="Times New Roman"/>
          <w:szCs w:val="28"/>
        </w:rPr>
        <w:t xml:space="preserve"> </w:t>
      </w:r>
      <w:r w:rsidR="00803AE2">
        <w:rPr>
          <w:rFonts w:cs="Times New Roman"/>
          <w:szCs w:val="28"/>
        </w:rPr>
        <w:t>The</w:t>
      </w:r>
      <w:r w:rsidR="00601517">
        <w:rPr>
          <w:rFonts w:cs="Times New Roman"/>
          <w:szCs w:val="28"/>
        </w:rPr>
        <w:t xml:space="preserve"> </w:t>
      </w:r>
      <w:r w:rsidRPr="005C029F">
        <w:rPr>
          <w:rFonts w:cs="Times New Roman"/>
          <w:szCs w:val="28"/>
        </w:rPr>
        <w:t>diet composition</w:t>
      </w:r>
      <w:r w:rsidR="00803AE2">
        <w:rPr>
          <w:rFonts w:cs="Times New Roman"/>
          <w:szCs w:val="28"/>
        </w:rPr>
        <w:t xml:space="preserve"> of these predators</w:t>
      </w:r>
      <w:r w:rsidRPr="005C029F">
        <w:rPr>
          <w:rFonts w:cs="Times New Roman"/>
          <w:szCs w:val="28"/>
        </w:rPr>
        <w:t xml:space="preserve"> </w:t>
      </w:r>
      <w:r w:rsidR="00E02A20">
        <w:rPr>
          <w:rFonts w:cs="Times New Roman"/>
          <w:szCs w:val="28"/>
        </w:rPr>
        <w:t xml:space="preserve">generally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r w:rsidRPr="005C029F">
        <w:rPr>
          <w:rFonts w:cs="Times New Roman"/>
          <w:szCs w:val="28"/>
        </w:rPr>
        <w:t xml:space="preserve">, we </w:t>
      </w:r>
      <w:r w:rsidR="00970C06">
        <w:rPr>
          <w:rFonts w:cs="Times New Roman"/>
          <w:szCs w:val="28"/>
        </w:rPr>
        <w:t>encourage</w:t>
      </w:r>
      <w:r w:rsidRPr="005C029F">
        <w:rPr>
          <w:rFonts w:cs="Times New Roman"/>
          <w:szCs w:val="28"/>
        </w:rPr>
        <w:t xml:space="preserve"> future studies</w:t>
      </w:r>
      <w:r w:rsidR="005C4BFC">
        <w:rPr>
          <w:rFonts w:cs="Times New Roman"/>
          <w:szCs w:val="28"/>
        </w:rPr>
        <w:t xml:space="preserve"> to</w:t>
      </w:r>
      <w:r w:rsidRPr="005C029F">
        <w:rPr>
          <w:rFonts w:cs="Times New Roman"/>
          <w:szCs w:val="28"/>
        </w:rPr>
        <w:t xml:space="preserve"> examine different assemblages of sit-and-wait vs. actively hunting  predators in</w:t>
      </w:r>
      <w:r w:rsidR="005C4BFC">
        <w:rPr>
          <w:rFonts w:cs="Times New Roman"/>
          <w:szCs w:val="28"/>
        </w:rPr>
        <w:t xml:space="preserve"> </w:t>
      </w:r>
      <w:r w:rsidRPr="005C029F">
        <w:rPr>
          <w:rFonts w:cs="Times New Roman"/>
          <w:szCs w:val="28"/>
        </w:rPr>
        <w:t>field</w:t>
      </w:r>
      <w:r w:rsidR="005C4BFC">
        <w:rPr>
          <w:rFonts w:cs="Times New Roman"/>
          <w:szCs w:val="28"/>
        </w:rPr>
        <w:t xml:space="preserve"> conditions</w:t>
      </w:r>
      <w:r w:rsidRPr="005C029F">
        <w:rPr>
          <w:rFonts w:cs="Times New Roman"/>
          <w:szCs w:val="28"/>
        </w:rPr>
        <w:t xml:space="preserve"> to reveal the most efficient </w:t>
      </w:r>
      <w:r w:rsidR="005C4BFC">
        <w:rPr>
          <w:rFonts w:cs="Times New Roman"/>
          <w:szCs w:val="28"/>
        </w:rPr>
        <w:t>bio</w:t>
      </w:r>
      <w:r w:rsidRPr="005C029F">
        <w:rPr>
          <w:rFonts w:cs="Times New Roman"/>
          <w:szCs w:val="28"/>
        </w:rPr>
        <w:t xml:space="preserve">control practice over the </w:t>
      </w:r>
      <w:r w:rsidR="00BE5224">
        <w:rPr>
          <w:rFonts w:cs="Times New Roman"/>
          <w:szCs w:val="28"/>
        </w:rPr>
        <w:t>entire</w:t>
      </w:r>
      <w:r w:rsidRPr="005C029F">
        <w:rPr>
          <w:rFonts w:cs="Times New Roman"/>
          <w:szCs w:val="28"/>
        </w:rPr>
        <w:t xml:space="preserve"> crop season.  </w:t>
      </w:r>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6BEFF2CD"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various </w:t>
      </w:r>
      <w:r w:rsidR="00095721">
        <w:rPr>
          <w:rFonts w:cs="Times New Roman"/>
          <w:szCs w:val="28"/>
        </w:rPr>
        <w:t xml:space="preserve">abiotic and biotic </w:t>
      </w:r>
      <w:r w:rsidRPr="005C029F">
        <w:rPr>
          <w:rFonts w:cs="Times New Roman"/>
          <w:szCs w:val="28"/>
        </w:rPr>
        <w:t xml:space="preserve">environmental conditions. </w:t>
      </w:r>
      <w:r w:rsidR="007E4509">
        <w:rPr>
          <w:rFonts w:cs="Times New Roman"/>
          <w:szCs w:val="28"/>
        </w:rPr>
        <w:t xml:space="preserve"> </w:t>
      </w:r>
      <w:r w:rsidRPr="005C029F">
        <w:rPr>
          <w:rFonts w:cs="Times New Roman"/>
          <w:szCs w:val="28"/>
        </w:rPr>
        <w:t xml:space="preserve">Specifically, regarding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 xml:space="preserve">). </w:t>
      </w:r>
      <w:r w:rsidR="009133F7">
        <w:rPr>
          <w:rFonts w:cs="Times New Roman"/>
          <w:szCs w:val="28"/>
        </w:rPr>
        <w:t xml:space="preserve"> </w:t>
      </w:r>
      <w:r w:rsidRPr="005C029F">
        <w:rPr>
          <w:rFonts w:cs="Times New Roman"/>
          <w:szCs w:val="28"/>
        </w:rPr>
        <w:t>Regarding the biotic factors, the composition of rice herbivores at the flowering and ripening stage</w:t>
      </w:r>
      <w:r w:rsidR="009133F7">
        <w:rPr>
          <w:rFonts w:cs="Times New Roman"/>
          <w:szCs w:val="28"/>
        </w:rPr>
        <w:t>s</w:t>
      </w:r>
      <w:r w:rsidRPr="005C029F">
        <w:rPr>
          <w:rFonts w:cs="Times New Roman"/>
          <w:szCs w:val="28"/>
        </w:rPr>
        <w:t xml:space="preserve"> differed substantially among the three years, in particular the two most dominant groups: leafhoppers (Cicadellidae/</w:t>
      </w:r>
      <w:proofErr w:type="spellStart"/>
      <w:r w:rsidRPr="005C029F">
        <w:rPr>
          <w:rFonts w:cs="Times New Roman"/>
          <w:i/>
          <w:szCs w:val="28"/>
        </w:rPr>
        <w:t>Nephotettix</w:t>
      </w:r>
      <w:proofErr w:type="spellEnd"/>
      <w:r w:rsidRPr="005C029F">
        <w:rPr>
          <w:rFonts w:cs="Times New Roman"/>
          <w:szCs w:val="28"/>
        </w:rPr>
        <w:t>) and planthoppers (</w:t>
      </w:r>
      <w:proofErr w:type="spellStart"/>
      <w:r w:rsidRPr="005C029F">
        <w:rPr>
          <w:rFonts w:cs="Times New Roman"/>
          <w:szCs w:val="28"/>
        </w:rPr>
        <w:t>Delphacidae</w:t>
      </w:r>
      <w:proofErr w:type="spellEnd"/>
      <w:r w:rsidRPr="005C029F">
        <w:rPr>
          <w:rFonts w:cs="Times New Roman"/>
          <w:szCs w:val="28"/>
        </w:rPr>
        <w:t>/</w:t>
      </w:r>
      <w:proofErr w:type="spellStart"/>
      <w:r w:rsidRPr="005C029F">
        <w:rPr>
          <w:rFonts w:cs="Times New Roman"/>
          <w:i/>
          <w:szCs w:val="28"/>
        </w:rPr>
        <w:t>Nilaparvata</w:t>
      </w:r>
      <w:proofErr w:type="spellEnd"/>
      <w:r w:rsidRPr="005C029F">
        <w:rPr>
          <w:rFonts w:cs="Times New Roman"/>
          <w:szCs w:val="28"/>
        </w:rPr>
        <w:t xml:space="preserve">) (Appendix </w:t>
      </w:r>
      <w:r w:rsidR="00FE0498">
        <w:rPr>
          <w:rFonts w:cs="Times New Roman"/>
          <w:szCs w:val="28"/>
        </w:rPr>
        <w:t>A</w:t>
      </w:r>
      <w:r w:rsidRPr="005C029F">
        <w:rPr>
          <w:rFonts w:cs="Times New Roman"/>
          <w:szCs w:val="28"/>
        </w:rPr>
        <w:t xml:space="preserve">: Table S3). </w:t>
      </w:r>
      <w:r w:rsidR="009133F7">
        <w:rPr>
          <w:rFonts w:cs="Times New Roman"/>
          <w:szCs w:val="28"/>
        </w:rPr>
        <w:t xml:space="preserve"> </w:t>
      </w:r>
      <w:r w:rsidRPr="005C029F">
        <w:rPr>
          <w:rFonts w:cs="Times New Roman"/>
          <w:szCs w:val="28"/>
        </w:rPr>
        <w:lastRenderedPageBreak/>
        <w:t xml:space="preserve">Although </w:t>
      </w:r>
      <w:r w:rsidR="006B6C63" w:rsidRPr="005C029F">
        <w:rPr>
          <w:rFonts w:cs="Times New Roman"/>
          <w:szCs w:val="28"/>
        </w:rPr>
        <w:t xml:space="preserve">both </w:t>
      </w:r>
      <w:r w:rsidRPr="005C029F">
        <w:rPr>
          <w:rFonts w:cs="Times New Roman"/>
          <w:szCs w:val="28"/>
        </w:rPr>
        <w:t>abiotic and biotic factors varied substantially over</w:t>
      </w:r>
      <w:r w:rsidR="00BE5224">
        <w:rPr>
          <w:rFonts w:cs="Times New Roman"/>
          <w:szCs w:val="28"/>
        </w:rPr>
        <w:t xml:space="preserve"> the</w:t>
      </w:r>
      <w:r w:rsidRPr="005C029F">
        <w:rPr>
          <w:rFonts w:cs="Times New Roman"/>
          <w:szCs w:val="28"/>
        </w:rPr>
        <w:t xml:space="preserve"> years </w:t>
      </w:r>
      <w:r w:rsidR="00BE5224">
        <w:rPr>
          <w:rFonts w:cs="Times New Roman"/>
          <w:szCs w:val="28"/>
        </w:rPr>
        <w:t>of</w:t>
      </w:r>
      <w:r w:rsidRPr="005C029F">
        <w:rPr>
          <w:rFonts w:cs="Times New Roman"/>
          <w:szCs w:val="28"/>
        </w:rPr>
        <w:t xml:space="preserve"> our study,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 xml:space="preserve">that GAPs can be a predictable, valuable tool for pest control in </w:t>
      </w:r>
      <w:del w:id="21" w:author="Gen-Chang Hsu" w:date="2024-08-17T22:09:00Z" w16du:dateUtc="2024-08-18T02:09:00Z">
        <w:r w:rsidR="00C7288D" w:rsidRPr="005C029F" w:rsidDel="0024779E">
          <w:rPr>
            <w:rFonts w:cs="Times New Roman"/>
            <w:szCs w:val="28"/>
          </w:rPr>
          <w:delText xml:space="preserve">sustainable </w:delText>
        </w:r>
      </w:del>
      <w:ins w:id="22" w:author="Gen-Chang Hsu" w:date="2024-08-17T22:09:00Z" w16du:dateUtc="2024-08-18T02:09:00Z">
        <w:r w:rsidR="0024779E">
          <w:rPr>
            <w:rFonts w:cs="Times New Roman"/>
            <w:szCs w:val="28"/>
          </w:rPr>
          <w:t>rice fields</w:t>
        </w:r>
      </w:ins>
      <w:del w:id="23" w:author="Gen-Chang Hsu" w:date="2024-08-17T22:09:00Z" w16du:dateUtc="2024-08-18T02:09:00Z">
        <w:r w:rsidR="00C7288D" w:rsidRPr="005C029F" w:rsidDel="0024779E">
          <w:rPr>
            <w:rFonts w:cs="Times New Roman"/>
            <w:szCs w:val="28"/>
          </w:rPr>
          <w:delText>agriculture</w:delText>
        </w:r>
      </w:del>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31E09E2F"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w:t>
      </w:r>
      <w:proofErr w:type="spellStart"/>
      <w:r w:rsidRPr="005C029F">
        <w:rPr>
          <w:rFonts w:cs="Times New Roman"/>
          <w:szCs w:val="28"/>
        </w:rPr>
        <w:t>GAPs’</w:t>
      </w:r>
      <w:proofErr w:type="spellEnd"/>
      <w:r w:rsidRPr="005C029F">
        <w:rPr>
          <w:rFonts w:cs="Times New Roman"/>
          <w:szCs w:val="28"/>
        </w:rPr>
        <w:t xml:space="preserve">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highlight the important but overlooked biocontrol value of GAPs in conventional farming systems. </w:t>
      </w:r>
    </w:p>
    <w:p w14:paraId="7542D260" w14:textId="368BB2CC"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950546">
        <w:rPr>
          <w:rFonts w:cs="Times New Roman"/>
          <w:szCs w:val="28"/>
        </w:rPr>
        <w:t xml:space="preserve"> </w:t>
      </w:r>
      <w:r w:rsidR="00756659">
        <w:rPr>
          <w:rFonts w:cs="Times New Roman"/>
          <w:szCs w:val="28"/>
        </w:rPr>
        <w:t xml:space="preserve">This may be because </w:t>
      </w:r>
      <w:r w:rsidRPr="005C029F">
        <w:rPr>
          <w:rFonts w:cs="Times New Roman"/>
          <w:szCs w:val="28"/>
        </w:rPr>
        <w:t>pest populations increased</w:t>
      </w:r>
      <w:r w:rsidR="00B917D0" w:rsidRPr="005C029F">
        <w:rPr>
          <w:rFonts w:cs="Times New Roman"/>
          <w:szCs w:val="28"/>
        </w:rPr>
        <w:t xml:space="preserve"> with</w:t>
      </w:r>
      <w:r w:rsidRPr="005C029F">
        <w:rPr>
          <w:rFonts w:cs="Times New Roman"/>
          <w:szCs w:val="28"/>
        </w:rPr>
        <w:t xml:space="preserve"> </w:t>
      </w:r>
      <w:r w:rsidR="00B917D0" w:rsidRPr="005C029F">
        <w:rPr>
          <w:rFonts w:cs="Times New Roman"/>
          <w:szCs w:val="28"/>
        </w:rPr>
        <w:t xml:space="preserve">rice development </w:t>
      </w:r>
      <w:r w:rsidRPr="005C029F">
        <w:rPr>
          <w:rFonts w:cs="Times New Roman"/>
          <w:szCs w:val="28"/>
        </w:rPr>
        <w:t xml:space="preserve">and </w:t>
      </w:r>
      <w:r w:rsidR="00E446BA" w:rsidRPr="005C029F">
        <w:rPr>
          <w:rFonts w:cs="Times New Roman"/>
          <w:szCs w:val="28"/>
        </w:rPr>
        <w:t xml:space="preserve">eventually </w:t>
      </w:r>
      <w:r w:rsidRPr="005C029F">
        <w:rPr>
          <w:rFonts w:cs="Times New Roman"/>
          <w:szCs w:val="28"/>
        </w:rPr>
        <w:t xml:space="preserve">predominated, leading to high pest consumption by </w:t>
      </w:r>
      <w:r w:rsidR="00E446BA" w:rsidRPr="005C029F">
        <w:rPr>
          <w:rFonts w:cs="Times New Roman"/>
          <w:szCs w:val="28"/>
        </w:rPr>
        <w:t xml:space="preserve">GAPs at </w:t>
      </w:r>
      <w:r w:rsidR="00846CB7" w:rsidRPr="005C029F">
        <w:rPr>
          <w:rFonts w:cs="Times New Roman"/>
          <w:szCs w:val="28"/>
        </w:rPr>
        <w:t>the flowering and ripening stages</w:t>
      </w:r>
      <w:r w:rsidRPr="005C029F">
        <w:rPr>
          <w:rFonts w:cs="Times New Roman"/>
          <w:szCs w:val="28"/>
        </w:rPr>
        <w:t xml:space="preserve">. </w:t>
      </w:r>
      <w:r w:rsidR="00BD1373">
        <w:rPr>
          <w:rFonts w:cs="Times New Roman"/>
          <w:szCs w:val="28"/>
        </w:rPr>
        <w:t xml:space="preserve"> </w:t>
      </w:r>
      <w:r w:rsidRPr="005C029F">
        <w:rPr>
          <w:rFonts w:cs="Times New Roman"/>
          <w:szCs w:val="28"/>
        </w:rPr>
        <w:t>These findings indicate a higher biocontrol value of predators when the crop production is most vulnerable to pest damage.</w:t>
      </w:r>
      <w:r w:rsidR="00BD1373">
        <w:rPr>
          <w:rFonts w:cs="Times New Roman"/>
          <w:szCs w:val="28"/>
        </w:rPr>
        <w:t xml:space="preserve"> </w:t>
      </w:r>
      <w:r w:rsidRPr="005C029F">
        <w:rPr>
          <w:rFonts w:cs="Times New Roman"/>
          <w:szCs w:val="28"/>
        </w:rPr>
        <w:t xml:space="preserve"> Therefore, </w:t>
      </w:r>
      <w:r w:rsidR="00A24F0A" w:rsidRPr="005C029F">
        <w:rPr>
          <w:rFonts w:cs="Times New Roman"/>
          <w:szCs w:val="28"/>
        </w:rPr>
        <w:t xml:space="preserve">farming practitioners may want to </w:t>
      </w:r>
      <w:r w:rsidR="00A24F0A" w:rsidRPr="005C029F">
        <w:rPr>
          <w:rFonts w:cs="Times New Roman"/>
          <w:szCs w:val="28"/>
        </w:rPr>
        <w:lastRenderedPageBreak/>
        <w:t xml:space="preserve">avoid practices that harm predators (e.g., chemical applications) during </w:t>
      </w:r>
      <w:r w:rsidR="001225DD">
        <w:rPr>
          <w:rFonts w:cs="Times New Roman"/>
          <w:szCs w:val="28"/>
        </w:rPr>
        <w:t>this period</w:t>
      </w:r>
      <w:r w:rsidR="00A24F0A" w:rsidRPr="005C029F">
        <w:rPr>
          <w:rFonts w:cs="Times New Roman"/>
          <w:szCs w:val="28"/>
        </w:rPr>
        <w:t xml:space="preserve"> to maintain healthy predator populations and associated ecosystem services.</w:t>
      </w:r>
    </w:p>
    <w:p w14:paraId="17D13A0D" w14:textId="4638F926"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5C029F">
        <w:rPr>
          <w:rFonts w:cs="Times New Roman"/>
          <w:szCs w:val="28"/>
        </w:rPr>
        <w:t xml:space="preserve">where habitat complexity </w:t>
      </w:r>
      <w:r w:rsidR="00CA7591">
        <w:rPr>
          <w:rFonts w:cs="Times New Roman"/>
          <w:szCs w:val="28"/>
        </w:rPr>
        <w:t xml:space="preserve">had no effect on </w:t>
      </w:r>
      <w:r w:rsidRPr="005C029F">
        <w:rPr>
          <w:rFonts w:cs="Times New Roman"/>
          <w:szCs w:val="28"/>
        </w:rPr>
        <w:t>crop herbivore</w:t>
      </w:r>
      <w:r w:rsidR="005D1D26" w:rsidRPr="005C029F">
        <w:rPr>
          <w:rFonts w:cs="Times New Roman"/>
          <w:szCs w:val="28"/>
        </w:rPr>
        <w:t xml:space="preserve"> densities</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w:t>
      </w:r>
      <w:r w:rsidR="005723B1" w:rsidRPr="005C029F">
        <w:rPr>
          <w:rFonts w:cs="Times New Roman"/>
          <w:szCs w:val="28"/>
        </w:rPr>
        <w:fldChar w:fldCharType="end"/>
      </w:r>
      <w:r w:rsidRPr="005C029F">
        <w:rPr>
          <w:rFonts w:cs="Times New Roman"/>
          <w:szCs w:val="28"/>
        </w:rPr>
        <w:t xml:space="preserve">. </w:t>
      </w:r>
      <w:r w:rsidR="004E68D4">
        <w:rPr>
          <w:rFonts w:cs="Times New Roman"/>
          <w:szCs w:val="28"/>
        </w:rPr>
        <w:t xml:space="preserve"> </w:t>
      </w:r>
      <w:r w:rsidR="0026143E">
        <w:rPr>
          <w:rFonts w:cs="Times New Roman"/>
          <w:szCs w:val="28"/>
        </w:rPr>
        <w:t>Furthermore</w:t>
      </w:r>
      <w:r w:rsidRPr="007719CB">
        <w:rPr>
          <w:rFonts w:cs="Times New Roman"/>
          <w:szCs w:val="28"/>
        </w:rPr>
        <w:t xml:space="preserve">, although the diet composition of generalist predators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our beta regression model</w:t>
      </w:r>
      <w:r w:rsidR="007D2510">
        <w:rPr>
          <w:rFonts w:cs="Times New Roman"/>
          <w:szCs w:val="28"/>
        </w:rPr>
        <w:t>s</w:t>
      </w:r>
      <w:r w:rsidRPr="005C029F">
        <w:rPr>
          <w:rFonts w:cs="Times New Roman"/>
          <w:szCs w:val="28"/>
        </w:rPr>
        <w:t xml:space="preserve"> suggest </w:t>
      </w:r>
      <w:r w:rsidR="00746FDC" w:rsidRPr="005C029F">
        <w:rPr>
          <w:rFonts w:cs="Times New Roman"/>
          <w:szCs w:val="28"/>
        </w:rPr>
        <w:t xml:space="preserve">no such correlation between </w:t>
      </w:r>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r w:rsidR="00CC061C">
        <w:rPr>
          <w:rFonts w:cs="Times New Roman"/>
          <w:szCs w:val="28"/>
        </w:rPr>
        <w:t xml:space="preserve"> likely</w:t>
      </w:r>
      <w:r w:rsidR="003B6989" w:rsidRPr="005C029F">
        <w:rPr>
          <w:rFonts w:cs="Times New Roman"/>
          <w:szCs w:val="28"/>
        </w:rPr>
        <w:t xml:space="preserve"> </w:t>
      </w:r>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(e.g., rice plant height) and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 xml:space="preserve">in pest consumption by GAPs </w:t>
      </w:r>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3D85A679" w14:textId="62AA3029" w:rsidR="005B0566" w:rsidRPr="005C029F" w:rsidRDefault="00DD4E15" w:rsidP="00FE6BE4">
      <w:pPr>
        <w:spacing w:after="0" w:line="480" w:lineRule="auto"/>
        <w:ind w:firstLine="720"/>
        <w:jc w:val="left"/>
        <w:rPr>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w:t>
      </w:r>
      <w:proofErr w:type="spellStart"/>
      <w:r w:rsidR="00803787">
        <w:rPr>
          <w:rFonts w:cs="Times New Roman"/>
          <w:szCs w:val="28"/>
        </w:rPr>
        <w:t>GAPs’</w:t>
      </w:r>
      <w:proofErr w:type="spellEnd"/>
      <w:r w:rsidR="00803787">
        <w:rPr>
          <w:rFonts w:cs="Times New Roman"/>
          <w:szCs w:val="28"/>
        </w:rPr>
        <w:t xml:space="preserve">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evidence for </w:t>
      </w:r>
      <w:proofErr w:type="spellStart"/>
      <w:r w:rsidR="00FA2F25" w:rsidRPr="005C029F">
        <w:rPr>
          <w:rFonts w:cs="Times New Roman"/>
          <w:szCs w:val="28"/>
        </w:rPr>
        <w:t>GAPs’</w:t>
      </w:r>
      <w:proofErr w:type="spellEnd"/>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 xml:space="preserve">consumption in </w:t>
      </w:r>
      <w:proofErr w:type="spellStart"/>
      <w:r w:rsidRPr="005C029F">
        <w:rPr>
          <w:rFonts w:cs="Times New Roman"/>
          <w:szCs w:val="28"/>
        </w:rPr>
        <w:t>GAPs’</w:t>
      </w:r>
      <w:proofErr w:type="spellEnd"/>
      <w:r w:rsidRPr="005C029F">
        <w:rPr>
          <w:rFonts w:cs="Times New Roman"/>
          <w:szCs w:val="28"/>
        </w:rPr>
        <w:t xml:space="preserve">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w:t>
      </w:r>
      <w:r w:rsidR="006045A2" w:rsidRPr="005C029F">
        <w:rPr>
          <w:rFonts w:cs="Times New Roman"/>
          <w:szCs w:val="28"/>
        </w:rPr>
        <w:lastRenderedPageBreak/>
        <w:t xml:space="preserve">connection between per capita pest consumption and overall pest dynamics, </w:t>
      </w:r>
      <w:r w:rsidRPr="005C029F">
        <w:rPr>
          <w:rFonts w:cs="Times New Roman"/>
          <w:szCs w:val="28"/>
        </w:rPr>
        <w:t xml:space="preserve">future work </w:t>
      </w:r>
      <w:r w:rsidR="006045A2" w:rsidRPr="005C029F">
        <w:rPr>
          <w:rFonts w:cs="Times New Roman"/>
          <w:szCs w:val="28"/>
        </w:rPr>
        <w:t xml:space="preserve">may </w:t>
      </w:r>
      <w:r w:rsidRPr="005C029F">
        <w:rPr>
          <w:rFonts w:cs="Times New Roman"/>
          <w:szCs w:val="28"/>
        </w:rPr>
        <w:t xml:space="preserve">require complementing stable isotope analysis with field observations of predator and pest populations. </w:t>
      </w:r>
      <w:r w:rsidR="004F1203">
        <w:rPr>
          <w:rFonts w:cs="Times New Roman"/>
          <w:szCs w:val="28"/>
        </w:rPr>
        <w:t xml:space="preserve"> </w:t>
      </w:r>
      <w:r w:rsidR="00004AEF">
        <w:rPr>
          <w:rFonts w:cs="Times New Roman"/>
          <w:szCs w:val="28"/>
        </w:rPr>
        <w:t xml:space="preserve">Furthermore, future work may examine crop damage and </w:t>
      </w:r>
      <w:r w:rsidR="001B48A7">
        <w:rPr>
          <w:rFonts w:cs="Times New Roman"/>
          <w:szCs w:val="28"/>
        </w:rPr>
        <w:t>production</w:t>
      </w:r>
      <w:r w:rsidR="00004AEF">
        <w:rPr>
          <w:rFonts w:cs="Times New Roman"/>
          <w:szCs w:val="28"/>
        </w:rPr>
        <w:t xml:space="preserve"> to reveal the effect of GAPs on</w:t>
      </w:r>
      <w:r w:rsidR="003715A2">
        <w:rPr>
          <w:rFonts w:cs="Times New Roman"/>
          <w:szCs w:val="28"/>
        </w:rPr>
        <w:t xml:space="preserve"> pest control and</w:t>
      </w:r>
      <w:r w:rsidR="00004AEF">
        <w:rPr>
          <w:rFonts w:cs="Times New Roman"/>
          <w:szCs w:val="28"/>
        </w:rPr>
        <w:t xml:space="preserve"> crop performance.  </w:t>
      </w:r>
      <w:r w:rsidRPr="005C029F">
        <w:rPr>
          <w:rFonts w:cs="Times New Roman"/>
          <w:szCs w:val="28"/>
        </w:rPr>
        <w:t xml:space="preserve">Second, while intra-guild predation </w:t>
      </w:r>
      <w:r w:rsidR="00431BDD" w:rsidRPr="005C029F">
        <w:rPr>
          <w:rFonts w:cs="Times New Roman"/>
          <w:szCs w:val="28"/>
        </w:rPr>
        <w:t>potentially</w:t>
      </w:r>
      <w:r w:rsidRPr="005C029F">
        <w:rPr>
          <w:rFonts w:cs="Times New Roman"/>
          <w:szCs w:val="28"/>
        </w:rPr>
        <w:t xml:space="preserve"> </w:t>
      </w:r>
      <w:r w:rsidR="00431BDD" w:rsidRPr="005C029F">
        <w:rPr>
          <w:rFonts w:cs="Times New Roman"/>
          <w:szCs w:val="28"/>
        </w:rPr>
        <w:t>influence</w:t>
      </w:r>
      <w:r w:rsidR="009A7C41">
        <w:rPr>
          <w:rFonts w:cs="Times New Roman"/>
          <w:szCs w:val="28"/>
        </w:rPr>
        <w:t>s</w:t>
      </w:r>
      <w:r w:rsidRPr="005C029F">
        <w:rPr>
          <w:rFonts w:cs="Times New Roman"/>
          <w:szCs w:val="28"/>
        </w:rPr>
        <w:t xml:space="preserve"> the pest control by GAPs </w:t>
      </w:r>
      <w:r w:rsidR="005723B1" w:rsidRPr="005C029F">
        <w:rPr>
          <w:rFonts w:cs="Times New Roman"/>
          <w:szCs w:val="28"/>
        </w:rPr>
        <w:fldChar w:fldCharType="begin"/>
      </w:r>
      <w:r w:rsidR="002D78D0">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(Straub</w:t>
      </w:r>
      <w:r w:rsidR="002D78D0" w:rsidRPr="002D78D0">
        <w:rPr>
          <w:rFonts w:cs="Times New Roman"/>
          <w:i/>
          <w:noProof/>
          <w:szCs w:val="28"/>
        </w:rPr>
        <w:t xml:space="preserve"> et al.</w:t>
      </w:r>
      <w:r w:rsidR="002D78D0">
        <w:rPr>
          <w:rFonts w:cs="Times New Roman"/>
          <w:noProof/>
          <w:szCs w:val="28"/>
        </w:rPr>
        <w:t>, 2008; Michalko</w:t>
      </w:r>
      <w:r w:rsidR="002D78D0" w:rsidRPr="002D78D0">
        <w:rPr>
          <w:rFonts w:cs="Times New Roman"/>
          <w:i/>
          <w:noProof/>
          <w:szCs w:val="28"/>
        </w:rPr>
        <w:t xml:space="preserve"> et al.</w:t>
      </w:r>
      <w:r w:rsidR="002D78D0">
        <w:rPr>
          <w:rFonts w:cs="Times New Roman"/>
          <w:noProof/>
          <w:szCs w:val="28"/>
        </w:rPr>
        <w:t>, 2019)</w:t>
      </w:r>
      <w:r w:rsidR="005723B1" w:rsidRPr="005C029F">
        <w:rPr>
          <w:rFonts w:cs="Times New Roman"/>
          <w:szCs w:val="28"/>
        </w:rPr>
        <w:fldChar w:fldCharType="end"/>
      </w:r>
      <w:r w:rsidRPr="005C029F">
        <w:rPr>
          <w:rFonts w:cs="Times New Roman"/>
          <w:szCs w:val="28"/>
        </w:rPr>
        <w:t xml:space="preserve">, </w:t>
      </w:r>
      <w:r w:rsidR="00431BDD" w:rsidRPr="005C029F">
        <w:rPr>
          <w:rFonts w:cs="Times New Roman"/>
          <w:szCs w:val="28"/>
        </w:rPr>
        <w:t>it</w:t>
      </w:r>
      <w:r w:rsidRPr="005C029F">
        <w:rPr>
          <w:rFonts w:cs="Times New Roman"/>
          <w:szCs w:val="28"/>
        </w:rPr>
        <w:t xml:space="preserve"> was not </w:t>
      </w:r>
      <w:r w:rsidR="00165307">
        <w:rPr>
          <w:rFonts w:cs="Times New Roman"/>
          <w:szCs w:val="28"/>
        </w:rPr>
        <w:t>quantified</w:t>
      </w:r>
      <w:r w:rsidRPr="005C029F">
        <w:rPr>
          <w:rFonts w:cs="Times New Roman"/>
          <w:szCs w:val="28"/>
        </w:rPr>
        <w:t xml:space="preserve"> in our diet composition analysis </w:t>
      </w:r>
      <w:r w:rsidR="00431BDD" w:rsidRPr="005C029F">
        <w:rPr>
          <w:rFonts w:cs="Times New Roman"/>
          <w:szCs w:val="28"/>
        </w:rPr>
        <w:t xml:space="preserve">due to the limitation of </w:t>
      </w:r>
      <w:r w:rsidRPr="005C029F">
        <w:rPr>
          <w:rFonts w:cs="Times New Roman"/>
          <w:szCs w:val="28"/>
        </w:rPr>
        <w:t xml:space="preserve"> stable isotope mixing models </w:t>
      </w:r>
      <w:r w:rsidR="005723B1" w:rsidRPr="005C029F">
        <w:rPr>
          <w:rFonts w:cs="Times New Roman"/>
          <w:szCs w:val="28"/>
        </w:rPr>
        <w:fldChar w:fldCharType="begin"/>
      </w:r>
      <w:r w:rsidR="002D78D0">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szCs w:val="28"/>
        </w:rPr>
        <w:fldChar w:fldCharType="separate"/>
      </w:r>
      <w:r w:rsidR="002D78D0">
        <w:rPr>
          <w:rFonts w:cs="Times New Roman"/>
          <w:noProof/>
          <w:szCs w:val="28"/>
        </w:rPr>
        <w:t>(Hsu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9A7C41">
        <w:rPr>
          <w:rFonts w:cs="Times New Roman"/>
          <w:szCs w:val="28"/>
        </w:rPr>
        <w:t>H</w:t>
      </w:r>
      <w:r w:rsidRPr="005C029F">
        <w:rPr>
          <w:rFonts w:cs="Times New Roman"/>
          <w:szCs w:val="28"/>
        </w:rPr>
        <w:t>owever, this may not be a major concern</w:t>
      </w:r>
      <w:r w:rsidR="006225A7" w:rsidRPr="005C029F">
        <w:rPr>
          <w:rFonts w:cs="Times New Roman"/>
          <w:szCs w:val="28"/>
        </w:rPr>
        <w:t xml:space="preserve"> in our study </w:t>
      </w:r>
      <w:r w:rsidR="005D5108" w:rsidRPr="005C029F">
        <w:rPr>
          <w:rFonts w:cs="Times New Roman"/>
          <w:szCs w:val="28"/>
        </w:rPr>
        <w:t xml:space="preserve">because rice plants </w:t>
      </w:r>
      <w:r w:rsidR="00782B12" w:rsidRPr="005C029F">
        <w:rPr>
          <w:rFonts w:cs="Times New Roman"/>
          <w:szCs w:val="28"/>
        </w:rPr>
        <w:t xml:space="preserve">grow </w:t>
      </w:r>
      <w:r w:rsidR="00512C49">
        <w:rPr>
          <w:rFonts w:cs="Times New Roman"/>
          <w:szCs w:val="28"/>
        </w:rPr>
        <w:t>in</w:t>
      </w:r>
      <w:r w:rsidR="005D5108" w:rsidRPr="005C029F">
        <w:rPr>
          <w:rFonts w:cs="Times New Roman"/>
          <w:szCs w:val="28"/>
        </w:rPr>
        <w:t xml:space="preserve"> dense clumps</w:t>
      </w:r>
      <w:r w:rsidR="00782B12" w:rsidRPr="005C029F">
        <w:rPr>
          <w:rFonts w:cs="Times New Roman"/>
          <w:szCs w:val="28"/>
        </w:rPr>
        <w:t xml:space="preserve"> and form</w:t>
      </w:r>
      <w:r w:rsidR="009A7C41">
        <w:rPr>
          <w:rFonts w:cs="Times New Roman"/>
          <w:szCs w:val="28"/>
        </w:rPr>
        <w:t xml:space="preserve"> a</w:t>
      </w:r>
      <w:r w:rsidR="00782B12" w:rsidRPr="005C029F">
        <w:rPr>
          <w:rFonts w:cs="Times New Roman"/>
          <w:szCs w:val="28"/>
        </w:rPr>
        <w:t xml:space="preserve"> complex structure</w:t>
      </w:r>
      <w:r w:rsidR="005D5108" w:rsidRPr="005C029F">
        <w:rPr>
          <w:rFonts w:cs="Times New Roman"/>
          <w:szCs w:val="28"/>
        </w:rPr>
        <w:t xml:space="preserve"> that could </w:t>
      </w:r>
      <w:r w:rsidR="00782B12" w:rsidRPr="005C029F">
        <w:rPr>
          <w:rFonts w:cs="Times New Roman"/>
          <w:szCs w:val="28"/>
        </w:rPr>
        <w:t xml:space="preserve">substantially </w:t>
      </w:r>
      <w:r w:rsidR="005D5108" w:rsidRPr="005C029F">
        <w:rPr>
          <w:rFonts w:cs="Times New Roman"/>
          <w:szCs w:val="28"/>
        </w:rPr>
        <w:t>relax i</w:t>
      </w:r>
      <w:r w:rsidRPr="005C029F">
        <w:rPr>
          <w:rFonts w:cs="Times New Roman"/>
          <w:szCs w:val="28"/>
        </w:rPr>
        <w:t xml:space="preserve">ntra-guild predation pressure </w:t>
      </w:r>
      <w:r w:rsidR="005723B1" w:rsidRPr="005C029F">
        <w:rPr>
          <w:rFonts w:cs="Times New Roman"/>
          <w:szCs w:val="28"/>
        </w:rPr>
        <w:fldChar w:fldCharType="begin"/>
      </w:r>
      <w:r w:rsidR="002D78D0">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5C029F">
        <w:rPr>
          <w:rFonts w:cs="Times New Roman"/>
          <w:szCs w:val="28"/>
        </w:rPr>
        <w:fldChar w:fldCharType="separate"/>
      </w:r>
      <w:r w:rsidR="002D78D0">
        <w:rPr>
          <w:rFonts w:cs="Times New Roman"/>
          <w:noProof/>
          <w:szCs w:val="28"/>
        </w:rPr>
        <w:t>(Finke and Denno, 2006; Janssen</w:t>
      </w:r>
      <w:r w:rsidR="002D78D0" w:rsidRPr="002D78D0">
        <w:rPr>
          <w:rFonts w:cs="Times New Roman"/>
          <w:i/>
          <w:noProof/>
          <w:szCs w:val="28"/>
        </w:rPr>
        <w:t xml:space="preserve"> et al.</w:t>
      </w:r>
      <w:r w:rsidR="002D78D0">
        <w:rPr>
          <w:rFonts w:cs="Times New Roman"/>
          <w:noProof/>
          <w:szCs w:val="28"/>
        </w:rPr>
        <w:t>, 2007)</w:t>
      </w:r>
      <w:r w:rsidR="005723B1" w:rsidRPr="005C029F">
        <w:rPr>
          <w:rFonts w:cs="Times New Roman"/>
          <w:szCs w:val="28"/>
        </w:rPr>
        <w:fldChar w:fldCharType="end"/>
      </w:r>
      <w:r w:rsidR="00782B12" w:rsidRPr="005C029F">
        <w:rPr>
          <w:rFonts w:cs="Times New Roman"/>
          <w:szCs w:val="28"/>
        </w:rPr>
        <w:t xml:space="preserve">. </w:t>
      </w:r>
      <w:r w:rsidR="004F1203">
        <w:rPr>
          <w:rFonts w:cs="Times New Roman"/>
          <w:szCs w:val="28"/>
        </w:rPr>
        <w:t xml:space="preserve"> </w:t>
      </w:r>
      <w:r w:rsidR="00ED5BF1" w:rsidRPr="005C029F">
        <w:rPr>
          <w:rFonts w:cs="Times New Roman"/>
          <w:szCs w:val="28"/>
        </w:rPr>
        <w:t>Regardless</w:t>
      </w:r>
      <w:r w:rsidRPr="005C029F">
        <w:rPr>
          <w:rFonts w:cs="Times New Roman"/>
          <w:szCs w:val="28"/>
        </w:rPr>
        <w:t>, we caution that our diet estimates of predators (without predator-predator interference) might not apply to systems where intra-guild predation prevails</w:t>
      </w:r>
      <w:r w:rsidR="003869D6" w:rsidRPr="005C029F">
        <w:rPr>
          <w:rFonts w:cs="Times New Roman"/>
          <w:szCs w:val="28"/>
        </w:rPr>
        <w:t>.</w:t>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6FE6F632"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r w:rsidRPr="005C029F">
        <w:rPr>
          <w:rFonts w:cs="Times New Roman"/>
        </w:rPr>
        <w:t xml:space="preserve">tool </w:t>
      </w:r>
      <w:r w:rsidR="00FB5E74">
        <w:rPr>
          <w:rFonts w:cs="Times New Roman"/>
        </w:rPr>
        <w:t xml:space="preserve">for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GAPs</w:t>
      </w:r>
      <w:r w:rsidR="006D0326">
        <w:rPr>
          <w:rFonts w:cs="Times New Roman"/>
          <w:szCs w:val="28"/>
        </w:rPr>
        <w:t xml:space="preserve"> (spiders and ladybeetles) over the rice growth season</w:t>
      </w:r>
      <w:r w:rsidRPr="005C029F">
        <w:rPr>
          <w:rFonts w:cs="Times New Roman"/>
          <w:szCs w:val="28"/>
        </w:rPr>
        <w:t xml:space="preserve"> and identifying the underlying mechanisms for enemy-pest interactions in rice farms over three consecutive years. </w:t>
      </w:r>
      <w:r w:rsidR="00670ECB">
        <w:rPr>
          <w:rFonts w:cs="Times New Roman"/>
          <w:szCs w:val="28"/>
        </w:rPr>
        <w:t xml:space="preserve"> </w:t>
      </w:r>
      <w:r w:rsidRPr="005C029F">
        <w:rPr>
          <w:rFonts w:cs="Times New Roman"/>
          <w:szCs w:val="28"/>
        </w:rPr>
        <w:t xml:space="preserve">The results show a high proportion of rice pests in </w:t>
      </w:r>
      <w:proofErr w:type="spellStart"/>
      <w:r w:rsidR="00136B3C" w:rsidRPr="005C029F">
        <w:rPr>
          <w:rFonts w:cs="Times New Roman"/>
          <w:szCs w:val="28"/>
        </w:rPr>
        <w:t>GAPs’</w:t>
      </w:r>
      <w:proofErr w:type="spellEnd"/>
      <w:r w:rsidR="00136B3C" w:rsidRPr="005C029F">
        <w:rPr>
          <w:rFonts w:cs="Times New Roman"/>
          <w:szCs w:val="28"/>
        </w:rPr>
        <w:t xml:space="preserve"> </w:t>
      </w:r>
      <w:r w:rsidRPr="005C029F">
        <w:rPr>
          <w:rFonts w:cs="Times New Roman"/>
          <w:szCs w:val="28"/>
        </w:rPr>
        <w:t>diet</w:t>
      </w:r>
      <w:r w:rsidR="00FB5E74">
        <w:rPr>
          <w:rFonts w:cs="Times New Roman"/>
          <w:szCs w:val="28"/>
        </w:rPr>
        <w:t>s</w:t>
      </w:r>
      <w:r w:rsidRPr="005C029F">
        <w:rPr>
          <w:rFonts w:cs="Times New Roman"/>
          <w:szCs w:val="28"/>
        </w:rPr>
        <w:t xml:space="preserve"> in both 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(when rice plants are fruiting and pests are abundant).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w:t>
      </w:r>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the potential 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lastRenderedPageBreak/>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r w:rsidR="007D0EBD">
        <w:rPr>
          <w:rFonts w:cs="Times New Roman"/>
        </w:rPr>
        <w:t xml:space="preserve">, such as </w:t>
      </w:r>
      <w:r w:rsidR="00353120">
        <w:rPr>
          <w:rFonts w:cs="Times New Roman"/>
          <w:szCs w:val="28"/>
        </w:rPr>
        <w:t>maintaining healthy populations of these predators</w:t>
      </w:r>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 xml:space="preserve">Brooks, M.E., Kristensen, K., Van Benthem, K.J., Magnusson, A., Berg, C.W., Nielsen, A., Skaug, H.J., Machler, M., Bolker, B.M., 2017. glmmTMB balances speed and flexibility </w:t>
      </w:r>
      <w:r>
        <w:rPr>
          <w:rFonts w:ascii="Times New Roman" w:hAnsi="Times New Roman" w:cs="Times New Roman"/>
          <w:sz w:val="24"/>
          <w:szCs w:val="24"/>
          <w:lang w:eastAsia="zh-CN"/>
        </w:rPr>
        <w:lastRenderedPageBreak/>
        <w:t>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Abrego, N., Gravel, D., Huotari, T., Vesterinen, E.J., Roslin, T., 2019. Assessing changes in arthropod predator–prey interactions through DNA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lastRenderedPageBreak/>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Krey, K.L., Blubaugh, C.K., Chapman, E.G., Lynch, C.A., Snyder, G.B., Jensen, A.S., Fu, Z., Prischmann-Voldseth, D.A., Harwood, J.D., Snyder, W.E., 2017. Generalist predators 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Stock, B.C., Jackson, A.L., Ward, E.J., Parnell, A.C., Phillips, D.L., Semmens, B.X., 2018. Analyzing mixing systems using a new generation of Bayesian tracer mixing models. PeerJ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0C0DBBBA" w:rsidR="00552C5D" w:rsidRDefault="00552C5D" w:rsidP="00E02C50">
      <w:pPr>
        <w:jc w:val="left"/>
        <w:rPr>
          <w:rFonts w:cs="Times New Roman"/>
          <w:b/>
        </w:rPr>
      </w:pPr>
      <w:r>
        <w:rPr>
          <w:rFonts w:cs="Times New Roman"/>
          <w:b/>
        </w:rPr>
        <w:lastRenderedPageBreak/>
        <w:t>Tables with captions</w:t>
      </w:r>
    </w:p>
    <w:p w14:paraId="2798757A" w14:textId="77777777" w:rsidR="00552C5D" w:rsidRDefault="00552C5D" w:rsidP="00E02C50">
      <w:pPr>
        <w:jc w:val="left"/>
        <w:rPr>
          <w:rFonts w:cs="Times New Roman"/>
          <w:b/>
        </w:rPr>
      </w:pPr>
    </w:p>
    <w:p w14:paraId="74A57EEA" w14:textId="66EE32E1" w:rsidR="00223CAC" w:rsidRDefault="00E02C50" w:rsidP="00E02C50">
      <w:pPr>
        <w:jc w:val="left"/>
        <w:rPr>
          <w:rFonts w:cs="Times New Roman"/>
        </w:rPr>
      </w:pPr>
      <w:r w:rsidRPr="00E02C50">
        <w:rPr>
          <w:rFonts w:cs="Times New Roman"/>
          <w:b/>
        </w:rPr>
        <w:t>Table 1.</w:t>
      </w:r>
      <w:r w:rsidRPr="00BB0BA4">
        <w:rPr>
          <w:rFonts w:cs="Times New Roman"/>
        </w:rPr>
        <w:t xml:space="preserve"> </w:t>
      </w:r>
      <w:r>
        <w:rPr>
          <w:rFonts w:cs="Times New Roman"/>
        </w:rPr>
        <w:t xml:space="preserve"> </w:t>
      </w:r>
      <w:r w:rsidRPr="00BB0BA4">
        <w:rPr>
          <w:rFonts w:cs="Times New Roman"/>
        </w:rPr>
        <w:t xml:space="preserve">Statistical results from </w:t>
      </w:r>
      <w:r w:rsidR="0079439C">
        <w:rPr>
          <w:rFonts w:cs="Times New Roman"/>
        </w:rPr>
        <w:t>GLM</w:t>
      </w:r>
      <w:r w:rsidR="00E42155">
        <w:rPr>
          <w:rFonts w:cs="Times New Roman"/>
        </w:rPr>
        <w:t>M</w:t>
      </w:r>
      <w:r w:rsidR="0079439C">
        <w:rPr>
          <w:rFonts w:cs="Times New Roman"/>
        </w:rPr>
        <w:t xml:space="preserve"> </w:t>
      </w:r>
      <w:r w:rsidRPr="005C029F">
        <w:rPr>
          <w:rFonts w:cs="Times New Roman"/>
        </w:rPr>
        <w:t xml:space="preserve">beta regression models </w:t>
      </w:r>
      <w:r>
        <w:rPr>
          <w:rFonts w:cs="Times New Roman"/>
        </w:rPr>
        <w:t>for examining the effects of abiotic and biotic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proofErr w:type="spellStart"/>
            <w:r>
              <w:rPr>
                <w:rFonts w:cs="Times New Roman"/>
                <w:b w:val="0"/>
                <w:i/>
                <w:color w:val="auto"/>
                <w:sz w:val="22"/>
              </w:rPr>
              <w:t>d.f.</w:t>
            </w:r>
            <w:proofErr w:type="spellEnd"/>
          </w:p>
        </w:tc>
        <w:tc>
          <w:tcPr>
            <w:tcW w:w="1426" w:type="dxa"/>
            <w:shd w:val="clear" w:color="auto" w:fill="auto"/>
            <w:vAlign w:val="center"/>
          </w:tcPr>
          <w:p w14:paraId="79097C4C"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i/>
                <w:color w:val="auto"/>
                <w:sz w:val="22"/>
              </w:rPr>
              <w:t xml:space="preserve">    χ</w:t>
            </w:r>
            <w:r>
              <w:rPr>
                <w:rFonts w:cs="Times New Roman"/>
                <w:b w:val="0"/>
                <w:color w:val="auto"/>
                <w:sz w:val="22"/>
                <w:vertAlign w:val="superscript"/>
              </w:rPr>
              <w:t>2</w:t>
            </w:r>
          </w:p>
        </w:tc>
        <w:tc>
          <w:tcPr>
            <w:tcW w:w="1417" w:type="dxa"/>
            <w:shd w:val="clear" w:color="auto" w:fill="auto"/>
            <w:vAlign w:val="center"/>
          </w:tcPr>
          <w:p w14:paraId="7BF2617F"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r>
              <w:rPr>
                <w:rFonts w:cs="Times New Roman"/>
                <w:b w:val="0"/>
                <w:i/>
                <w:color w:val="auto"/>
                <w:sz w:val="22"/>
              </w:rPr>
              <w:t xml:space="preserve">    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r w:rsidRPr="00E02C50">
        <w:rPr>
          <w:rFonts w:cs="Times New Roman"/>
          <w:b/>
        </w:rPr>
        <w:lastRenderedPageBreak/>
        <w:t>Table 2.</w:t>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335716EA"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1C82B1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0721069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22119D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16B253EA"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73924C9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r w:rsidRPr="00E02C50">
        <w:rPr>
          <w:rFonts w:cs="Times New Roman"/>
          <w:b/>
        </w:rPr>
        <w:lastRenderedPageBreak/>
        <w:t>Table 3.</w:t>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0B220A5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021CC3B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6E1B538E"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76D4A4B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32C6352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343CE9C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2D098C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73F6495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00423C8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r w:rsidRPr="00E42155">
        <w:rPr>
          <w:rFonts w:cs="Times New Roman"/>
          <w:b/>
          <w:szCs w:val="24"/>
        </w:rPr>
        <w:lastRenderedPageBreak/>
        <w:t>Figure</w:t>
      </w:r>
      <w:r w:rsidR="002C00BE" w:rsidRPr="00E42155">
        <w:rPr>
          <w:rFonts w:cs="Times New Roman"/>
          <w:b/>
          <w:szCs w:val="24"/>
        </w:rPr>
        <w:t>s</w:t>
      </w:r>
    </w:p>
    <w:p w14:paraId="70DF5B3B" w14:textId="77777777" w:rsidR="00E42155" w:rsidRPr="00DF0325" w:rsidRDefault="00E42155" w:rsidP="00DF0325">
      <w:pPr>
        <w:jc w:val="left"/>
        <w:rPr>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6E9E53FA"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 xml:space="preserve">The proportion 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7CBDAC57" w14:textId="73387647" w:rsidR="00DF0325" w:rsidRDefault="00DF0325">
      <w:pPr>
        <w:spacing w:after="0" w:line="240" w:lineRule="auto"/>
        <w:jc w:val="left"/>
        <w:rPr>
          <w:rFonts w:cs="Times New Roman"/>
        </w:rPr>
      </w:pPr>
      <w:r>
        <w:rPr>
          <w:rFonts w:cs="Times New Roman"/>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5E6E1C63">
            <wp:extent cx="4728301" cy="5516351"/>
            <wp:effectExtent l="0" t="0" r="0" b="0"/>
            <wp:docPr id="1" name="圖片 1" descr="D:\CK Research\Dr. 林裕彬 and LEGATO\Agroecology 2015-10\Manuscript\Manuscript 2 to Agriculture, Ecosystems &amp; Environment\Revision 2023-1106\Figure files\Figure 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 Research\Dr. 林裕彬 and LEGATO\Agroecology 2015-10\Manuscript\Manuscript 2 to Agriculture, Ecosystems &amp; Environment\Revision 2023-1106\Figure files\Figure 2.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9713"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0220A065" w14:textId="12131CE9" w:rsidR="00E02C50" w:rsidRPr="005C029F" w:rsidRDefault="00E02C50" w:rsidP="00E02C50">
      <w:pPr>
        <w:jc w:val="center"/>
        <w:rPr>
          <w:rFonts w:cs="Times New Roman"/>
          <w:color w:val="FF0000"/>
        </w:rPr>
      </w:pPr>
    </w:p>
    <w:sectPr w:rsidR="00E02C50" w:rsidRPr="005C029F" w:rsidSect="00C30B66">
      <w:footerReference w:type="default" r:id="rId15"/>
      <w:pgSz w:w="12240" w:h="15840" w:code="1"/>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Gen-Chang Hsu" w:date="2024-08-18T15:29:00Z" w:initials="GH">
    <w:p w14:paraId="7D64B1EF" w14:textId="77777777" w:rsidR="008A6708" w:rsidRDefault="009F0917" w:rsidP="008A6708">
      <w:pPr>
        <w:pStyle w:val="CommentText"/>
        <w:jc w:val="left"/>
      </w:pPr>
      <w:r>
        <w:rPr>
          <w:rStyle w:val="CommentReference"/>
        </w:rPr>
        <w:annotationRef/>
      </w:r>
      <w:r w:rsidR="008A6708">
        <w:t>Add citations to this sentence (in response to Reviewer 1’s comment 6):</w:t>
      </w:r>
    </w:p>
    <w:p w14:paraId="1B0B077A" w14:textId="77777777" w:rsidR="008A6708" w:rsidRDefault="008A6708" w:rsidP="008A6708">
      <w:pPr>
        <w:pStyle w:val="CommentText"/>
        <w:jc w:val="left"/>
      </w:pPr>
    </w:p>
    <w:p w14:paraId="112A8B4C" w14:textId="77777777" w:rsidR="008A6708" w:rsidRDefault="008A6708" w:rsidP="008A6708">
      <w:pPr>
        <w:pStyle w:val="CommentText"/>
        <w:numPr>
          <w:ilvl w:val="0"/>
          <w:numId w:val="8"/>
        </w:numPr>
        <w:jc w:val="left"/>
      </w:pPr>
      <w:r>
        <w:rPr>
          <w:color w:val="222222"/>
          <w:highlight w:val="white"/>
        </w:rPr>
        <w:t>Power, A. G. (2010). Ecosystem services and agriculture: tradeoffs and synergies. </w:t>
      </w:r>
      <w:r>
        <w:rPr>
          <w:i/>
          <w:iCs/>
          <w:color w:val="222222"/>
          <w:highlight w:val="white"/>
        </w:rPr>
        <w:t>Philosophical transactions of the royal society B: biological sciences</w:t>
      </w:r>
      <w:r>
        <w:rPr>
          <w:color w:val="222222"/>
          <w:highlight w:val="white"/>
        </w:rPr>
        <w:t>, </w:t>
      </w:r>
      <w:r>
        <w:rPr>
          <w:i/>
          <w:iCs/>
          <w:color w:val="222222"/>
          <w:highlight w:val="white"/>
        </w:rPr>
        <w:t>365</w:t>
      </w:r>
      <w:r>
        <w:rPr>
          <w:color w:val="222222"/>
          <w:highlight w:val="white"/>
        </w:rPr>
        <w:t>(1554), 2959-2971.</w:t>
      </w:r>
      <w:r>
        <w:t xml:space="preserve"> </w:t>
      </w:r>
      <w:r>
        <w:br/>
      </w:r>
    </w:p>
    <w:p w14:paraId="7DA2F0EA" w14:textId="77777777" w:rsidR="008A6708" w:rsidRDefault="008A6708" w:rsidP="008A6708">
      <w:pPr>
        <w:pStyle w:val="CommentText"/>
        <w:numPr>
          <w:ilvl w:val="0"/>
          <w:numId w:val="8"/>
        </w:numPr>
        <w:jc w:val="left"/>
      </w:pPr>
      <w:r>
        <w:rPr>
          <w:color w:val="222222"/>
          <w:highlight w:val="white"/>
        </w:rPr>
        <w:t>Baker, B. P., Green, T. A., &amp; Loker, A. J. (2020). Biological control and integrated pest management in organic and conventional systems. </w:t>
      </w:r>
      <w:r>
        <w:rPr>
          <w:i/>
          <w:iCs/>
          <w:color w:val="222222"/>
          <w:highlight w:val="white"/>
        </w:rPr>
        <w:t>Biological Control</w:t>
      </w:r>
      <w:r>
        <w:rPr>
          <w:color w:val="222222"/>
          <w:highlight w:val="white"/>
        </w:rPr>
        <w:t>, </w:t>
      </w:r>
      <w:r>
        <w:rPr>
          <w:i/>
          <w:iCs/>
          <w:color w:val="222222"/>
          <w:highlight w:val="white"/>
        </w:rPr>
        <w:t>140</w:t>
      </w:r>
      <w:r>
        <w:rPr>
          <w:color w:val="222222"/>
          <w:highlight w:val="white"/>
        </w:rPr>
        <w:t>, 104095.</w:t>
      </w:r>
      <w:r>
        <w:t xml:space="preserve"> </w:t>
      </w:r>
    </w:p>
  </w:comment>
  <w:comment w:id="3" w:author="Gen-Chang Hsu" w:date="2024-08-18T15:42:00Z" w:initials="GH">
    <w:p w14:paraId="20C51E26" w14:textId="77777777" w:rsidR="003A1A71" w:rsidRDefault="008A6708" w:rsidP="003A1A71">
      <w:pPr>
        <w:pStyle w:val="CommentText"/>
        <w:jc w:val="left"/>
      </w:pPr>
      <w:r>
        <w:rPr>
          <w:rStyle w:val="CommentReference"/>
        </w:rPr>
        <w:annotationRef/>
      </w:r>
      <w:r w:rsidR="003A1A71">
        <w:t>I think we can rephrase this sentence a bit (in response to Reviewer 1’s comment 7):</w:t>
      </w:r>
    </w:p>
    <w:p w14:paraId="45226B0D" w14:textId="77777777" w:rsidR="003A1A71" w:rsidRDefault="003A1A71" w:rsidP="003A1A71">
      <w:pPr>
        <w:pStyle w:val="CommentText"/>
        <w:jc w:val="left"/>
      </w:pPr>
    </w:p>
    <w:p w14:paraId="00BD5E20" w14:textId="77777777" w:rsidR="003A1A71" w:rsidRDefault="003A1A71" w:rsidP="003A1A71">
      <w:pPr>
        <w:pStyle w:val="CommentText"/>
        <w:jc w:val="left"/>
      </w:pPr>
      <w:r>
        <w:t>“Despite the polyphagous nature of GAPs, we expected them to consistently consume high proportions of rice pests in their diet at the late crop stages over years because of high prey availability (high pest densities) in the late growing season.”</w:t>
      </w:r>
    </w:p>
  </w:comment>
  <w:comment w:id="5" w:author="Gen-Chang Hsu" w:date="2024-08-17T22:06:00Z" w:initials="GH">
    <w:p w14:paraId="16F4A0CB" w14:textId="26AD320C" w:rsidR="00D65284" w:rsidRDefault="00D65284" w:rsidP="00D65284">
      <w:pPr>
        <w:pStyle w:val="CommentText"/>
        <w:jc w:val="left"/>
      </w:pPr>
      <w:r>
        <w:rPr>
          <w:rStyle w:val="CommentReference"/>
        </w:rPr>
        <w:annotationRef/>
      </w:r>
      <w:r>
        <w:t>Reviewer 1 suggested mentioning that the samples in year 2018 were the same as those in our previous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DA2F0EA" w15:done="0"/>
  <w15:commentEx w15:paraId="00BD5E20" w15:done="0"/>
  <w15:commentEx w15:paraId="16F4A0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F068E05" w16cex:dateUtc="2024-08-18T19:29:00Z"/>
  <w16cex:commentExtensible w16cex:durableId="31FE3270" w16cex:dateUtc="2024-08-18T19:42:00Z"/>
  <w16cex:commentExtensible w16cex:durableId="58C96117" w16cex:dateUtc="2024-08-18T02: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A2F0EA" w16cid:durableId="3F068E05"/>
  <w16cid:commentId w16cid:paraId="00BD5E20" w16cid:durableId="31FE3270"/>
  <w16cid:commentId w16cid:paraId="16F4A0CB" w16cid:durableId="58C961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041F36" w14:textId="77777777" w:rsidR="00721438" w:rsidRDefault="00721438">
      <w:pPr>
        <w:spacing w:line="240" w:lineRule="auto"/>
      </w:pPr>
      <w:r>
        <w:separator/>
      </w:r>
    </w:p>
  </w:endnote>
  <w:endnote w:type="continuationSeparator" w:id="0">
    <w:p w14:paraId="4622F5B2" w14:textId="77777777" w:rsidR="00721438" w:rsidRDefault="007214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2316"/>
    </w:sdtPr>
    <w:sdtContent>
      <w:p w14:paraId="112A0485" w14:textId="69503675" w:rsidR="000D37B3" w:rsidRDefault="000D37B3">
        <w:pPr>
          <w:pStyle w:val="Footer"/>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25960B" w14:textId="77777777" w:rsidR="00721438" w:rsidRDefault="00721438">
      <w:pPr>
        <w:spacing w:after="0"/>
      </w:pPr>
      <w:r>
        <w:separator/>
      </w:r>
    </w:p>
  </w:footnote>
  <w:footnote w:type="continuationSeparator" w:id="0">
    <w:p w14:paraId="3E1E0ECD" w14:textId="77777777" w:rsidR="00721438" w:rsidRDefault="0072143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E7257BD"/>
    <w:multiLevelType w:val="hybridMultilevel"/>
    <w:tmpl w:val="8D20A294"/>
    <w:lvl w:ilvl="0" w:tplc="805CD2DA">
      <w:start w:val="1"/>
      <w:numFmt w:val="decimal"/>
      <w:lvlText w:val="%1."/>
      <w:lvlJc w:val="left"/>
      <w:pPr>
        <w:ind w:left="1020" w:hanging="360"/>
      </w:pPr>
    </w:lvl>
    <w:lvl w:ilvl="1" w:tplc="A19A090E">
      <w:start w:val="1"/>
      <w:numFmt w:val="decimal"/>
      <w:lvlText w:val="%2."/>
      <w:lvlJc w:val="left"/>
      <w:pPr>
        <w:ind w:left="1020" w:hanging="360"/>
      </w:pPr>
    </w:lvl>
    <w:lvl w:ilvl="2" w:tplc="D7C2C606">
      <w:start w:val="1"/>
      <w:numFmt w:val="decimal"/>
      <w:lvlText w:val="%3."/>
      <w:lvlJc w:val="left"/>
      <w:pPr>
        <w:ind w:left="1020" w:hanging="360"/>
      </w:pPr>
    </w:lvl>
    <w:lvl w:ilvl="3" w:tplc="7E7CBFB2">
      <w:start w:val="1"/>
      <w:numFmt w:val="decimal"/>
      <w:lvlText w:val="%4."/>
      <w:lvlJc w:val="left"/>
      <w:pPr>
        <w:ind w:left="1020" w:hanging="360"/>
      </w:pPr>
    </w:lvl>
    <w:lvl w:ilvl="4" w:tplc="9B06ABB4">
      <w:start w:val="1"/>
      <w:numFmt w:val="decimal"/>
      <w:lvlText w:val="%5."/>
      <w:lvlJc w:val="left"/>
      <w:pPr>
        <w:ind w:left="1020" w:hanging="360"/>
      </w:pPr>
    </w:lvl>
    <w:lvl w:ilvl="5" w:tplc="A4EC99D8">
      <w:start w:val="1"/>
      <w:numFmt w:val="decimal"/>
      <w:lvlText w:val="%6."/>
      <w:lvlJc w:val="left"/>
      <w:pPr>
        <w:ind w:left="1020" w:hanging="360"/>
      </w:pPr>
    </w:lvl>
    <w:lvl w:ilvl="6" w:tplc="6BB2FF2E">
      <w:start w:val="1"/>
      <w:numFmt w:val="decimal"/>
      <w:lvlText w:val="%7."/>
      <w:lvlJc w:val="left"/>
      <w:pPr>
        <w:ind w:left="1020" w:hanging="360"/>
      </w:pPr>
    </w:lvl>
    <w:lvl w:ilvl="7" w:tplc="3CEC8C46">
      <w:start w:val="1"/>
      <w:numFmt w:val="decimal"/>
      <w:lvlText w:val="%8."/>
      <w:lvlJc w:val="left"/>
      <w:pPr>
        <w:ind w:left="1020" w:hanging="360"/>
      </w:pPr>
    </w:lvl>
    <w:lvl w:ilvl="8" w:tplc="C2E69A6A">
      <w:start w:val="1"/>
      <w:numFmt w:val="decimal"/>
      <w:lvlText w:val="%9."/>
      <w:lvlJc w:val="left"/>
      <w:pPr>
        <w:ind w:left="1020" w:hanging="360"/>
      </w:pPr>
    </w:lvl>
  </w:abstractNum>
  <w:abstractNum w:abstractNumId="3"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226DC8"/>
    <w:multiLevelType w:val="hybridMultilevel"/>
    <w:tmpl w:val="C5EC7792"/>
    <w:lvl w:ilvl="0" w:tplc="976A2E3A">
      <w:start w:val="1"/>
      <w:numFmt w:val="decimal"/>
      <w:lvlText w:val="%1."/>
      <w:lvlJc w:val="left"/>
      <w:pPr>
        <w:ind w:left="720" w:hanging="360"/>
      </w:pPr>
    </w:lvl>
    <w:lvl w:ilvl="1" w:tplc="C4F6AD1A">
      <w:start w:val="1"/>
      <w:numFmt w:val="decimal"/>
      <w:lvlText w:val="%2."/>
      <w:lvlJc w:val="left"/>
      <w:pPr>
        <w:ind w:left="720" w:hanging="360"/>
      </w:pPr>
    </w:lvl>
    <w:lvl w:ilvl="2" w:tplc="512C65BE">
      <w:start w:val="1"/>
      <w:numFmt w:val="decimal"/>
      <w:lvlText w:val="%3."/>
      <w:lvlJc w:val="left"/>
      <w:pPr>
        <w:ind w:left="720" w:hanging="360"/>
      </w:pPr>
    </w:lvl>
    <w:lvl w:ilvl="3" w:tplc="C9D0DDA2">
      <w:start w:val="1"/>
      <w:numFmt w:val="decimal"/>
      <w:lvlText w:val="%4."/>
      <w:lvlJc w:val="left"/>
      <w:pPr>
        <w:ind w:left="720" w:hanging="360"/>
      </w:pPr>
    </w:lvl>
    <w:lvl w:ilvl="4" w:tplc="3CA0218E">
      <w:start w:val="1"/>
      <w:numFmt w:val="decimal"/>
      <w:lvlText w:val="%5."/>
      <w:lvlJc w:val="left"/>
      <w:pPr>
        <w:ind w:left="720" w:hanging="360"/>
      </w:pPr>
    </w:lvl>
    <w:lvl w:ilvl="5" w:tplc="A3546E7A">
      <w:start w:val="1"/>
      <w:numFmt w:val="decimal"/>
      <w:lvlText w:val="%6."/>
      <w:lvlJc w:val="left"/>
      <w:pPr>
        <w:ind w:left="720" w:hanging="360"/>
      </w:pPr>
    </w:lvl>
    <w:lvl w:ilvl="6" w:tplc="AA9A7D96">
      <w:start w:val="1"/>
      <w:numFmt w:val="decimal"/>
      <w:lvlText w:val="%7."/>
      <w:lvlJc w:val="left"/>
      <w:pPr>
        <w:ind w:left="720" w:hanging="360"/>
      </w:pPr>
    </w:lvl>
    <w:lvl w:ilvl="7" w:tplc="724AEECC">
      <w:start w:val="1"/>
      <w:numFmt w:val="decimal"/>
      <w:lvlText w:val="%8."/>
      <w:lvlJc w:val="left"/>
      <w:pPr>
        <w:ind w:left="720" w:hanging="360"/>
      </w:pPr>
    </w:lvl>
    <w:lvl w:ilvl="8" w:tplc="C50838DE">
      <w:start w:val="1"/>
      <w:numFmt w:val="decimal"/>
      <w:lvlText w:val="%9."/>
      <w:lvlJc w:val="left"/>
      <w:pPr>
        <w:ind w:left="720" w:hanging="360"/>
      </w:pPr>
    </w:lvl>
  </w:abstractNum>
  <w:abstractNum w:abstractNumId="7"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82289">
    <w:abstractNumId w:val="1"/>
  </w:num>
  <w:num w:numId="2" w16cid:durableId="197355967">
    <w:abstractNumId w:val="0"/>
  </w:num>
  <w:num w:numId="3" w16cid:durableId="2034263281">
    <w:abstractNumId w:val="4"/>
  </w:num>
  <w:num w:numId="4" w16cid:durableId="1587810531">
    <w:abstractNumId w:val="7"/>
  </w:num>
  <w:num w:numId="5" w16cid:durableId="318730555">
    <w:abstractNumId w:val="3"/>
  </w:num>
  <w:num w:numId="6" w16cid:durableId="1475373851">
    <w:abstractNumId w:val="5"/>
  </w:num>
  <w:num w:numId="7" w16cid:durableId="563369704">
    <w:abstractNumId w:val="2"/>
  </w:num>
  <w:num w:numId="8" w16cid:durableId="31064464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trackRevisions/>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BF3"/>
    <w:rsid w:val="00003EE5"/>
    <w:rsid w:val="00004624"/>
    <w:rsid w:val="0000463B"/>
    <w:rsid w:val="00004AEF"/>
    <w:rsid w:val="00004CB1"/>
    <w:rsid w:val="0000525C"/>
    <w:rsid w:val="00005E76"/>
    <w:rsid w:val="000078FC"/>
    <w:rsid w:val="00007C30"/>
    <w:rsid w:val="0001020D"/>
    <w:rsid w:val="000113F6"/>
    <w:rsid w:val="00013048"/>
    <w:rsid w:val="00013C53"/>
    <w:rsid w:val="000149C2"/>
    <w:rsid w:val="00014AF1"/>
    <w:rsid w:val="0001519A"/>
    <w:rsid w:val="000156FA"/>
    <w:rsid w:val="000172F2"/>
    <w:rsid w:val="00017D43"/>
    <w:rsid w:val="000204A7"/>
    <w:rsid w:val="00020A2A"/>
    <w:rsid w:val="000217C6"/>
    <w:rsid w:val="00021B88"/>
    <w:rsid w:val="00021FBB"/>
    <w:rsid w:val="0002225A"/>
    <w:rsid w:val="000224F9"/>
    <w:rsid w:val="00022B2E"/>
    <w:rsid w:val="000231D7"/>
    <w:rsid w:val="00023EDD"/>
    <w:rsid w:val="000250B1"/>
    <w:rsid w:val="00025B16"/>
    <w:rsid w:val="000264AA"/>
    <w:rsid w:val="0002651C"/>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600B7"/>
    <w:rsid w:val="00060F89"/>
    <w:rsid w:val="00061BE1"/>
    <w:rsid w:val="00061C59"/>
    <w:rsid w:val="00061E6A"/>
    <w:rsid w:val="00062BF0"/>
    <w:rsid w:val="00062FF4"/>
    <w:rsid w:val="000635D3"/>
    <w:rsid w:val="000648D6"/>
    <w:rsid w:val="0006502E"/>
    <w:rsid w:val="0006584E"/>
    <w:rsid w:val="00065F7A"/>
    <w:rsid w:val="00066EB6"/>
    <w:rsid w:val="000670F1"/>
    <w:rsid w:val="0007086E"/>
    <w:rsid w:val="0007115E"/>
    <w:rsid w:val="0007116C"/>
    <w:rsid w:val="00071B53"/>
    <w:rsid w:val="00071CCE"/>
    <w:rsid w:val="00071F2B"/>
    <w:rsid w:val="0007203F"/>
    <w:rsid w:val="00072C69"/>
    <w:rsid w:val="0007315A"/>
    <w:rsid w:val="00074BF0"/>
    <w:rsid w:val="000753E1"/>
    <w:rsid w:val="00075790"/>
    <w:rsid w:val="00075F3D"/>
    <w:rsid w:val="0007643E"/>
    <w:rsid w:val="00076670"/>
    <w:rsid w:val="000776ED"/>
    <w:rsid w:val="00077716"/>
    <w:rsid w:val="000779E9"/>
    <w:rsid w:val="00080077"/>
    <w:rsid w:val="0008367E"/>
    <w:rsid w:val="00083818"/>
    <w:rsid w:val="00084F7D"/>
    <w:rsid w:val="00086060"/>
    <w:rsid w:val="000879DD"/>
    <w:rsid w:val="00087CC9"/>
    <w:rsid w:val="00087F1A"/>
    <w:rsid w:val="00091F51"/>
    <w:rsid w:val="00092975"/>
    <w:rsid w:val="00093245"/>
    <w:rsid w:val="00093B26"/>
    <w:rsid w:val="00094128"/>
    <w:rsid w:val="000950E0"/>
    <w:rsid w:val="0009527C"/>
    <w:rsid w:val="00095721"/>
    <w:rsid w:val="00095909"/>
    <w:rsid w:val="00096314"/>
    <w:rsid w:val="0009699C"/>
    <w:rsid w:val="000A0758"/>
    <w:rsid w:val="000A0A82"/>
    <w:rsid w:val="000A0C47"/>
    <w:rsid w:val="000A1584"/>
    <w:rsid w:val="000A1BEC"/>
    <w:rsid w:val="000A1D47"/>
    <w:rsid w:val="000A267D"/>
    <w:rsid w:val="000A3F52"/>
    <w:rsid w:val="000A4536"/>
    <w:rsid w:val="000A570E"/>
    <w:rsid w:val="000A7983"/>
    <w:rsid w:val="000A7E3B"/>
    <w:rsid w:val="000B2BD9"/>
    <w:rsid w:val="000B38EC"/>
    <w:rsid w:val="000B3AF1"/>
    <w:rsid w:val="000B4181"/>
    <w:rsid w:val="000B44A7"/>
    <w:rsid w:val="000B46D9"/>
    <w:rsid w:val="000B4B33"/>
    <w:rsid w:val="000B567F"/>
    <w:rsid w:val="000B5778"/>
    <w:rsid w:val="000B5D14"/>
    <w:rsid w:val="000B5EE0"/>
    <w:rsid w:val="000B5F73"/>
    <w:rsid w:val="000B6209"/>
    <w:rsid w:val="000B6F99"/>
    <w:rsid w:val="000B700A"/>
    <w:rsid w:val="000B753B"/>
    <w:rsid w:val="000B75C1"/>
    <w:rsid w:val="000C0BC5"/>
    <w:rsid w:val="000C12C2"/>
    <w:rsid w:val="000C18E9"/>
    <w:rsid w:val="000C20B3"/>
    <w:rsid w:val="000C250E"/>
    <w:rsid w:val="000C50E4"/>
    <w:rsid w:val="000C5F48"/>
    <w:rsid w:val="000C635F"/>
    <w:rsid w:val="000C647D"/>
    <w:rsid w:val="000C75BF"/>
    <w:rsid w:val="000D062F"/>
    <w:rsid w:val="000D09BE"/>
    <w:rsid w:val="000D0D80"/>
    <w:rsid w:val="000D2070"/>
    <w:rsid w:val="000D28E8"/>
    <w:rsid w:val="000D3059"/>
    <w:rsid w:val="000D344A"/>
    <w:rsid w:val="000D3626"/>
    <w:rsid w:val="000D37B3"/>
    <w:rsid w:val="000D592F"/>
    <w:rsid w:val="000D5C02"/>
    <w:rsid w:val="000D7145"/>
    <w:rsid w:val="000E0BCA"/>
    <w:rsid w:val="000E0DD7"/>
    <w:rsid w:val="000E1428"/>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CD9"/>
    <w:rsid w:val="000F4FDA"/>
    <w:rsid w:val="000F5316"/>
    <w:rsid w:val="000F6395"/>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677C"/>
    <w:rsid w:val="00106961"/>
    <w:rsid w:val="00106964"/>
    <w:rsid w:val="00106D29"/>
    <w:rsid w:val="00107B01"/>
    <w:rsid w:val="00110F36"/>
    <w:rsid w:val="001112F0"/>
    <w:rsid w:val="00111BA6"/>
    <w:rsid w:val="00112767"/>
    <w:rsid w:val="00112B27"/>
    <w:rsid w:val="00112E77"/>
    <w:rsid w:val="00113608"/>
    <w:rsid w:val="001149CD"/>
    <w:rsid w:val="00114A81"/>
    <w:rsid w:val="0011620A"/>
    <w:rsid w:val="00116D5A"/>
    <w:rsid w:val="00116E9D"/>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268C7"/>
    <w:rsid w:val="00126C7C"/>
    <w:rsid w:val="0013131B"/>
    <w:rsid w:val="00131DFF"/>
    <w:rsid w:val="00131ED2"/>
    <w:rsid w:val="0013258F"/>
    <w:rsid w:val="00132783"/>
    <w:rsid w:val="00132D67"/>
    <w:rsid w:val="001331E2"/>
    <w:rsid w:val="0013369A"/>
    <w:rsid w:val="00134641"/>
    <w:rsid w:val="00134B51"/>
    <w:rsid w:val="00135C78"/>
    <w:rsid w:val="001368F1"/>
    <w:rsid w:val="00136B3C"/>
    <w:rsid w:val="0014076C"/>
    <w:rsid w:val="00140E76"/>
    <w:rsid w:val="0014184C"/>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2402"/>
    <w:rsid w:val="0015273A"/>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5A2"/>
    <w:rsid w:val="00160630"/>
    <w:rsid w:val="001606B7"/>
    <w:rsid w:val="00160704"/>
    <w:rsid w:val="00160FD1"/>
    <w:rsid w:val="0016142F"/>
    <w:rsid w:val="00161DD0"/>
    <w:rsid w:val="001620BE"/>
    <w:rsid w:val="00162912"/>
    <w:rsid w:val="00162FFD"/>
    <w:rsid w:val="0016360D"/>
    <w:rsid w:val="00163693"/>
    <w:rsid w:val="001639CA"/>
    <w:rsid w:val="00163BC0"/>
    <w:rsid w:val="00164297"/>
    <w:rsid w:val="00164FC0"/>
    <w:rsid w:val="00165040"/>
    <w:rsid w:val="00165307"/>
    <w:rsid w:val="0016589C"/>
    <w:rsid w:val="00165F29"/>
    <w:rsid w:val="0016692B"/>
    <w:rsid w:val="00167893"/>
    <w:rsid w:val="001704A5"/>
    <w:rsid w:val="0017166F"/>
    <w:rsid w:val="00171E30"/>
    <w:rsid w:val="00172116"/>
    <w:rsid w:val="00172B33"/>
    <w:rsid w:val="001735B5"/>
    <w:rsid w:val="00173B2E"/>
    <w:rsid w:val="0017413D"/>
    <w:rsid w:val="00174C8F"/>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1120"/>
    <w:rsid w:val="001C1520"/>
    <w:rsid w:val="001C1A46"/>
    <w:rsid w:val="001C1D30"/>
    <w:rsid w:val="001C20CB"/>
    <w:rsid w:val="001C2366"/>
    <w:rsid w:val="001C2A29"/>
    <w:rsid w:val="001C2CD1"/>
    <w:rsid w:val="001C3DEB"/>
    <w:rsid w:val="001C3DF0"/>
    <w:rsid w:val="001C46C3"/>
    <w:rsid w:val="001C476F"/>
    <w:rsid w:val="001C484E"/>
    <w:rsid w:val="001C4A4E"/>
    <w:rsid w:val="001C545F"/>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498B"/>
    <w:rsid w:val="001F518D"/>
    <w:rsid w:val="001F5652"/>
    <w:rsid w:val="001F5B55"/>
    <w:rsid w:val="001F5F58"/>
    <w:rsid w:val="001F7064"/>
    <w:rsid w:val="00200B8E"/>
    <w:rsid w:val="00202C76"/>
    <w:rsid w:val="00203CA3"/>
    <w:rsid w:val="00203EC2"/>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452B"/>
    <w:rsid w:val="002149F2"/>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F6C"/>
    <w:rsid w:val="002241BC"/>
    <w:rsid w:val="00226218"/>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79E"/>
    <w:rsid w:val="0024789C"/>
    <w:rsid w:val="002530B5"/>
    <w:rsid w:val="00253E03"/>
    <w:rsid w:val="00253EE1"/>
    <w:rsid w:val="0025615A"/>
    <w:rsid w:val="0025683B"/>
    <w:rsid w:val="00256ECB"/>
    <w:rsid w:val="00257F83"/>
    <w:rsid w:val="0026112A"/>
    <w:rsid w:val="0026143E"/>
    <w:rsid w:val="0026250A"/>
    <w:rsid w:val="002629A7"/>
    <w:rsid w:val="00262DF2"/>
    <w:rsid w:val="0026301D"/>
    <w:rsid w:val="00263635"/>
    <w:rsid w:val="00263692"/>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80246"/>
    <w:rsid w:val="00281B26"/>
    <w:rsid w:val="0028230F"/>
    <w:rsid w:val="002833FE"/>
    <w:rsid w:val="00283BD3"/>
    <w:rsid w:val="002841F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7989"/>
    <w:rsid w:val="00297D90"/>
    <w:rsid w:val="00297DF3"/>
    <w:rsid w:val="002A0194"/>
    <w:rsid w:val="002A056D"/>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3129"/>
    <w:rsid w:val="002E340C"/>
    <w:rsid w:val="002E3F05"/>
    <w:rsid w:val="002E4449"/>
    <w:rsid w:val="002E464E"/>
    <w:rsid w:val="002E4CDD"/>
    <w:rsid w:val="002E4EC2"/>
    <w:rsid w:val="002E53AC"/>
    <w:rsid w:val="002F02A4"/>
    <w:rsid w:val="002F1C8E"/>
    <w:rsid w:val="002F3214"/>
    <w:rsid w:val="002F387E"/>
    <w:rsid w:val="002F3AB6"/>
    <w:rsid w:val="002F43F9"/>
    <w:rsid w:val="002F4DE9"/>
    <w:rsid w:val="002F59D2"/>
    <w:rsid w:val="002F755C"/>
    <w:rsid w:val="002F783A"/>
    <w:rsid w:val="002F79B4"/>
    <w:rsid w:val="002F7AEF"/>
    <w:rsid w:val="00300464"/>
    <w:rsid w:val="00300A26"/>
    <w:rsid w:val="00301047"/>
    <w:rsid w:val="003010B1"/>
    <w:rsid w:val="00301577"/>
    <w:rsid w:val="003030F4"/>
    <w:rsid w:val="00303AE4"/>
    <w:rsid w:val="00304F9D"/>
    <w:rsid w:val="00305B22"/>
    <w:rsid w:val="00305BF0"/>
    <w:rsid w:val="00307172"/>
    <w:rsid w:val="0031015D"/>
    <w:rsid w:val="003102EC"/>
    <w:rsid w:val="00310D77"/>
    <w:rsid w:val="00310D81"/>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17D8F"/>
    <w:rsid w:val="0032027C"/>
    <w:rsid w:val="00320313"/>
    <w:rsid w:val="00320A0B"/>
    <w:rsid w:val="00320BEF"/>
    <w:rsid w:val="00320F0A"/>
    <w:rsid w:val="00321D97"/>
    <w:rsid w:val="00322479"/>
    <w:rsid w:val="00323DB3"/>
    <w:rsid w:val="00324FAA"/>
    <w:rsid w:val="0032521B"/>
    <w:rsid w:val="00326DB8"/>
    <w:rsid w:val="00327D0D"/>
    <w:rsid w:val="003303B3"/>
    <w:rsid w:val="00330765"/>
    <w:rsid w:val="003309A6"/>
    <w:rsid w:val="00330D6C"/>
    <w:rsid w:val="00330FA8"/>
    <w:rsid w:val="00331680"/>
    <w:rsid w:val="00331698"/>
    <w:rsid w:val="00332426"/>
    <w:rsid w:val="00332683"/>
    <w:rsid w:val="00332EDD"/>
    <w:rsid w:val="00333CDB"/>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50530"/>
    <w:rsid w:val="003511A5"/>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5943"/>
    <w:rsid w:val="00365A19"/>
    <w:rsid w:val="00366364"/>
    <w:rsid w:val="00366565"/>
    <w:rsid w:val="00366904"/>
    <w:rsid w:val="00366BE9"/>
    <w:rsid w:val="00366E1D"/>
    <w:rsid w:val="00370DAB"/>
    <w:rsid w:val="003715A2"/>
    <w:rsid w:val="00372355"/>
    <w:rsid w:val="00372C04"/>
    <w:rsid w:val="00372EE8"/>
    <w:rsid w:val="003757DA"/>
    <w:rsid w:val="00377976"/>
    <w:rsid w:val="00377FF3"/>
    <w:rsid w:val="0038038C"/>
    <w:rsid w:val="00381FCD"/>
    <w:rsid w:val="00382AA7"/>
    <w:rsid w:val="00382D36"/>
    <w:rsid w:val="00383452"/>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EFB"/>
    <w:rsid w:val="0039689D"/>
    <w:rsid w:val="00396C94"/>
    <w:rsid w:val="00396D35"/>
    <w:rsid w:val="00396E6D"/>
    <w:rsid w:val="003A0BBF"/>
    <w:rsid w:val="003A162C"/>
    <w:rsid w:val="003A1826"/>
    <w:rsid w:val="003A1A71"/>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C012C"/>
    <w:rsid w:val="003C0DC0"/>
    <w:rsid w:val="003C114A"/>
    <w:rsid w:val="003C1AD5"/>
    <w:rsid w:val="003C1DCD"/>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3468"/>
    <w:rsid w:val="003D35BF"/>
    <w:rsid w:val="003D3B32"/>
    <w:rsid w:val="003D47EF"/>
    <w:rsid w:val="003D4C59"/>
    <w:rsid w:val="003D5077"/>
    <w:rsid w:val="003D55AF"/>
    <w:rsid w:val="003D560F"/>
    <w:rsid w:val="003D6737"/>
    <w:rsid w:val="003D7CC3"/>
    <w:rsid w:val="003E06E1"/>
    <w:rsid w:val="003E0EB0"/>
    <w:rsid w:val="003E1848"/>
    <w:rsid w:val="003E1916"/>
    <w:rsid w:val="003E1D5B"/>
    <w:rsid w:val="003E28FA"/>
    <w:rsid w:val="003E44CD"/>
    <w:rsid w:val="003E45B6"/>
    <w:rsid w:val="003E4D1E"/>
    <w:rsid w:val="003E6582"/>
    <w:rsid w:val="003E6784"/>
    <w:rsid w:val="003E733C"/>
    <w:rsid w:val="003E7ADF"/>
    <w:rsid w:val="003F0BE3"/>
    <w:rsid w:val="003F0C20"/>
    <w:rsid w:val="003F1281"/>
    <w:rsid w:val="003F1668"/>
    <w:rsid w:val="003F44CB"/>
    <w:rsid w:val="003F5E81"/>
    <w:rsid w:val="003F70EB"/>
    <w:rsid w:val="003F7419"/>
    <w:rsid w:val="003F7505"/>
    <w:rsid w:val="003F79EC"/>
    <w:rsid w:val="0040063C"/>
    <w:rsid w:val="00401019"/>
    <w:rsid w:val="00401E96"/>
    <w:rsid w:val="00402BBD"/>
    <w:rsid w:val="004031AD"/>
    <w:rsid w:val="004036D8"/>
    <w:rsid w:val="00403FAB"/>
    <w:rsid w:val="00404294"/>
    <w:rsid w:val="00405D08"/>
    <w:rsid w:val="00405E20"/>
    <w:rsid w:val="00407635"/>
    <w:rsid w:val="004077F9"/>
    <w:rsid w:val="00410F1E"/>
    <w:rsid w:val="00410F6B"/>
    <w:rsid w:val="0041126C"/>
    <w:rsid w:val="00411A30"/>
    <w:rsid w:val="00412534"/>
    <w:rsid w:val="004129CC"/>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EF"/>
    <w:rsid w:val="00424A99"/>
    <w:rsid w:val="00424E60"/>
    <w:rsid w:val="004255CA"/>
    <w:rsid w:val="004259B6"/>
    <w:rsid w:val="00425FBD"/>
    <w:rsid w:val="00426FEB"/>
    <w:rsid w:val="00427076"/>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4717"/>
    <w:rsid w:val="00470B5E"/>
    <w:rsid w:val="00471F7E"/>
    <w:rsid w:val="00472E1E"/>
    <w:rsid w:val="00474591"/>
    <w:rsid w:val="0047488F"/>
    <w:rsid w:val="00474E52"/>
    <w:rsid w:val="00475E04"/>
    <w:rsid w:val="0047727C"/>
    <w:rsid w:val="00477383"/>
    <w:rsid w:val="00480347"/>
    <w:rsid w:val="0048060B"/>
    <w:rsid w:val="00480713"/>
    <w:rsid w:val="00480738"/>
    <w:rsid w:val="00480FFF"/>
    <w:rsid w:val="004811F9"/>
    <w:rsid w:val="00482868"/>
    <w:rsid w:val="00482F4B"/>
    <w:rsid w:val="004842B4"/>
    <w:rsid w:val="004845E4"/>
    <w:rsid w:val="00484B85"/>
    <w:rsid w:val="004851E8"/>
    <w:rsid w:val="00485588"/>
    <w:rsid w:val="00486704"/>
    <w:rsid w:val="0048692D"/>
    <w:rsid w:val="00486D2C"/>
    <w:rsid w:val="004911AF"/>
    <w:rsid w:val="00491659"/>
    <w:rsid w:val="00492186"/>
    <w:rsid w:val="004923AD"/>
    <w:rsid w:val="00492C70"/>
    <w:rsid w:val="00492CB0"/>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25D8"/>
    <w:rsid w:val="004A3351"/>
    <w:rsid w:val="004A557A"/>
    <w:rsid w:val="004A6175"/>
    <w:rsid w:val="004A6498"/>
    <w:rsid w:val="004A6DEB"/>
    <w:rsid w:val="004A71F0"/>
    <w:rsid w:val="004A7445"/>
    <w:rsid w:val="004B0313"/>
    <w:rsid w:val="004B0FE1"/>
    <w:rsid w:val="004B1B06"/>
    <w:rsid w:val="004B1EEB"/>
    <w:rsid w:val="004B2EFE"/>
    <w:rsid w:val="004B59D9"/>
    <w:rsid w:val="004B6277"/>
    <w:rsid w:val="004B6C98"/>
    <w:rsid w:val="004B71DB"/>
    <w:rsid w:val="004B7DB1"/>
    <w:rsid w:val="004B7EDD"/>
    <w:rsid w:val="004C0E88"/>
    <w:rsid w:val="004C1E1B"/>
    <w:rsid w:val="004C21BA"/>
    <w:rsid w:val="004C2360"/>
    <w:rsid w:val="004C263D"/>
    <w:rsid w:val="004C2A9F"/>
    <w:rsid w:val="004C3600"/>
    <w:rsid w:val="004C41A4"/>
    <w:rsid w:val="004C479A"/>
    <w:rsid w:val="004C5305"/>
    <w:rsid w:val="004C59B3"/>
    <w:rsid w:val="004C5B9C"/>
    <w:rsid w:val="004C6616"/>
    <w:rsid w:val="004C68F5"/>
    <w:rsid w:val="004C751E"/>
    <w:rsid w:val="004C7F88"/>
    <w:rsid w:val="004D06C9"/>
    <w:rsid w:val="004D1676"/>
    <w:rsid w:val="004D1DB0"/>
    <w:rsid w:val="004D2275"/>
    <w:rsid w:val="004D382C"/>
    <w:rsid w:val="004D38C6"/>
    <w:rsid w:val="004D5A29"/>
    <w:rsid w:val="004D6768"/>
    <w:rsid w:val="004D67F0"/>
    <w:rsid w:val="004D7229"/>
    <w:rsid w:val="004D75D4"/>
    <w:rsid w:val="004D7A54"/>
    <w:rsid w:val="004D7E20"/>
    <w:rsid w:val="004E05EC"/>
    <w:rsid w:val="004E0B8B"/>
    <w:rsid w:val="004E19BF"/>
    <w:rsid w:val="004E1CDA"/>
    <w:rsid w:val="004E1D49"/>
    <w:rsid w:val="004E23D4"/>
    <w:rsid w:val="004E2EA8"/>
    <w:rsid w:val="004E3FA6"/>
    <w:rsid w:val="004E456B"/>
    <w:rsid w:val="004E473F"/>
    <w:rsid w:val="004E4A85"/>
    <w:rsid w:val="004E4C77"/>
    <w:rsid w:val="004E633A"/>
    <w:rsid w:val="004E63A7"/>
    <w:rsid w:val="004E6831"/>
    <w:rsid w:val="004E68D4"/>
    <w:rsid w:val="004E77BB"/>
    <w:rsid w:val="004E792A"/>
    <w:rsid w:val="004F0141"/>
    <w:rsid w:val="004F0C04"/>
    <w:rsid w:val="004F108D"/>
    <w:rsid w:val="004F10D2"/>
    <w:rsid w:val="004F1203"/>
    <w:rsid w:val="004F1367"/>
    <w:rsid w:val="004F2F24"/>
    <w:rsid w:val="004F4F66"/>
    <w:rsid w:val="004F58D9"/>
    <w:rsid w:val="004F58F2"/>
    <w:rsid w:val="004F5A79"/>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7299"/>
    <w:rsid w:val="005177BF"/>
    <w:rsid w:val="0051786E"/>
    <w:rsid w:val="00517DBD"/>
    <w:rsid w:val="0052059B"/>
    <w:rsid w:val="00520664"/>
    <w:rsid w:val="00522330"/>
    <w:rsid w:val="00522C01"/>
    <w:rsid w:val="00523A6D"/>
    <w:rsid w:val="00523EBA"/>
    <w:rsid w:val="00524869"/>
    <w:rsid w:val="00524990"/>
    <w:rsid w:val="0052589B"/>
    <w:rsid w:val="005267DA"/>
    <w:rsid w:val="00527105"/>
    <w:rsid w:val="0052775B"/>
    <w:rsid w:val="00527D1B"/>
    <w:rsid w:val="00527D2C"/>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1431"/>
    <w:rsid w:val="005431ED"/>
    <w:rsid w:val="005451A9"/>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17F2"/>
    <w:rsid w:val="00582FAE"/>
    <w:rsid w:val="00583B99"/>
    <w:rsid w:val="00584BA2"/>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5139"/>
    <w:rsid w:val="005952EE"/>
    <w:rsid w:val="0059530C"/>
    <w:rsid w:val="00595DDC"/>
    <w:rsid w:val="00597B57"/>
    <w:rsid w:val="005A2713"/>
    <w:rsid w:val="005A2828"/>
    <w:rsid w:val="005A3EFD"/>
    <w:rsid w:val="005A48EF"/>
    <w:rsid w:val="005A4B5B"/>
    <w:rsid w:val="005A6785"/>
    <w:rsid w:val="005A6937"/>
    <w:rsid w:val="005A726C"/>
    <w:rsid w:val="005A743B"/>
    <w:rsid w:val="005B03F0"/>
    <w:rsid w:val="005B0566"/>
    <w:rsid w:val="005B0C5A"/>
    <w:rsid w:val="005B0D0A"/>
    <w:rsid w:val="005B220B"/>
    <w:rsid w:val="005B2A61"/>
    <w:rsid w:val="005B2ACF"/>
    <w:rsid w:val="005B33A4"/>
    <w:rsid w:val="005B3915"/>
    <w:rsid w:val="005B3CEE"/>
    <w:rsid w:val="005B4A35"/>
    <w:rsid w:val="005B5142"/>
    <w:rsid w:val="005B58D9"/>
    <w:rsid w:val="005B5C63"/>
    <w:rsid w:val="005B6BFE"/>
    <w:rsid w:val="005B6FB1"/>
    <w:rsid w:val="005B737F"/>
    <w:rsid w:val="005B7601"/>
    <w:rsid w:val="005B76B0"/>
    <w:rsid w:val="005B7A42"/>
    <w:rsid w:val="005C029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D0078"/>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FB"/>
    <w:rsid w:val="005E39B4"/>
    <w:rsid w:val="005E3B8F"/>
    <w:rsid w:val="005E3DCA"/>
    <w:rsid w:val="005E4041"/>
    <w:rsid w:val="005E43BA"/>
    <w:rsid w:val="005E54CC"/>
    <w:rsid w:val="005E562D"/>
    <w:rsid w:val="005E5D2F"/>
    <w:rsid w:val="005E6620"/>
    <w:rsid w:val="005E7D37"/>
    <w:rsid w:val="005F049F"/>
    <w:rsid w:val="005F0970"/>
    <w:rsid w:val="005F173C"/>
    <w:rsid w:val="005F257A"/>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B7D"/>
    <w:rsid w:val="0063406C"/>
    <w:rsid w:val="006340A9"/>
    <w:rsid w:val="0063470A"/>
    <w:rsid w:val="00635EEA"/>
    <w:rsid w:val="006367BF"/>
    <w:rsid w:val="00636A39"/>
    <w:rsid w:val="00637610"/>
    <w:rsid w:val="00640473"/>
    <w:rsid w:val="0064052E"/>
    <w:rsid w:val="006408AF"/>
    <w:rsid w:val="0064102E"/>
    <w:rsid w:val="00641318"/>
    <w:rsid w:val="006415B2"/>
    <w:rsid w:val="00641996"/>
    <w:rsid w:val="00641B84"/>
    <w:rsid w:val="00642910"/>
    <w:rsid w:val="00642E98"/>
    <w:rsid w:val="00643585"/>
    <w:rsid w:val="00645249"/>
    <w:rsid w:val="00645D29"/>
    <w:rsid w:val="006472C5"/>
    <w:rsid w:val="0064745E"/>
    <w:rsid w:val="0065000E"/>
    <w:rsid w:val="00650738"/>
    <w:rsid w:val="00650AAA"/>
    <w:rsid w:val="0065225A"/>
    <w:rsid w:val="00653A01"/>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B44"/>
    <w:rsid w:val="00670ECB"/>
    <w:rsid w:val="00671904"/>
    <w:rsid w:val="00672529"/>
    <w:rsid w:val="006725B9"/>
    <w:rsid w:val="00672EA9"/>
    <w:rsid w:val="00673509"/>
    <w:rsid w:val="00674429"/>
    <w:rsid w:val="006746ED"/>
    <w:rsid w:val="00674F55"/>
    <w:rsid w:val="006754DF"/>
    <w:rsid w:val="00675F1E"/>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EE"/>
    <w:rsid w:val="006C08FD"/>
    <w:rsid w:val="006C0D79"/>
    <w:rsid w:val="006C1380"/>
    <w:rsid w:val="006C1D0E"/>
    <w:rsid w:val="006C29ED"/>
    <w:rsid w:val="006C3645"/>
    <w:rsid w:val="006C40A7"/>
    <w:rsid w:val="006C4806"/>
    <w:rsid w:val="006C497C"/>
    <w:rsid w:val="006C5313"/>
    <w:rsid w:val="006C5610"/>
    <w:rsid w:val="006C5824"/>
    <w:rsid w:val="006C5863"/>
    <w:rsid w:val="006C5F0D"/>
    <w:rsid w:val="006C6474"/>
    <w:rsid w:val="006C765E"/>
    <w:rsid w:val="006D0239"/>
    <w:rsid w:val="006D0326"/>
    <w:rsid w:val="006D17A0"/>
    <w:rsid w:val="006D1F4C"/>
    <w:rsid w:val="006D27AC"/>
    <w:rsid w:val="006D3F5D"/>
    <w:rsid w:val="006D4270"/>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FB3"/>
    <w:rsid w:val="006F1502"/>
    <w:rsid w:val="006F2BBF"/>
    <w:rsid w:val="006F4685"/>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EED"/>
    <w:rsid w:val="00710039"/>
    <w:rsid w:val="00710FF5"/>
    <w:rsid w:val="00711428"/>
    <w:rsid w:val="00711C57"/>
    <w:rsid w:val="00712125"/>
    <w:rsid w:val="007144BE"/>
    <w:rsid w:val="007165ED"/>
    <w:rsid w:val="0071739D"/>
    <w:rsid w:val="00717B76"/>
    <w:rsid w:val="00720834"/>
    <w:rsid w:val="00721438"/>
    <w:rsid w:val="007222F5"/>
    <w:rsid w:val="00722445"/>
    <w:rsid w:val="00723DDA"/>
    <w:rsid w:val="007250CC"/>
    <w:rsid w:val="00725D38"/>
    <w:rsid w:val="007266ED"/>
    <w:rsid w:val="0072718E"/>
    <w:rsid w:val="007307CA"/>
    <w:rsid w:val="00731960"/>
    <w:rsid w:val="00733C16"/>
    <w:rsid w:val="00733D5E"/>
    <w:rsid w:val="0073416B"/>
    <w:rsid w:val="00734D49"/>
    <w:rsid w:val="00735225"/>
    <w:rsid w:val="00735546"/>
    <w:rsid w:val="0073557C"/>
    <w:rsid w:val="00735887"/>
    <w:rsid w:val="0073737F"/>
    <w:rsid w:val="00740BB5"/>
    <w:rsid w:val="00740E5D"/>
    <w:rsid w:val="00741806"/>
    <w:rsid w:val="007427A2"/>
    <w:rsid w:val="00744AA9"/>
    <w:rsid w:val="0074637F"/>
    <w:rsid w:val="00746774"/>
    <w:rsid w:val="007469BF"/>
    <w:rsid w:val="00746E3E"/>
    <w:rsid w:val="00746FDC"/>
    <w:rsid w:val="00747B7A"/>
    <w:rsid w:val="00747D6B"/>
    <w:rsid w:val="0075063E"/>
    <w:rsid w:val="0075068F"/>
    <w:rsid w:val="00751333"/>
    <w:rsid w:val="0075137D"/>
    <w:rsid w:val="00753271"/>
    <w:rsid w:val="007536A1"/>
    <w:rsid w:val="007539C7"/>
    <w:rsid w:val="0075468A"/>
    <w:rsid w:val="0075479D"/>
    <w:rsid w:val="00755C1E"/>
    <w:rsid w:val="0075607E"/>
    <w:rsid w:val="0075611D"/>
    <w:rsid w:val="007565CB"/>
    <w:rsid w:val="00756659"/>
    <w:rsid w:val="00757439"/>
    <w:rsid w:val="00760090"/>
    <w:rsid w:val="00760138"/>
    <w:rsid w:val="007602E7"/>
    <w:rsid w:val="007607E8"/>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C7F"/>
    <w:rsid w:val="007A608C"/>
    <w:rsid w:val="007A618D"/>
    <w:rsid w:val="007A69E2"/>
    <w:rsid w:val="007A6B35"/>
    <w:rsid w:val="007A6BF4"/>
    <w:rsid w:val="007A7F84"/>
    <w:rsid w:val="007B04C7"/>
    <w:rsid w:val="007B09A7"/>
    <w:rsid w:val="007B149A"/>
    <w:rsid w:val="007B1948"/>
    <w:rsid w:val="007B234B"/>
    <w:rsid w:val="007B2919"/>
    <w:rsid w:val="007B2F15"/>
    <w:rsid w:val="007B2F17"/>
    <w:rsid w:val="007B4343"/>
    <w:rsid w:val="007B4DE4"/>
    <w:rsid w:val="007B5C71"/>
    <w:rsid w:val="007B5D8A"/>
    <w:rsid w:val="007B62D6"/>
    <w:rsid w:val="007B6447"/>
    <w:rsid w:val="007B758A"/>
    <w:rsid w:val="007B7754"/>
    <w:rsid w:val="007C1039"/>
    <w:rsid w:val="007C1265"/>
    <w:rsid w:val="007C228A"/>
    <w:rsid w:val="007C2BA5"/>
    <w:rsid w:val="007C3B52"/>
    <w:rsid w:val="007C4787"/>
    <w:rsid w:val="007C61EB"/>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E8F"/>
    <w:rsid w:val="007D72D9"/>
    <w:rsid w:val="007D7458"/>
    <w:rsid w:val="007D7696"/>
    <w:rsid w:val="007D7D42"/>
    <w:rsid w:val="007E0B41"/>
    <w:rsid w:val="007E0B91"/>
    <w:rsid w:val="007E0F7C"/>
    <w:rsid w:val="007E1A3C"/>
    <w:rsid w:val="007E1C3F"/>
    <w:rsid w:val="007E2681"/>
    <w:rsid w:val="007E2E11"/>
    <w:rsid w:val="007E300A"/>
    <w:rsid w:val="007E4509"/>
    <w:rsid w:val="007E4923"/>
    <w:rsid w:val="007E4928"/>
    <w:rsid w:val="007E49C1"/>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230F"/>
    <w:rsid w:val="0082252D"/>
    <w:rsid w:val="00822E30"/>
    <w:rsid w:val="0082397C"/>
    <w:rsid w:val="0082498E"/>
    <w:rsid w:val="00824D05"/>
    <w:rsid w:val="008253A2"/>
    <w:rsid w:val="008257B3"/>
    <w:rsid w:val="008274A4"/>
    <w:rsid w:val="00827566"/>
    <w:rsid w:val="008278C3"/>
    <w:rsid w:val="00827FB1"/>
    <w:rsid w:val="00830253"/>
    <w:rsid w:val="00830974"/>
    <w:rsid w:val="00830C7C"/>
    <w:rsid w:val="00830D61"/>
    <w:rsid w:val="0083137F"/>
    <w:rsid w:val="00831665"/>
    <w:rsid w:val="00831A56"/>
    <w:rsid w:val="00832032"/>
    <w:rsid w:val="00832E57"/>
    <w:rsid w:val="008335DF"/>
    <w:rsid w:val="00833D82"/>
    <w:rsid w:val="00836817"/>
    <w:rsid w:val="0083686E"/>
    <w:rsid w:val="00840D9F"/>
    <w:rsid w:val="00841F59"/>
    <w:rsid w:val="0084264E"/>
    <w:rsid w:val="008445B8"/>
    <w:rsid w:val="00844793"/>
    <w:rsid w:val="00844910"/>
    <w:rsid w:val="00845DCB"/>
    <w:rsid w:val="008464AC"/>
    <w:rsid w:val="008465A0"/>
    <w:rsid w:val="00846CB7"/>
    <w:rsid w:val="00847631"/>
    <w:rsid w:val="00847E19"/>
    <w:rsid w:val="00850680"/>
    <w:rsid w:val="008508DB"/>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6064C"/>
    <w:rsid w:val="00860806"/>
    <w:rsid w:val="0086130A"/>
    <w:rsid w:val="00862121"/>
    <w:rsid w:val="008626FD"/>
    <w:rsid w:val="00862747"/>
    <w:rsid w:val="00862FE1"/>
    <w:rsid w:val="00863C0B"/>
    <w:rsid w:val="00863ECC"/>
    <w:rsid w:val="008651F5"/>
    <w:rsid w:val="00865632"/>
    <w:rsid w:val="00865B26"/>
    <w:rsid w:val="0086695F"/>
    <w:rsid w:val="00867441"/>
    <w:rsid w:val="0086784F"/>
    <w:rsid w:val="00867AFF"/>
    <w:rsid w:val="00871253"/>
    <w:rsid w:val="00871323"/>
    <w:rsid w:val="00871999"/>
    <w:rsid w:val="008723A0"/>
    <w:rsid w:val="008723CC"/>
    <w:rsid w:val="00872EF0"/>
    <w:rsid w:val="008755BC"/>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63AF"/>
    <w:rsid w:val="00897BC2"/>
    <w:rsid w:val="008A0561"/>
    <w:rsid w:val="008A0942"/>
    <w:rsid w:val="008A10F3"/>
    <w:rsid w:val="008A24A9"/>
    <w:rsid w:val="008A2587"/>
    <w:rsid w:val="008A3AB2"/>
    <w:rsid w:val="008A42B1"/>
    <w:rsid w:val="008A463E"/>
    <w:rsid w:val="008A64FB"/>
    <w:rsid w:val="008A6708"/>
    <w:rsid w:val="008A76BE"/>
    <w:rsid w:val="008A7A3C"/>
    <w:rsid w:val="008A7DC9"/>
    <w:rsid w:val="008B007F"/>
    <w:rsid w:val="008B1053"/>
    <w:rsid w:val="008B1CA5"/>
    <w:rsid w:val="008B2282"/>
    <w:rsid w:val="008B2342"/>
    <w:rsid w:val="008B33F5"/>
    <w:rsid w:val="008B3EC6"/>
    <w:rsid w:val="008B44E2"/>
    <w:rsid w:val="008B4545"/>
    <w:rsid w:val="008B520F"/>
    <w:rsid w:val="008B57A8"/>
    <w:rsid w:val="008B5A9C"/>
    <w:rsid w:val="008B6242"/>
    <w:rsid w:val="008B6A3B"/>
    <w:rsid w:val="008B6AA4"/>
    <w:rsid w:val="008B6FEB"/>
    <w:rsid w:val="008B77A1"/>
    <w:rsid w:val="008B7E5A"/>
    <w:rsid w:val="008C0173"/>
    <w:rsid w:val="008C0ABE"/>
    <w:rsid w:val="008C13C2"/>
    <w:rsid w:val="008C2B4D"/>
    <w:rsid w:val="008C3302"/>
    <w:rsid w:val="008C3362"/>
    <w:rsid w:val="008C3C26"/>
    <w:rsid w:val="008C4661"/>
    <w:rsid w:val="008C4671"/>
    <w:rsid w:val="008C4AB3"/>
    <w:rsid w:val="008C5261"/>
    <w:rsid w:val="008C544B"/>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D76"/>
    <w:rsid w:val="008F4DA1"/>
    <w:rsid w:val="008F4F16"/>
    <w:rsid w:val="008F6410"/>
    <w:rsid w:val="008F65BC"/>
    <w:rsid w:val="008F6DF5"/>
    <w:rsid w:val="009026B3"/>
    <w:rsid w:val="009027A8"/>
    <w:rsid w:val="009029F3"/>
    <w:rsid w:val="00903078"/>
    <w:rsid w:val="00903CE0"/>
    <w:rsid w:val="00903DD6"/>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3346"/>
    <w:rsid w:val="00913364"/>
    <w:rsid w:val="009133F7"/>
    <w:rsid w:val="00913D41"/>
    <w:rsid w:val="009157EA"/>
    <w:rsid w:val="009163B8"/>
    <w:rsid w:val="00916AA2"/>
    <w:rsid w:val="0091720C"/>
    <w:rsid w:val="00917AC4"/>
    <w:rsid w:val="00920C91"/>
    <w:rsid w:val="00922B4F"/>
    <w:rsid w:val="009235BE"/>
    <w:rsid w:val="0092378D"/>
    <w:rsid w:val="009250BF"/>
    <w:rsid w:val="0092598E"/>
    <w:rsid w:val="00926107"/>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8D8"/>
    <w:rsid w:val="00940299"/>
    <w:rsid w:val="00941655"/>
    <w:rsid w:val="00941DCB"/>
    <w:rsid w:val="00942D77"/>
    <w:rsid w:val="009436CE"/>
    <w:rsid w:val="009436F5"/>
    <w:rsid w:val="00945B94"/>
    <w:rsid w:val="0094720F"/>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76E0"/>
    <w:rsid w:val="00970C06"/>
    <w:rsid w:val="009710EF"/>
    <w:rsid w:val="009717C3"/>
    <w:rsid w:val="00971D26"/>
    <w:rsid w:val="00971D96"/>
    <w:rsid w:val="00972232"/>
    <w:rsid w:val="009723D8"/>
    <w:rsid w:val="00972771"/>
    <w:rsid w:val="00975771"/>
    <w:rsid w:val="00975B9E"/>
    <w:rsid w:val="00975F40"/>
    <w:rsid w:val="009778FA"/>
    <w:rsid w:val="0098091B"/>
    <w:rsid w:val="00981DFD"/>
    <w:rsid w:val="00981F3A"/>
    <w:rsid w:val="009826C4"/>
    <w:rsid w:val="00984B0F"/>
    <w:rsid w:val="00985C62"/>
    <w:rsid w:val="009905DD"/>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E3B"/>
    <w:rsid w:val="009A52F6"/>
    <w:rsid w:val="009A5621"/>
    <w:rsid w:val="009A5B4E"/>
    <w:rsid w:val="009A626F"/>
    <w:rsid w:val="009A6285"/>
    <w:rsid w:val="009A6D84"/>
    <w:rsid w:val="009A790B"/>
    <w:rsid w:val="009A7C41"/>
    <w:rsid w:val="009B0D87"/>
    <w:rsid w:val="009B103B"/>
    <w:rsid w:val="009B1C30"/>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7CCF"/>
    <w:rsid w:val="009D09E8"/>
    <w:rsid w:val="009D0BA5"/>
    <w:rsid w:val="009D1645"/>
    <w:rsid w:val="009D199C"/>
    <w:rsid w:val="009D2789"/>
    <w:rsid w:val="009D2843"/>
    <w:rsid w:val="009D301A"/>
    <w:rsid w:val="009D34D7"/>
    <w:rsid w:val="009D3E8F"/>
    <w:rsid w:val="009D4802"/>
    <w:rsid w:val="009D5986"/>
    <w:rsid w:val="009D6F03"/>
    <w:rsid w:val="009D7076"/>
    <w:rsid w:val="009D7FFC"/>
    <w:rsid w:val="009E05F7"/>
    <w:rsid w:val="009E08D8"/>
    <w:rsid w:val="009E0C60"/>
    <w:rsid w:val="009E248A"/>
    <w:rsid w:val="009E24DA"/>
    <w:rsid w:val="009E263A"/>
    <w:rsid w:val="009E340D"/>
    <w:rsid w:val="009E39FD"/>
    <w:rsid w:val="009E4402"/>
    <w:rsid w:val="009E4768"/>
    <w:rsid w:val="009E49FB"/>
    <w:rsid w:val="009E53A3"/>
    <w:rsid w:val="009E5B7C"/>
    <w:rsid w:val="009E6CEE"/>
    <w:rsid w:val="009E708D"/>
    <w:rsid w:val="009F08DE"/>
    <w:rsid w:val="009F0917"/>
    <w:rsid w:val="009F097B"/>
    <w:rsid w:val="009F0BD0"/>
    <w:rsid w:val="009F1CD8"/>
    <w:rsid w:val="009F3F41"/>
    <w:rsid w:val="009F4627"/>
    <w:rsid w:val="009F503B"/>
    <w:rsid w:val="009F5538"/>
    <w:rsid w:val="009F643B"/>
    <w:rsid w:val="009F6A57"/>
    <w:rsid w:val="009F6D2E"/>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F0A"/>
    <w:rsid w:val="00A251C7"/>
    <w:rsid w:val="00A256E4"/>
    <w:rsid w:val="00A25A32"/>
    <w:rsid w:val="00A26B61"/>
    <w:rsid w:val="00A278C8"/>
    <w:rsid w:val="00A30041"/>
    <w:rsid w:val="00A30238"/>
    <w:rsid w:val="00A31982"/>
    <w:rsid w:val="00A3425D"/>
    <w:rsid w:val="00A361FE"/>
    <w:rsid w:val="00A367D2"/>
    <w:rsid w:val="00A36A08"/>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2E42"/>
    <w:rsid w:val="00A6335F"/>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B7E"/>
    <w:rsid w:val="00A816A4"/>
    <w:rsid w:val="00A8217C"/>
    <w:rsid w:val="00A8292D"/>
    <w:rsid w:val="00A830F2"/>
    <w:rsid w:val="00A8343F"/>
    <w:rsid w:val="00A83805"/>
    <w:rsid w:val="00A83BEE"/>
    <w:rsid w:val="00A83D13"/>
    <w:rsid w:val="00A8515F"/>
    <w:rsid w:val="00A8565F"/>
    <w:rsid w:val="00A863CD"/>
    <w:rsid w:val="00A87BBF"/>
    <w:rsid w:val="00A9017E"/>
    <w:rsid w:val="00A90C3B"/>
    <w:rsid w:val="00A91A6F"/>
    <w:rsid w:val="00A92AD9"/>
    <w:rsid w:val="00A94244"/>
    <w:rsid w:val="00A94D18"/>
    <w:rsid w:val="00A951C9"/>
    <w:rsid w:val="00A95473"/>
    <w:rsid w:val="00A95A37"/>
    <w:rsid w:val="00A95A73"/>
    <w:rsid w:val="00A9616E"/>
    <w:rsid w:val="00A9760B"/>
    <w:rsid w:val="00AA02B7"/>
    <w:rsid w:val="00AA0E52"/>
    <w:rsid w:val="00AA1523"/>
    <w:rsid w:val="00AA15F3"/>
    <w:rsid w:val="00AA1D8B"/>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7B6"/>
    <w:rsid w:val="00AB21DF"/>
    <w:rsid w:val="00AB2C1A"/>
    <w:rsid w:val="00AB307C"/>
    <w:rsid w:val="00AB3637"/>
    <w:rsid w:val="00AB369A"/>
    <w:rsid w:val="00AB42DE"/>
    <w:rsid w:val="00AB4C46"/>
    <w:rsid w:val="00AB4D6A"/>
    <w:rsid w:val="00AB539B"/>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C2D"/>
    <w:rsid w:val="00AC5709"/>
    <w:rsid w:val="00AC5C62"/>
    <w:rsid w:val="00AC6CDE"/>
    <w:rsid w:val="00AC6E9B"/>
    <w:rsid w:val="00AC7018"/>
    <w:rsid w:val="00AC7315"/>
    <w:rsid w:val="00AD02B9"/>
    <w:rsid w:val="00AD05CE"/>
    <w:rsid w:val="00AD2E5B"/>
    <w:rsid w:val="00AD3152"/>
    <w:rsid w:val="00AD4F56"/>
    <w:rsid w:val="00AD5BEB"/>
    <w:rsid w:val="00AD782F"/>
    <w:rsid w:val="00AE0496"/>
    <w:rsid w:val="00AE14E6"/>
    <w:rsid w:val="00AE188C"/>
    <w:rsid w:val="00AE1901"/>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DD0"/>
    <w:rsid w:val="00B13DE0"/>
    <w:rsid w:val="00B14261"/>
    <w:rsid w:val="00B143D8"/>
    <w:rsid w:val="00B15CD5"/>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6A6"/>
    <w:rsid w:val="00B319E7"/>
    <w:rsid w:val="00B3214E"/>
    <w:rsid w:val="00B341B1"/>
    <w:rsid w:val="00B34839"/>
    <w:rsid w:val="00B35276"/>
    <w:rsid w:val="00B353F7"/>
    <w:rsid w:val="00B35FEA"/>
    <w:rsid w:val="00B36D27"/>
    <w:rsid w:val="00B37758"/>
    <w:rsid w:val="00B377EB"/>
    <w:rsid w:val="00B37CC8"/>
    <w:rsid w:val="00B419EB"/>
    <w:rsid w:val="00B422C8"/>
    <w:rsid w:val="00B427AC"/>
    <w:rsid w:val="00B427E1"/>
    <w:rsid w:val="00B431FA"/>
    <w:rsid w:val="00B433C3"/>
    <w:rsid w:val="00B44CA2"/>
    <w:rsid w:val="00B450B2"/>
    <w:rsid w:val="00B45866"/>
    <w:rsid w:val="00B45D7D"/>
    <w:rsid w:val="00B461C8"/>
    <w:rsid w:val="00B46BDC"/>
    <w:rsid w:val="00B47B4F"/>
    <w:rsid w:val="00B47FD7"/>
    <w:rsid w:val="00B5252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52F2"/>
    <w:rsid w:val="00BC62CD"/>
    <w:rsid w:val="00BC62DF"/>
    <w:rsid w:val="00BC6ADD"/>
    <w:rsid w:val="00BC6D1E"/>
    <w:rsid w:val="00BC7E68"/>
    <w:rsid w:val="00BD0449"/>
    <w:rsid w:val="00BD08CD"/>
    <w:rsid w:val="00BD0F99"/>
    <w:rsid w:val="00BD1373"/>
    <w:rsid w:val="00BD1A3C"/>
    <w:rsid w:val="00BD387C"/>
    <w:rsid w:val="00BD3CDA"/>
    <w:rsid w:val="00BD3ED7"/>
    <w:rsid w:val="00BD41F7"/>
    <w:rsid w:val="00BD4869"/>
    <w:rsid w:val="00BD4FE1"/>
    <w:rsid w:val="00BD538B"/>
    <w:rsid w:val="00BD5541"/>
    <w:rsid w:val="00BD7335"/>
    <w:rsid w:val="00BE0C48"/>
    <w:rsid w:val="00BE0E9B"/>
    <w:rsid w:val="00BE137C"/>
    <w:rsid w:val="00BE1F83"/>
    <w:rsid w:val="00BE2057"/>
    <w:rsid w:val="00BE2493"/>
    <w:rsid w:val="00BE2A45"/>
    <w:rsid w:val="00BE3113"/>
    <w:rsid w:val="00BE3D1E"/>
    <w:rsid w:val="00BE481C"/>
    <w:rsid w:val="00BE48BE"/>
    <w:rsid w:val="00BE5224"/>
    <w:rsid w:val="00BE5F45"/>
    <w:rsid w:val="00BE6918"/>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65AA"/>
    <w:rsid w:val="00BF6E5C"/>
    <w:rsid w:val="00BF7F17"/>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103E7"/>
    <w:rsid w:val="00C114E4"/>
    <w:rsid w:val="00C11BDA"/>
    <w:rsid w:val="00C11CDB"/>
    <w:rsid w:val="00C12421"/>
    <w:rsid w:val="00C12A10"/>
    <w:rsid w:val="00C1344A"/>
    <w:rsid w:val="00C13529"/>
    <w:rsid w:val="00C14748"/>
    <w:rsid w:val="00C15B11"/>
    <w:rsid w:val="00C15C5E"/>
    <w:rsid w:val="00C16219"/>
    <w:rsid w:val="00C163BE"/>
    <w:rsid w:val="00C163EA"/>
    <w:rsid w:val="00C16D3A"/>
    <w:rsid w:val="00C17691"/>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B27"/>
    <w:rsid w:val="00C402B8"/>
    <w:rsid w:val="00C40612"/>
    <w:rsid w:val="00C421E7"/>
    <w:rsid w:val="00C42C69"/>
    <w:rsid w:val="00C42ED1"/>
    <w:rsid w:val="00C43C5B"/>
    <w:rsid w:val="00C444BB"/>
    <w:rsid w:val="00C45784"/>
    <w:rsid w:val="00C45D5B"/>
    <w:rsid w:val="00C460D3"/>
    <w:rsid w:val="00C477D1"/>
    <w:rsid w:val="00C47A98"/>
    <w:rsid w:val="00C5025E"/>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3A30"/>
    <w:rsid w:val="00C63C33"/>
    <w:rsid w:val="00C64681"/>
    <w:rsid w:val="00C6471E"/>
    <w:rsid w:val="00C65A36"/>
    <w:rsid w:val="00C6642C"/>
    <w:rsid w:val="00C665E9"/>
    <w:rsid w:val="00C67C44"/>
    <w:rsid w:val="00C701E2"/>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5A95"/>
    <w:rsid w:val="00C76278"/>
    <w:rsid w:val="00C76291"/>
    <w:rsid w:val="00C769E5"/>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151E"/>
    <w:rsid w:val="00C91DCF"/>
    <w:rsid w:val="00C9225C"/>
    <w:rsid w:val="00C92300"/>
    <w:rsid w:val="00C925E3"/>
    <w:rsid w:val="00C92888"/>
    <w:rsid w:val="00C944B3"/>
    <w:rsid w:val="00C959B6"/>
    <w:rsid w:val="00C95CB6"/>
    <w:rsid w:val="00CA058C"/>
    <w:rsid w:val="00CA353C"/>
    <w:rsid w:val="00CA37AF"/>
    <w:rsid w:val="00CA37C0"/>
    <w:rsid w:val="00CA38F3"/>
    <w:rsid w:val="00CA54A5"/>
    <w:rsid w:val="00CA57D6"/>
    <w:rsid w:val="00CA7591"/>
    <w:rsid w:val="00CB0679"/>
    <w:rsid w:val="00CB0E5E"/>
    <w:rsid w:val="00CB176A"/>
    <w:rsid w:val="00CB32A4"/>
    <w:rsid w:val="00CB41CF"/>
    <w:rsid w:val="00CB45D1"/>
    <w:rsid w:val="00CB5F00"/>
    <w:rsid w:val="00CB67B5"/>
    <w:rsid w:val="00CB70BA"/>
    <w:rsid w:val="00CC0064"/>
    <w:rsid w:val="00CC061C"/>
    <w:rsid w:val="00CC0756"/>
    <w:rsid w:val="00CC0C44"/>
    <w:rsid w:val="00CC1B19"/>
    <w:rsid w:val="00CC2194"/>
    <w:rsid w:val="00CC229C"/>
    <w:rsid w:val="00CC2918"/>
    <w:rsid w:val="00CC2C57"/>
    <w:rsid w:val="00CC32B1"/>
    <w:rsid w:val="00CC3D14"/>
    <w:rsid w:val="00CC3FF6"/>
    <w:rsid w:val="00CC4B85"/>
    <w:rsid w:val="00CC59DE"/>
    <w:rsid w:val="00CC7324"/>
    <w:rsid w:val="00CC7B3F"/>
    <w:rsid w:val="00CC7EA3"/>
    <w:rsid w:val="00CD063F"/>
    <w:rsid w:val="00CD098A"/>
    <w:rsid w:val="00CD0ED5"/>
    <w:rsid w:val="00CD1B7B"/>
    <w:rsid w:val="00CD28C8"/>
    <w:rsid w:val="00CD2A63"/>
    <w:rsid w:val="00CD2C76"/>
    <w:rsid w:val="00CD3493"/>
    <w:rsid w:val="00CD3DC2"/>
    <w:rsid w:val="00CD4B8A"/>
    <w:rsid w:val="00CD4E74"/>
    <w:rsid w:val="00CD50B7"/>
    <w:rsid w:val="00CD5AF4"/>
    <w:rsid w:val="00CD5C98"/>
    <w:rsid w:val="00CD6BBC"/>
    <w:rsid w:val="00CD6E89"/>
    <w:rsid w:val="00CD717C"/>
    <w:rsid w:val="00CD7E51"/>
    <w:rsid w:val="00CD7FA7"/>
    <w:rsid w:val="00CE0658"/>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EBA"/>
    <w:rsid w:val="00CF6251"/>
    <w:rsid w:val="00CF6D97"/>
    <w:rsid w:val="00D0138C"/>
    <w:rsid w:val="00D01C7E"/>
    <w:rsid w:val="00D032C9"/>
    <w:rsid w:val="00D034EF"/>
    <w:rsid w:val="00D03608"/>
    <w:rsid w:val="00D0417B"/>
    <w:rsid w:val="00D05276"/>
    <w:rsid w:val="00D05869"/>
    <w:rsid w:val="00D073CB"/>
    <w:rsid w:val="00D0741E"/>
    <w:rsid w:val="00D07679"/>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94D"/>
    <w:rsid w:val="00D26A01"/>
    <w:rsid w:val="00D271FB"/>
    <w:rsid w:val="00D27A6C"/>
    <w:rsid w:val="00D27BBC"/>
    <w:rsid w:val="00D3034E"/>
    <w:rsid w:val="00D305C5"/>
    <w:rsid w:val="00D311C4"/>
    <w:rsid w:val="00D311FB"/>
    <w:rsid w:val="00D32B3D"/>
    <w:rsid w:val="00D33147"/>
    <w:rsid w:val="00D33AEB"/>
    <w:rsid w:val="00D33FF7"/>
    <w:rsid w:val="00D34A12"/>
    <w:rsid w:val="00D35323"/>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E2F"/>
    <w:rsid w:val="00D47C2E"/>
    <w:rsid w:val="00D47F62"/>
    <w:rsid w:val="00D50235"/>
    <w:rsid w:val="00D50C50"/>
    <w:rsid w:val="00D50D2D"/>
    <w:rsid w:val="00D52090"/>
    <w:rsid w:val="00D5260F"/>
    <w:rsid w:val="00D5461B"/>
    <w:rsid w:val="00D56AD3"/>
    <w:rsid w:val="00D57C76"/>
    <w:rsid w:val="00D603C0"/>
    <w:rsid w:val="00D603F4"/>
    <w:rsid w:val="00D61787"/>
    <w:rsid w:val="00D61DB3"/>
    <w:rsid w:val="00D61DF3"/>
    <w:rsid w:val="00D62937"/>
    <w:rsid w:val="00D62C58"/>
    <w:rsid w:val="00D62E59"/>
    <w:rsid w:val="00D6330A"/>
    <w:rsid w:val="00D63922"/>
    <w:rsid w:val="00D63B2F"/>
    <w:rsid w:val="00D63CFE"/>
    <w:rsid w:val="00D642D0"/>
    <w:rsid w:val="00D65284"/>
    <w:rsid w:val="00D660B8"/>
    <w:rsid w:val="00D6755B"/>
    <w:rsid w:val="00D6796F"/>
    <w:rsid w:val="00D70681"/>
    <w:rsid w:val="00D708D1"/>
    <w:rsid w:val="00D7182C"/>
    <w:rsid w:val="00D71A8B"/>
    <w:rsid w:val="00D7290B"/>
    <w:rsid w:val="00D72C4F"/>
    <w:rsid w:val="00D731F3"/>
    <w:rsid w:val="00D73ABE"/>
    <w:rsid w:val="00D73AFD"/>
    <w:rsid w:val="00D73B44"/>
    <w:rsid w:val="00D741E4"/>
    <w:rsid w:val="00D74C7D"/>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613"/>
    <w:rsid w:val="00D84A2D"/>
    <w:rsid w:val="00D84B30"/>
    <w:rsid w:val="00D852F8"/>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D8C"/>
    <w:rsid w:val="00DA1314"/>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87B"/>
    <w:rsid w:val="00DC7A04"/>
    <w:rsid w:val="00DC7A28"/>
    <w:rsid w:val="00DD01D7"/>
    <w:rsid w:val="00DD0BEC"/>
    <w:rsid w:val="00DD1395"/>
    <w:rsid w:val="00DD24E4"/>
    <w:rsid w:val="00DD2766"/>
    <w:rsid w:val="00DD2964"/>
    <w:rsid w:val="00DD3BF0"/>
    <w:rsid w:val="00DD4D76"/>
    <w:rsid w:val="00DD4DC3"/>
    <w:rsid w:val="00DD4E15"/>
    <w:rsid w:val="00DD69A8"/>
    <w:rsid w:val="00DD716E"/>
    <w:rsid w:val="00DE0C61"/>
    <w:rsid w:val="00DE0CC6"/>
    <w:rsid w:val="00DE0FAA"/>
    <w:rsid w:val="00DE1B68"/>
    <w:rsid w:val="00DE279C"/>
    <w:rsid w:val="00DE29FD"/>
    <w:rsid w:val="00DE2B12"/>
    <w:rsid w:val="00DE2FB3"/>
    <w:rsid w:val="00DE3109"/>
    <w:rsid w:val="00DE4748"/>
    <w:rsid w:val="00DE4DD5"/>
    <w:rsid w:val="00DE5811"/>
    <w:rsid w:val="00DE7F61"/>
    <w:rsid w:val="00DF0325"/>
    <w:rsid w:val="00DF08C3"/>
    <w:rsid w:val="00DF22D0"/>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31FB"/>
    <w:rsid w:val="00E232AA"/>
    <w:rsid w:val="00E23BBF"/>
    <w:rsid w:val="00E23F51"/>
    <w:rsid w:val="00E2424C"/>
    <w:rsid w:val="00E24C13"/>
    <w:rsid w:val="00E251C0"/>
    <w:rsid w:val="00E25451"/>
    <w:rsid w:val="00E25842"/>
    <w:rsid w:val="00E25A1E"/>
    <w:rsid w:val="00E25A25"/>
    <w:rsid w:val="00E26211"/>
    <w:rsid w:val="00E2639C"/>
    <w:rsid w:val="00E26CD1"/>
    <w:rsid w:val="00E27986"/>
    <w:rsid w:val="00E27E7B"/>
    <w:rsid w:val="00E30840"/>
    <w:rsid w:val="00E312F2"/>
    <w:rsid w:val="00E31536"/>
    <w:rsid w:val="00E31800"/>
    <w:rsid w:val="00E31A3C"/>
    <w:rsid w:val="00E31E2D"/>
    <w:rsid w:val="00E33299"/>
    <w:rsid w:val="00E348DE"/>
    <w:rsid w:val="00E411BB"/>
    <w:rsid w:val="00E41301"/>
    <w:rsid w:val="00E4184D"/>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6550"/>
    <w:rsid w:val="00E501FD"/>
    <w:rsid w:val="00E50A66"/>
    <w:rsid w:val="00E50E37"/>
    <w:rsid w:val="00E5129E"/>
    <w:rsid w:val="00E52281"/>
    <w:rsid w:val="00E523A6"/>
    <w:rsid w:val="00E531C4"/>
    <w:rsid w:val="00E53941"/>
    <w:rsid w:val="00E54100"/>
    <w:rsid w:val="00E549E9"/>
    <w:rsid w:val="00E54BF3"/>
    <w:rsid w:val="00E5556E"/>
    <w:rsid w:val="00E5571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DC6"/>
    <w:rsid w:val="00E714B7"/>
    <w:rsid w:val="00E7259E"/>
    <w:rsid w:val="00E7274E"/>
    <w:rsid w:val="00E728A4"/>
    <w:rsid w:val="00E72B6C"/>
    <w:rsid w:val="00E74706"/>
    <w:rsid w:val="00E74D14"/>
    <w:rsid w:val="00E7505D"/>
    <w:rsid w:val="00E750F2"/>
    <w:rsid w:val="00E754A0"/>
    <w:rsid w:val="00E7592F"/>
    <w:rsid w:val="00E7654F"/>
    <w:rsid w:val="00E76641"/>
    <w:rsid w:val="00E76CAC"/>
    <w:rsid w:val="00E76F08"/>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59F5"/>
    <w:rsid w:val="00E95ABD"/>
    <w:rsid w:val="00E95FE8"/>
    <w:rsid w:val="00E9648E"/>
    <w:rsid w:val="00E96BCF"/>
    <w:rsid w:val="00E9724E"/>
    <w:rsid w:val="00EA0614"/>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1E1E"/>
    <w:rsid w:val="00EB2010"/>
    <w:rsid w:val="00EB2109"/>
    <w:rsid w:val="00EB283F"/>
    <w:rsid w:val="00EB2D03"/>
    <w:rsid w:val="00EB2EEE"/>
    <w:rsid w:val="00EB358D"/>
    <w:rsid w:val="00EB467D"/>
    <w:rsid w:val="00EB49BA"/>
    <w:rsid w:val="00EB5580"/>
    <w:rsid w:val="00EB5D0A"/>
    <w:rsid w:val="00EB6F5F"/>
    <w:rsid w:val="00EC0E62"/>
    <w:rsid w:val="00EC1CEA"/>
    <w:rsid w:val="00EC2786"/>
    <w:rsid w:val="00EC3769"/>
    <w:rsid w:val="00EC3F54"/>
    <w:rsid w:val="00EC5079"/>
    <w:rsid w:val="00EC568E"/>
    <w:rsid w:val="00EC593A"/>
    <w:rsid w:val="00EC7586"/>
    <w:rsid w:val="00EC77A5"/>
    <w:rsid w:val="00ED0CCC"/>
    <w:rsid w:val="00ED0E90"/>
    <w:rsid w:val="00ED114B"/>
    <w:rsid w:val="00ED25E3"/>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ABC"/>
    <w:rsid w:val="00EE4273"/>
    <w:rsid w:val="00EE4476"/>
    <w:rsid w:val="00EE5898"/>
    <w:rsid w:val="00EE6402"/>
    <w:rsid w:val="00EF0197"/>
    <w:rsid w:val="00EF01D6"/>
    <w:rsid w:val="00EF0BC0"/>
    <w:rsid w:val="00EF0DE6"/>
    <w:rsid w:val="00EF11A2"/>
    <w:rsid w:val="00EF127A"/>
    <w:rsid w:val="00EF21D3"/>
    <w:rsid w:val="00EF2B07"/>
    <w:rsid w:val="00EF39DB"/>
    <w:rsid w:val="00EF3DEE"/>
    <w:rsid w:val="00EF449E"/>
    <w:rsid w:val="00EF4802"/>
    <w:rsid w:val="00EF5416"/>
    <w:rsid w:val="00EF5592"/>
    <w:rsid w:val="00EF65C9"/>
    <w:rsid w:val="00EF7740"/>
    <w:rsid w:val="00EF7B10"/>
    <w:rsid w:val="00F01E7A"/>
    <w:rsid w:val="00F02383"/>
    <w:rsid w:val="00F05D42"/>
    <w:rsid w:val="00F06507"/>
    <w:rsid w:val="00F078C3"/>
    <w:rsid w:val="00F07BFD"/>
    <w:rsid w:val="00F10C31"/>
    <w:rsid w:val="00F111EE"/>
    <w:rsid w:val="00F117E2"/>
    <w:rsid w:val="00F11C7F"/>
    <w:rsid w:val="00F130C3"/>
    <w:rsid w:val="00F135FF"/>
    <w:rsid w:val="00F145F6"/>
    <w:rsid w:val="00F14A80"/>
    <w:rsid w:val="00F1548D"/>
    <w:rsid w:val="00F155C9"/>
    <w:rsid w:val="00F156DA"/>
    <w:rsid w:val="00F15AFF"/>
    <w:rsid w:val="00F16079"/>
    <w:rsid w:val="00F164D6"/>
    <w:rsid w:val="00F16994"/>
    <w:rsid w:val="00F17792"/>
    <w:rsid w:val="00F204E0"/>
    <w:rsid w:val="00F22683"/>
    <w:rsid w:val="00F22E4D"/>
    <w:rsid w:val="00F23893"/>
    <w:rsid w:val="00F24309"/>
    <w:rsid w:val="00F24AB2"/>
    <w:rsid w:val="00F254B0"/>
    <w:rsid w:val="00F25D0E"/>
    <w:rsid w:val="00F26DDC"/>
    <w:rsid w:val="00F26FE2"/>
    <w:rsid w:val="00F27226"/>
    <w:rsid w:val="00F27838"/>
    <w:rsid w:val="00F31044"/>
    <w:rsid w:val="00F336C0"/>
    <w:rsid w:val="00F337D1"/>
    <w:rsid w:val="00F3478D"/>
    <w:rsid w:val="00F34881"/>
    <w:rsid w:val="00F34CF7"/>
    <w:rsid w:val="00F3531D"/>
    <w:rsid w:val="00F35446"/>
    <w:rsid w:val="00F36DB3"/>
    <w:rsid w:val="00F42A1A"/>
    <w:rsid w:val="00F430D1"/>
    <w:rsid w:val="00F43446"/>
    <w:rsid w:val="00F43B2E"/>
    <w:rsid w:val="00F44357"/>
    <w:rsid w:val="00F44D40"/>
    <w:rsid w:val="00F453AE"/>
    <w:rsid w:val="00F47A11"/>
    <w:rsid w:val="00F50AA2"/>
    <w:rsid w:val="00F517C5"/>
    <w:rsid w:val="00F51A29"/>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419F"/>
    <w:rsid w:val="00F64674"/>
    <w:rsid w:val="00F64C76"/>
    <w:rsid w:val="00F65180"/>
    <w:rsid w:val="00F6526B"/>
    <w:rsid w:val="00F652B7"/>
    <w:rsid w:val="00F65DE9"/>
    <w:rsid w:val="00F6610B"/>
    <w:rsid w:val="00F667D4"/>
    <w:rsid w:val="00F66BBC"/>
    <w:rsid w:val="00F67A44"/>
    <w:rsid w:val="00F67C52"/>
    <w:rsid w:val="00F703C1"/>
    <w:rsid w:val="00F71975"/>
    <w:rsid w:val="00F71998"/>
    <w:rsid w:val="00F721C8"/>
    <w:rsid w:val="00F73540"/>
    <w:rsid w:val="00F73CD6"/>
    <w:rsid w:val="00F74F80"/>
    <w:rsid w:val="00F74FCF"/>
    <w:rsid w:val="00F75109"/>
    <w:rsid w:val="00F7512A"/>
    <w:rsid w:val="00F7518E"/>
    <w:rsid w:val="00F7587C"/>
    <w:rsid w:val="00F75989"/>
    <w:rsid w:val="00F767FF"/>
    <w:rsid w:val="00F80B33"/>
    <w:rsid w:val="00F80F80"/>
    <w:rsid w:val="00F81ECD"/>
    <w:rsid w:val="00F824EC"/>
    <w:rsid w:val="00F83F80"/>
    <w:rsid w:val="00F8467D"/>
    <w:rsid w:val="00F848E5"/>
    <w:rsid w:val="00F85A36"/>
    <w:rsid w:val="00F85F03"/>
    <w:rsid w:val="00F863BB"/>
    <w:rsid w:val="00F86523"/>
    <w:rsid w:val="00F8785E"/>
    <w:rsid w:val="00F8788F"/>
    <w:rsid w:val="00F87E01"/>
    <w:rsid w:val="00F90928"/>
    <w:rsid w:val="00F90948"/>
    <w:rsid w:val="00F90A71"/>
    <w:rsid w:val="00F929B1"/>
    <w:rsid w:val="00F92EC7"/>
    <w:rsid w:val="00F93110"/>
    <w:rsid w:val="00F93790"/>
    <w:rsid w:val="00F9381C"/>
    <w:rsid w:val="00F95EC9"/>
    <w:rsid w:val="00F9624E"/>
    <w:rsid w:val="00F97B81"/>
    <w:rsid w:val="00F97D83"/>
    <w:rsid w:val="00FA0C08"/>
    <w:rsid w:val="00FA0D83"/>
    <w:rsid w:val="00FA0E47"/>
    <w:rsid w:val="00FA1A41"/>
    <w:rsid w:val="00FA29D5"/>
    <w:rsid w:val="00FA2F25"/>
    <w:rsid w:val="00FA31E1"/>
    <w:rsid w:val="00FA60C6"/>
    <w:rsid w:val="00FA6F08"/>
    <w:rsid w:val="00FA70C9"/>
    <w:rsid w:val="00FA737C"/>
    <w:rsid w:val="00FA7546"/>
    <w:rsid w:val="00FA76F7"/>
    <w:rsid w:val="00FA796C"/>
    <w:rsid w:val="00FA7DCE"/>
    <w:rsid w:val="00FB02F6"/>
    <w:rsid w:val="00FB0671"/>
    <w:rsid w:val="00FB0B8D"/>
    <w:rsid w:val="00FB202E"/>
    <w:rsid w:val="00FB291A"/>
    <w:rsid w:val="00FB3203"/>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F99"/>
    <w:rsid w:val="00FE1B98"/>
    <w:rsid w:val="00FE1C2C"/>
    <w:rsid w:val="00FE1C93"/>
    <w:rsid w:val="00FE1D21"/>
    <w:rsid w:val="00FE3304"/>
    <w:rsid w:val="00FE4943"/>
    <w:rsid w:val="00FE4A70"/>
    <w:rsid w:val="00FE4E16"/>
    <w:rsid w:val="00FE5EEF"/>
    <w:rsid w:val="00FE5EF1"/>
    <w:rsid w:val="00FE5F86"/>
    <w:rsid w:val="00FE6BE4"/>
    <w:rsid w:val="00FE6C6C"/>
    <w:rsid w:val="00FE74ED"/>
    <w:rsid w:val="00FE7577"/>
    <w:rsid w:val="00FF0768"/>
    <w:rsid w:val="00FF0EAC"/>
    <w:rsid w:val="00FF15FA"/>
    <w:rsid w:val="00FF1B47"/>
    <w:rsid w:val="00FF395A"/>
    <w:rsid w:val="00FF4388"/>
    <w:rsid w:val="00FF4460"/>
    <w:rsid w:val="00FF53C4"/>
    <w:rsid w:val="00FF641F"/>
    <w:rsid w:val="00FF6736"/>
    <w:rsid w:val="00FF7134"/>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66"/>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5723B1"/>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sid w:val="005723B1"/>
    <w:rPr>
      <w:sz w:val="16"/>
      <w:szCs w:val="16"/>
    </w:rPr>
  </w:style>
  <w:style w:type="paragraph" w:styleId="CommentText">
    <w:name w:val="annotation text"/>
    <w:basedOn w:val="Normal"/>
    <w:link w:val="CommentTextChar"/>
    <w:uiPriority w:val="99"/>
    <w:unhideWhenUsed/>
    <w:qFormat/>
    <w:rsid w:val="005723B1"/>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723B1"/>
    <w:rPr>
      <w:b/>
      <w:bCs/>
    </w:rPr>
  </w:style>
  <w:style w:type="paragraph" w:styleId="Footer">
    <w:name w:val="footer"/>
    <w:basedOn w:val="Normal"/>
    <w:link w:val="FooterChar"/>
    <w:uiPriority w:val="99"/>
    <w:unhideWhenUsed/>
    <w:qFormat/>
    <w:rsid w:val="005723B1"/>
    <w:pPr>
      <w:tabs>
        <w:tab w:val="center" w:pos="4320"/>
        <w:tab w:val="right" w:pos="8640"/>
      </w:tabs>
      <w:spacing w:after="0" w:line="240" w:lineRule="auto"/>
    </w:pPr>
  </w:style>
  <w:style w:type="paragraph" w:styleId="Header">
    <w:name w:val="header"/>
    <w:basedOn w:val="Normal"/>
    <w:link w:val="HeaderChar"/>
    <w:uiPriority w:val="99"/>
    <w:unhideWhenUsed/>
    <w:qFormat/>
    <w:rsid w:val="005723B1"/>
    <w:pPr>
      <w:tabs>
        <w:tab w:val="center" w:pos="4320"/>
        <w:tab w:val="right" w:pos="8640"/>
      </w:tabs>
      <w:spacing w:after="0" w:line="240" w:lineRule="auto"/>
    </w:pPr>
  </w:style>
  <w:style w:type="character" w:styleId="Hyperlink">
    <w:name w:val="Hyperlink"/>
    <w:basedOn w:val="DefaultParagraphFont"/>
    <w:uiPriority w:val="99"/>
    <w:unhideWhenUsed/>
    <w:qFormat/>
    <w:rsid w:val="005723B1"/>
    <w:rPr>
      <w:color w:val="0000FF"/>
      <w:u w:val="single"/>
    </w:rPr>
  </w:style>
  <w:style w:type="character" w:styleId="LineNumber">
    <w:name w:val="line number"/>
    <w:basedOn w:val="DefaultParagraphFont"/>
    <w:uiPriority w:val="99"/>
    <w:semiHidden/>
    <w:unhideWhenUsed/>
    <w:qFormat/>
    <w:rsid w:val="005723B1"/>
  </w:style>
  <w:style w:type="table" w:styleId="TableGrid">
    <w:name w:val="Table Grid"/>
    <w:basedOn w:val="TableNormal"/>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723B1"/>
    <w:pPr>
      <w:ind w:left="720"/>
      <w:contextualSpacing/>
    </w:pPr>
  </w:style>
  <w:style w:type="character" w:customStyle="1" w:styleId="HeaderChar">
    <w:name w:val="Header Char"/>
    <w:basedOn w:val="DefaultParagraphFont"/>
    <w:link w:val="Header"/>
    <w:uiPriority w:val="99"/>
    <w:qFormat/>
    <w:rsid w:val="005723B1"/>
  </w:style>
  <w:style w:type="character" w:customStyle="1" w:styleId="FooterChar">
    <w:name w:val="Footer Char"/>
    <w:basedOn w:val="DefaultParagraphFont"/>
    <w:link w:val="Footer"/>
    <w:uiPriority w:val="99"/>
    <w:qFormat/>
    <w:rsid w:val="005723B1"/>
  </w:style>
  <w:style w:type="paragraph" w:customStyle="1" w:styleId="EndNoteBibliographyTitle">
    <w:name w:val="EndNote Bibliography Title"/>
    <w:basedOn w:val="Normal"/>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Normal"/>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sid w:val="005723B1"/>
    <w:rPr>
      <w:rFonts w:ascii="Arial" w:eastAsiaTheme="minorEastAsia" w:hAnsi="Arial" w:cs="Arial"/>
      <w:sz w:val="28"/>
      <w:szCs w:val="22"/>
    </w:rPr>
  </w:style>
  <w:style w:type="character" w:customStyle="1" w:styleId="jtukpc">
    <w:name w:val="jtukpc"/>
    <w:basedOn w:val="DefaultParagraphFont"/>
    <w:qFormat/>
    <w:rsid w:val="005723B1"/>
  </w:style>
  <w:style w:type="character" w:customStyle="1" w:styleId="ynrlnc">
    <w:name w:val="ynrlnc"/>
    <w:basedOn w:val="DefaultParagraphFont"/>
    <w:qFormat/>
    <w:rsid w:val="005723B1"/>
  </w:style>
  <w:style w:type="character" w:customStyle="1" w:styleId="CommentTextChar">
    <w:name w:val="Comment Text Char"/>
    <w:basedOn w:val="DefaultParagraphFont"/>
    <w:link w:val="CommentText"/>
    <w:uiPriority w:val="99"/>
    <w:qFormat/>
    <w:rsid w:val="005723B1"/>
    <w:rPr>
      <w:sz w:val="20"/>
      <w:szCs w:val="20"/>
    </w:rPr>
  </w:style>
  <w:style w:type="character" w:customStyle="1" w:styleId="CommentSubjectChar">
    <w:name w:val="Comment Subject Char"/>
    <w:basedOn w:val="CommentTextChar"/>
    <w:link w:val="CommentSubject"/>
    <w:uiPriority w:val="99"/>
    <w:semiHidden/>
    <w:qFormat/>
    <w:rsid w:val="005723B1"/>
    <w:rPr>
      <w:b/>
      <w:bCs/>
      <w:sz w:val="20"/>
      <w:szCs w:val="20"/>
    </w:rPr>
  </w:style>
  <w:style w:type="character" w:customStyle="1" w:styleId="BalloonTextChar">
    <w:name w:val="Balloon Text Char"/>
    <w:basedOn w:val="DefaultParagraphFont"/>
    <w:link w:val="BalloonText"/>
    <w:uiPriority w:val="99"/>
    <w:semiHidden/>
    <w:qFormat/>
    <w:rsid w:val="005723B1"/>
    <w:rPr>
      <w:rFonts w:ascii="Segoe UI" w:hAnsi="Segoe UI" w:cs="Segoe UI"/>
      <w:sz w:val="18"/>
      <w:szCs w:val="18"/>
    </w:rPr>
  </w:style>
  <w:style w:type="table" w:customStyle="1" w:styleId="1">
    <w:name w:val="淺色網底1"/>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sid w:val="005723B1"/>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NoSpacing">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Revision">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11048</TotalTime>
  <Pages>29</Pages>
  <Words>12456</Words>
  <Characters>71001</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83291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Gen-Chang Hsu</cp:lastModifiedBy>
  <cp:revision>2238</cp:revision>
  <cp:lastPrinted>2023-12-04T20:20:00Z</cp:lastPrinted>
  <dcterms:created xsi:type="dcterms:W3CDTF">2020-10-12T14:12:00Z</dcterms:created>
  <dcterms:modified xsi:type="dcterms:W3CDTF">2024-08-19T03:08:00Z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