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6650C154"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t>
      </w:r>
      <w:del w:id="79" w:author="Gen-Chang Hsu" w:date="2024-08-24T21:12:00Z" w16du:dateUtc="2024-08-25T01:12:00Z">
        <w:r w:rsidRPr="005C029F" w:rsidDel="00C37640">
          <w:rPr>
            <w:rFonts w:cs="Times New Roman"/>
            <w:color w:val="000000" w:themeColor="text1"/>
          </w:rPr>
          <w:delText>were commonly reported in</w:delText>
        </w:r>
      </w:del>
      <w:ins w:id="80"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81"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82"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83"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16039F74" w:rsidR="005B0566" w:rsidRDefault="00DD4E15" w:rsidP="00E7259E">
      <w:pPr>
        <w:spacing w:after="0" w:line="480" w:lineRule="auto"/>
        <w:jc w:val="left"/>
        <w:rPr>
          <w:ins w:id="84"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85"/>
      <w:r w:rsidRPr="005C029F">
        <w:rPr>
          <w:rFonts w:cs="Times New Roman"/>
        </w:rPr>
        <w:t>a few fundamental knowledge gaps</w:t>
      </w:r>
      <w:ins w:id="86" w:author="Gen-Chang Hsu" w:date="2024-08-19T22:28:00Z" w16du:dateUtc="2024-08-20T02:28:00Z">
        <w:r w:rsidR="005B40A9">
          <w:rPr>
            <w:rFonts w:cs="Times New Roman"/>
          </w:rPr>
          <w:t xml:space="preserve"> reg</w:t>
        </w:r>
      </w:ins>
      <w:ins w:id="87" w:author="Gen-Chang Hsu" w:date="2024-08-19T22:29:00Z" w16du:dateUtc="2024-08-20T02:29:00Z">
        <w:r w:rsidR="005B40A9">
          <w:rPr>
            <w:rFonts w:cs="Times New Roman"/>
          </w:rPr>
          <w:t xml:space="preserve">arding their trophic interactions with </w:t>
        </w:r>
      </w:ins>
      <w:ins w:id="88" w:author="Gen-Chang Hsu" w:date="2024-08-19T22:31:00Z" w16du:dateUtc="2024-08-20T02:31:00Z">
        <w:r w:rsidR="005B40A9">
          <w:rPr>
            <w:rFonts w:cs="Times New Roman"/>
          </w:rPr>
          <w:t>pests</w:t>
        </w:r>
      </w:ins>
      <w:r w:rsidRPr="005C029F">
        <w:rPr>
          <w:rFonts w:cs="Times New Roman"/>
        </w:rPr>
        <w:t xml:space="preserve"> need to be filled to </w:t>
      </w:r>
      <w:del w:id="89" w:author="Gen-Chang Hsu" w:date="2024-08-19T22:25:00Z" w16du:dateUtc="2024-08-20T02:25:00Z">
        <w:r w:rsidRPr="005C029F" w:rsidDel="005B40A9">
          <w:rPr>
            <w:rFonts w:cs="Times New Roman"/>
          </w:rPr>
          <w:delText xml:space="preserve">validate </w:delText>
        </w:r>
      </w:del>
      <w:ins w:id="90" w:author="Gen-Chang Hsu" w:date="2024-08-19T22:25:00Z" w16du:dateUtc="2024-08-20T02:25:00Z">
        <w:r w:rsidR="005B40A9">
          <w:rPr>
            <w:rFonts w:cs="Times New Roman"/>
          </w:rPr>
          <w:t>better understand</w:t>
        </w:r>
        <w:r w:rsidR="005B40A9" w:rsidRPr="005C029F">
          <w:rPr>
            <w:rFonts w:cs="Times New Roman"/>
          </w:rPr>
          <w:t xml:space="preserve"> </w:t>
        </w:r>
      </w:ins>
      <w:del w:id="91" w:author="Gen-Chang Hsu" w:date="2024-08-19T22:29:00Z" w16du:dateUtc="2024-08-20T02:29:00Z">
        <w:r w:rsidRPr="005C029F" w:rsidDel="005B40A9">
          <w:rPr>
            <w:rFonts w:cs="Times New Roman"/>
          </w:rPr>
          <w:delText>the</w:delText>
        </w:r>
      </w:del>
      <w:ins w:id="92" w:author="Gen-Chang Hsu" w:date="2024-08-19T22:26:00Z" w16du:dateUtc="2024-08-20T02:26:00Z">
        <w:r w:rsidR="005B40A9">
          <w:rPr>
            <w:rFonts w:cs="Times New Roman"/>
          </w:rPr>
          <w:t>their</w:t>
        </w:r>
      </w:ins>
      <w:del w:id="93" w:author="Gen-Chang Hsu" w:date="2024-08-19T22:26:00Z" w16du:dateUtc="2024-08-20T02:26:00Z">
        <w:r w:rsidRPr="005C029F" w:rsidDel="005B40A9">
          <w:rPr>
            <w:rFonts w:cs="Times New Roman"/>
          </w:rPr>
          <w:delText>ir</w:delText>
        </w:r>
      </w:del>
      <w:r w:rsidRPr="005C029F">
        <w:rPr>
          <w:rFonts w:cs="Times New Roman"/>
        </w:rPr>
        <w:t xml:space="preserve"> </w:t>
      </w:r>
      <w:del w:id="94" w:author="Gen-Chang Hsu" w:date="2024-08-19T22:27:00Z" w16du:dateUtc="2024-08-20T02:27:00Z">
        <w:r w:rsidRPr="005C029F" w:rsidDel="005B40A9">
          <w:rPr>
            <w:rFonts w:cs="Times New Roman"/>
          </w:rPr>
          <w:delText xml:space="preserve">biocontrol </w:delText>
        </w:r>
      </w:del>
      <w:ins w:id="95" w:author="Gen-Chang Hsu" w:date="2024-08-19T22:29:00Z" w16du:dateUtc="2024-08-20T02:29:00Z">
        <w:r w:rsidR="005B40A9">
          <w:rPr>
            <w:rFonts w:cs="Times New Roman"/>
          </w:rPr>
          <w:t>role</w:t>
        </w:r>
      </w:ins>
      <w:ins w:id="96" w:author="Gen-Chang Hsu" w:date="2024-08-19T22:27:00Z" w16du:dateUtc="2024-08-20T02:27:00Z">
        <w:r w:rsidR="005B40A9">
          <w:rPr>
            <w:rFonts w:cs="Times New Roman"/>
          </w:rPr>
          <w:t xml:space="preserve"> as biocontrol agents</w:t>
        </w:r>
      </w:ins>
      <w:del w:id="97" w:author="Gen-Chang Hsu" w:date="2024-08-19T22:26:00Z" w16du:dateUtc="2024-08-20T02:26:00Z">
        <w:r w:rsidRPr="005C029F" w:rsidDel="005B40A9">
          <w:rPr>
            <w:rFonts w:cs="Times New Roman"/>
          </w:rPr>
          <w:delText>potential</w:delText>
        </w:r>
      </w:del>
      <w:r w:rsidRPr="005C029F">
        <w:rPr>
          <w:rFonts w:cs="Times New Roman"/>
        </w:rPr>
        <w:t xml:space="preserve"> </w:t>
      </w:r>
      <w:del w:id="98"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85"/>
      <w:r w:rsidR="005B40A9">
        <w:rPr>
          <w:rStyle w:val="CommentReference"/>
        </w:rPr>
        <w:commentReference w:id="85"/>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99" w:author="Gen-Chang Hsu" w:date="2024-08-19T22:30:00Z" w16du:dateUtc="2024-08-20T02:30:00Z">
        <w:r w:rsidR="005B40A9">
          <w:rPr>
            <w:rFonts w:cs="Times New Roman"/>
          </w:rPr>
          <w:t>ing</w:t>
        </w:r>
      </w:ins>
      <w:del w:id="100"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01"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02" w:author="Gen-Chang Hsu" w:date="2024-08-24T21:14:00Z" w16du:dateUtc="2024-08-25T01:14:00Z">
        <w:r w:rsidR="00C37640">
          <w:rPr>
            <w:rFonts w:cs="Times New Roman"/>
          </w:rPr>
          <w:t>s even</w:t>
        </w:r>
      </w:ins>
      <w:r w:rsidRPr="005C029F">
        <w:rPr>
          <w:rFonts w:cs="Times New Roman"/>
        </w:rPr>
        <w:t xml:space="preserve"> </w:t>
      </w:r>
      <w:ins w:id="103" w:author="Gen-Chang Hsu" w:date="2024-08-24T21:14:00Z" w16du:dateUtc="2024-08-25T01:14:00Z">
        <w:r w:rsidR="00C37640">
          <w:rPr>
            <w:rFonts w:cs="Times New Roman"/>
          </w:rPr>
          <w:t>in</w:t>
        </w:r>
      </w:ins>
      <w:del w:id="104"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05"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06" w:author="Gen-Chang Hsu" w:date="2024-08-24T21:50:00Z" w16du:dateUtc="2024-08-25T01:50:00Z">
        <w:r w:rsidR="005F3CC3">
          <w:rPr>
            <w:rFonts w:cs="Times New Roman"/>
          </w:rPr>
          <w:t xml:space="preserve"> </w:t>
        </w:r>
      </w:ins>
      <w:commentRangeStart w:id="107"/>
      <w:del w:id="108"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09" w:author="Gen-Chang Hsu" w:date="2024-08-24T21:59:00Z" w16du:dateUtc="2024-08-25T01:59:00Z">
        <w:r w:rsidR="00EB209E">
          <w:rPr>
            <w:rFonts w:cs="Times New Roman"/>
          </w:rPr>
          <w:t>fluctuations in abiotic factors and habitat condition</w:t>
        </w:r>
      </w:ins>
      <w:ins w:id="110" w:author="Gen-Chang Hsu" w:date="2024-08-24T22:00:00Z" w16du:dateUtc="2024-08-25T02:00:00Z">
        <w:r w:rsidR="00EB209E">
          <w:rPr>
            <w:rFonts w:cs="Times New Roman"/>
          </w:rPr>
          <w:t>s can lead</w:t>
        </w:r>
      </w:ins>
      <w:ins w:id="111" w:author="Gen-Chang Hsu" w:date="2024-08-24T22:01:00Z" w16du:dateUtc="2024-08-25T02:01:00Z">
        <w:r w:rsidR="00EB209E">
          <w:rPr>
            <w:rFonts w:cs="Times New Roman"/>
          </w:rPr>
          <w:t xml:space="preserve"> </w:t>
        </w:r>
      </w:ins>
      <w:ins w:id="112" w:author="Gen-Chang Hsu" w:date="2024-08-24T22:02:00Z" w16du:dateUtc="2024-08-25T02:02:00Z">
        <w:r w:rsidR="004A74B9">
          <w:rPr>
            <w:rFonts w:cs="Times New Roman"/>
          </w:rPr>
          <w:t xml:space="preserve">to </w:t>
        </w:r>
      </w:ins>
      <w:ins w:id="113" w:author="Gen-Chang Hsu" w:date="2024-08-24T22:01:00Z" w16du:dateUtc="2024-08-25T02:01:00Z">
        <w:r w:rsidR="00EB209E">
          <w:rPr>
            <w:rFonts w:cs="Times New Roman"/>
          </w:rPr>
          <w:t>seasonal and yearly</w:t>
        </w:r>
      </w:ins>
      <w:ins w:id="114" w:author="Gen-Chang Hsu" w:date="2024-08-24T22:00:00Z" w16du:dateUtc="2024-08-25T02:00:00Z">
        <w:r w:rsidR="00EB209E">
          <w:rPr>
            <w:rFonts w:cs="Times New Roman"/>
          </w:rPr>
          <w:t xml:space="preserve"> variation in prey </w:t>
        </w:r>
      </w:ins>
      <w:ins w:id="115" w:author="Gen-Chang Hsu" w:date="2024-08-24T21:26:00Z" w16du:dateUtc="2024-08-25T01:26:00Z">
        <w:r w:rsidR="009F198A" w:rsidRPr="005C029F">
          <w:rPr>
            <w:rFonts w:cs="Times New Roman"/>
          </w:rPr>
          <w:t>population densit</w:t>
        </w:r>
      </w:ins>
      <w:ins w:id="116" w:author="Gen-Chang Hsu" w:date="2024-08-24T21:34:00Z" w16du:dateUtc="2024-08-25T01:34:00Z">
        <w:r w:rsidR="00151683">
          <w:rPr>
            <w:rFonts w:cs="Times New Roman"/>
          </w:rPr>
          <w:t>ies</w:t>
        </w:r>
      </w:ins>
      <w:ins w:id="117" w:author="Gen-Chang Hsu" w:date="2024-08-24T21:26:00Z" w16du:dateUtc="2024-08-25T01:26:00Z">
        <w:r w:rsidR="009F198A" w:rsidRPr="005C029F">
          <w:rPr>
            <w:rFonts w:cs="Times New Roman"/>
          </w:rPr>
          <w:t xml:space="preserve"> </w:t>
        </w:r>
      </w:ins>
      <w:ins w:id="118" w:author="Gen-Chang Hsu" w:date="2024-08-24T22:00:00Z" w16du:dateUtc="2024-08-25T02:00:00Z">
        <w:r w:rsidR="00EB209E">
          <w:rPr>
            <w:rFonts w:cs="Times New Roman"/>
          </w:rPr>
          <w:t>and</w:t>
        </w:r>
      </w:ins>
      <w:ins w:id="119" w:author="Gen-Chang Hsu" w:date="2024-08-24T21:26:00Z" w16du:dateUtc="2024-08-25T01:26:00Z">
        <w:r w:rsidR="009F198A" w:rsidRPr="005C029F">
          <w:rPr>
            <w:rFonts w:cs="Times New Roman"/>
          </w:rPr>
          <w:t xml:space="preserve"> species composition</w:t>
        </w:r>
      </w:ins>
      <w:ins w:id="120" w:author="Gen-Chang Hsu" w:date="2024-08-24T21:34:00Z" w16du:dateUtc="2024-08-25T01:34:00Z">
        <w:r w:rsidR="00151683">
          <w:rPr>
            <w:rFonts w:cs="Times New Roman"/>
          </w:rPr>
          <w:t>s</w:t>
        </w:r>
      </w:ins>
      <w:ins w:id="121" w:author="Gen-Chang Hsu" w:date="2024-08-24T22:00:00Z" w16du:dateUtc="2024-08-25T02:00:00Z">
        <w:r w:rsidR="00EB209E">
          <w:rPr>
            <w:rFonts w:cs="Times New Roman"/>
          </w:rPr>
          <w:t xml:space="preserve"> </w:t>
        </w:r>
      </w:ins>
      <w:ins w:id="122" w:author="Gen-Chang Hsu" w:date="2024-08-24T21:26:00Z" w16du:dateUtc="2024-08-25T01:26:00Z">
        <w:r w:rsidR="009F198A" w:rsidRPr="005C029F">
          <w:rPr>
            <w:rFonts w:cs="Times New Roman"/>
          </w:rPr>
          <w:t xml:space="preserve">in agro-ecosystems </w:t>
        </w:r>
        <w:commentRangeStart w:id="123"/>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24"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xml:space="preserve">., 1999; </w:t>
        </w:r>
      </w:ins>
      <w:ins w:id="125"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23"/>
      <w:ins w:id="126" w:author="Gen-Chang Hsu" w:date="2024-08-24T22:02:00Z" w16du:dateUtc="2024-08-25T02:02:00Z">
        <w:r w:rsidR="004A74B9">
          <w:rPr>
            <w:rStyle w:val="CommentReference"/>
          </w:rPr>
          <w:commentReference w:id="123"/>
        </w:r>
      </w:ins>
      <w:ins w:id="127" w:author="Gen-Chang Hsu" w:date="2024-08-24T21:59:00Z" w16du:dateUtc="2024-08-25T01:59:00Z">
        <w:r w:rsidR="00EB209E">
          <w:rPr>
            <w:rFonts w:cs="Times New Roman"/>
          </w:rPr>
          <w:t>, which</w:t>
        </w:r>
      </w:ins>
      <w:ins w:id="128" w:author="Gen-Chang Hsu" w:date="2024-08-24T21:58:00Z" w16du:dateUtc="2024-08-25T01:58:00Z">
        <w:r w:rsidR="00EB209E">
          <w:rPr>
            <w:rFonts w:cs="Times New Roman"/>
          </w:rPr>
          <w:t xml:space="preserve"> can </w:t>
        </w:r>
      </w:ins>
      <w:ins w:id="129" w:author="Gen-Chang Hsu" w:date="2024-08-24T21:59:00Z" w16du:dateUtc="2024-08-25T01:59:00Z">
        <w:r w:rsidR="00EB209E">
          <w:rPr>
            <w:rFonts w:cs="Times New Roman"/>
          </w:rPr>
          <w:t xml:space="preserve">in turn </w:t>
        </w:r>
      </w:ins>
      <w:ins w:id="130" w:author="Gen-Chang Hsu" w:date="2024-08-24T21:58:00Z" w16du:dateUtc="2024-08-25T01:58:00Z">
        <w:r w:rsidR="00EB209E">
          <w:rPr>
            <w:rFonts w:cs="Times New Roman"/>
          </w:rPr>
          <w:t>influence</w:t>
        </w:r>
      </w:ins>
      <w:ins w:id="131"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132" w:author="Gen-Chang Hsu" w:date="2024-08-24T22:02:00Z" w16du:dateUtc="2024-08-25T02:02:00Z">
        <w:r w:rsidR="004A74B9">
          <w:rPr>
            <w:rFonts w:cs="Times New Roman"/>
          </w:rPr>
          <w:t>.</w:t>
        </w:r>
      </w:ins>
      <w:ins w:id="133" w:author="Gen-Chang Hsu" w:date="2024-08-24T21:58:00Z" w16du:dateUtc="2024-08-25T01:58:00Z">
        <w:r w:rsidR="00EB209E">
          <w:rPr>
            <w:rFonts w:cs="Times New Roman"/>
          </w:rPr>
          <w:t xml:space="preserve"> </w:t>
        </w:r>
      </w:ins>
      <w:ins w:id="134" w:author="Gen-Chang Hsu" w:date="2024-08-24T21:32:00Z" w16du:dateUtc="2024-08-25T01:32:00Z">
        <w:r w:rsidR="00151683">
          <w:rPr>
            <w:rFonts w:cs="Times New Roman"/>
          </w:rPr>
          <w:t xml:space="preserve">Therefore, </w:t>
        </w:r>
      </w:ins>
      <w:ins w:id="135" w:author="Gen-Chang Hsu" w:date="2024-08-24T21:34:00Z" w16du:dateUtc="2024-08-25T01:34:00Z">
        <w:r w:rsidR="00151683">
          <w:rPr>
            <w:rFonts w:cs="Times New Roman"/>
          </w:rPr>
          <w:t>examining the consistency in p</w:t>
        </w:r>
      </w:ins>
      <w:ins w:id="136" w:author="Gen-Chang Hsu" w:date="2024-08-24T21:32:00Z" w16du:dateUtc="2024-08-25T01:32:00Z">
        <w:r w:rsidR="009F198A" w:rsidRPr="005C029F">
          <w:rPr>
            <w:rFonts w:cs="Times New Roman"/>
          </w:rPr>
          <w:t xml:space="preserve">est consumption by generalist predators </w:t>
        </w:r>
      </w:ins>
      <w:ins w:id="137" w:author="Gen-Chang Hsu" w:date="2024-08-24T21:33:00Z" w16du:dateUtc="2024-08-25T01:33:00Z">
        <w:r w:rsidR="00151683">
          <w:rPr>
            <w:rFonts w:cs="Times New Roman"/>
          </w:rPr>
          <w:t xml:space="preserve">in the field </w:t>
        </w:r>
      </w:ins>
      <w:ins w:id="138" w:author="Gen-Chang Hsu" w:date="2024-08-24T21:32:00Z" w16du:dateUtc="2024-08-25T01:32:00Z">
        <w:r w:rsidR="009F198A" w:rsidRPr="005C029F">
          <w:rPr>
            <w:rFonts w:cs="Times New Roman"/>
          </w:rPr>
          <w:t>over years</w:t>
        </w:r>
      </w:ins>
      <w:ins w:id="139" w:author="Gen-Chang Hsu" w:date="2024-08-24T21:34:00Z" w16du:dateUtc="2024-08-25T01:34:00Z">
        <w:r w:rsidR="00151683">
          <w:rPr>
            <w:rFonts w:cs="Times New Roman"/>
          </w:rPr>
          <w:t xml:space="preserve"> </w:t>
        </w:r>
      </w:ins>
      <w:ins w:id="140" w:author="Gen-Chang Hsu" w:date="2024-08-24T21:32:00Z" w16du:dateUtc="2024-08-25T01:32:00Z">
        <w:r w:rsidR="009F198A" w:rsidRPr="005C029F">
          <w:rPr>
            <w:rFonts w:cs="Times New Roman"/>
          </w:rPr>
          <w:t>will provide strong support for applying these predators in pest management programs</w:t>
        </w:r>
      </w:ins>
      <w:ins w:id="141"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142" w:author="Gen-Chang Hsu" w:date="2024-08-24T21:34:00Z" w16du:dateUtc="2024-08-25T01:34:00Z">
        <w:r w:rsidR="00151683">
          <w:rPr>
            <w:rFonts w:cs="Times New Roman"/>
          </w:rPr>
          <w:t xml:space="preserve"> currently</w:t>
        </w:r>
      </w:ins>
      <w:ins w:id="143" w:author="Gen-Chang Hsu" w:date="2024-08-24T21:33:00Z" w16du:dateUtc="2024-08-25T01:33:00Z">
        <w:r w:rsidR="00151683" w:rsidRPr="005C029F">
          <w:rPr>
            <w:rFonts w:cs="Times New Roman"/>
          </w:rPr>
          <w:t xml:space="preserve"> lacking</w:t>
        </w:r>
      </w:ins>
      <w:ins w:id="144" w:author="Gen-Chang Hsu" w:date="2024-08-24T21:34:00Z" w16du:dateUtc="2024-08-25T01:34:00Z">
        <w:r w:rsidR="00151683">
          <w:rPr>
            <w:rFonts w:cs="Times New Roman"/>
          </w:rPr>
          <w:t xml:space="preserve"> </w:t>
        </w:r>
      </w:ins>
      <w:del w:id="145"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146" w:author="Gen-Chang Hsu" w:date="2024-08-19T15:03:00Z" w16du:dateUtc="2024-08-19T19:03:00Z">
        <w:r w:rsidRPr="005C029F" w:rsidDel="005F3077">
          <w:rPr>
            <w:rFonts w:cs="Times New Roman"/>
          </w:rPr>
          <w:delText>reliability</w:delText>
        </w:r>
      </w:del>
      <w:del w:id="147" w:author="Gen-Chang Hsu" w:date="2024-08-24T21:34:00Z" w16du:dateUtc="2024-08-25T01:34:00Z">
        <w:r w:rsidRPr="005C029F" w:rsidDel="00151683">
          <w:rPr>
            <w:rFonts w:cs="Times New Roman"/>
          </w:rPr>
          <w:delText xml:space="preserve"> of these predators as biocontrol agents in agriculture, </w:delText>
        </w:r>
      </w:del>
      <w:del w:id="148" w:author="Gen-Chang Hsu" w:date="2024-08-24T21:23:00Z" w16du:dateUtc="2024-08-25T01:23:00Z">
        <w:r w:rsidRPr="005C029F" w:rsidDel="00B97E87">
          <w:rPr>
            <w:rFonts w:cs="Times New Roman"/>
          </w:rPr>
          <w:delText xml:space="preserve">although </w:delText>
        </w:r>
      </w:del>
      <w:del w:id="149"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07"/>
      <w:r w:rsidR="004A74B9">
        <w:rPr>
          <w:rStyle w:val="CommentReference"/>
        </w:rPr>
        <w:commentReference w:id="107"/>
      </w:r>
      <w:del w:id="150"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151"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152"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153" w:author="Gen-Chang Hsu" w:date="2024-08-24T22:23:00Z" w16du:dateUtc="2024-08-25T02:23:00Z">
        <w:r w:rsidR="007D5907">
          <w:rPr>
            <w:rFonts w:cs="Times New Roman"/>
          </w:rPr>
          <w:t xml:space="preserve">mechanisms </w:t>
        </w:r>
      </w:ins>
      <w:r w:rsidRPr="0045780C">
        <w:rPr>
          <w:rFonts w:cs="Times New Roman"/>
        </w:rPr>
        <w:t>underlyin</w:t>
      </w:r>
      <w:ins w:id="154" w:author="Gen-Chang Hsu" w:date="2024-08-24T22:23:00Z" w16du:dateUtc="2024-08-25T02:23:00Z">
        <w:r w:rsidR="007D5907">
          <w:rPr>
            <w:rFonts w:cs="Times New Roman"/>
          </w:rPr>
          <w:t xml:space="preserve">g </w:t>
        </w:r>
      </w:ins>
      <w:del w:id="155"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156" w:author="Gen-Chang Hsu" w:date="2024-08-24T22:23:00Z" w16du:dateUtc="2024-08-25T02:23:00Z">
        <w:r w:rsidRPr="005C029F" w:rsidDel="007D5907">
          <w:rPr>
            <w:rFonts w:cs="Times New Roman"/>
          </w:rPr>
          <w:delText xml:space="preserve">biocontrol </w:delText>
        </w:r>
      </w:del>
      <w:ins w:id="157" w:author="Gen-Chang Hsu" w:date="2024-08-24T22:25:00Z" w16du:dateUtc="2024-08-25T02:25:00Z">
        <w:r w:rsidR="0098429F">
          <w:rPr>
            <w:rFonts w:cs="Times New Roman"/>
          </w:rPr>
          <w:t>biocontrol</w:t>
        </w:r>
      </w:ins>
      <w:ins w:id="158" w:author="Gen-Chang Hsu" w:date="2024-08-24T22:23:00Z" w16du:dateUtc="2024-08-25T02:23:00Z">
        <w:r w:rsidR="007D5907" w:rsidRPr="005C029F">
          <w:rPr>
            <w:rFonts w:cs="Times New Roman"/>
          </w:rPr>
          <w:t xml:space="preserve"> </w:t>
        </w:r>
      </w:ins>
      <w:r w:rsidRPr="005C029F">
        <w:rPr>
          <w:rFonts w:cs="Times New Roman"/>
        </w:rPr>
        <w:t>effect</w:t>
      </w:r>
      <w:ins w:id="159"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160"/>
      <w:r w:rsidRPr="005C029F">
        <w:rPr>
          <w:rFonts w:cs="Times New Roman"/>
        </w:rPr>
        <w:t>various</w:t>
      </w:r>
      <w:del w:id="161"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160"/>
      <w:r w:rsidR="003F33E1">
        <w:rPr>
          <w:rStyle w:val="CommentReference"/>
        </w:rPr>
        <w:commentReference w:id="160"/>
      </w:r>
      <w:r w:rsidRPr="005C029F">
        <w:rPr>
          <w:rFonts w:cs="Times New Roman"/>
        </w:rPr>
        <w:t xml:space="preserve"> affect the diet composition of generalist predators in agro-ecosystems (knowledge gap 3). </w:t>
      </w:r>
      <w:r w:rsidR="0045780C">
        <w:rPr>
          <w:rFonts w:cs="Times New Roman"/>
        </w:rPr>
        <w:t xml:space="preserve"> </w:t>
      </w:r>
      <w:commentRangeStart w:id="162"/>
      <w:r w:rsidRPr="005C029F">
        <w:rPr>
          <w:rFonts w:cs="Times New Roman"/>
        </w:rPr>
        <w:t xml:space="preserve">First, </w:t>
      </w:r>
      <w:ins w:id="163" w:author="Gen-Chang Hsu" w:date="2024-08-24T22:10:00Z" w16du:dateUtc="2024-08-25T02:10:00Z">
        <w:r w:rsidR="00923CD8">
          <w:rPr>
            <w:rFonts w:cs="Times New Roman"/>
          </w:rPr>
          <w:t>foraging behavior of generalist predators is largely governed by prey availability</w:t>
        </w:r>
      </w:ins>
      <w:ins w:id="164" w:author="Gen-Chang Hsu" w:date="2024-08-24T22:15:00Z" w16du:dateUtc="2024-08-25T02:15:00Z">
        <w:r w:rsidR="00B77C5F">
          <w:rPr>
            <w:rFonts w:cs="Times New Roman"/>
          </w:rPr>
          <w:t xml:space="preserve"> and predator-predator interactions (e.g., intraguild predation)</w:t>
        </w:r>
      </w:ins>
      <w:ins w:id="165" w:author="Gen-Chang Hsu" w:date="2024-08-24T22:10:00Z" w16du:dateUtc="2024-08-25T02:10:00Z">
        <w:r w:rsidR="00923CD8">
          <w:rPr>
            <w:rFonts w:cs="Times New Roman"/>
          </w:rPr>
          <w:t xml:space="preserve">. </w:t>
        </w:r>
      </w:ins>
      <w:ins w:id="166" w:author="Gen-Chang Hsu" w:date="2024-08-24T22:16:00Z" w16du:dateUtc="2024-08-25T02:16:00Z">
        <w:r w:rsidR="00E26949">
          <w:rPr>
            <w:rFonts w:cs="Times New Roman"/>
          </w:rPr>
          <w:t>Because</w:t>
        </w:r>
      </w:ins>
      <w:ins w:id="167" w:author="Gen-Chang Hsu" w:date="2024-08-24T22:10:00Z" w16du:dateUtc="2024-08-25T02:10:00Z">
        <w:r w:rsidR="00923CD8">
          <w:rPr>
            <w:rFonts w:cs="Times New Roman"/>
          </w:rPr>
          <w:t xml:space="preserve"> </w:t>
        </w:r>
      </w:ins>
      <w:r w:rsidRPr="005C029F">
        <w:rPr>
          <w:rFonts w:cs="Times New Roman"/>
        </w:rPr>
        <w:t>arthropod communit</w:t>
      </w:r>
      <w:ins w:id="168" w:author="Gen-Chang Hsu" w:date="2024-08-24T22:07:00Z" w16du:dateUtc="2024-08-25T02:07:00Z">
        <w:r w:rsidR="004A1CE7">
          <w:rPr>
            <w:rFonts w:cs="Times New Roman"/>
          </w:rPr>
          <w:t>ies</w:t>
        </w:r>
      </w:ins>
      <w:del w:id="169" w:author="Gen-Chang Hsu" w:date="2024-08-24T22:07:00Z" w16du:dateUtc="2024-08-25T02:07:00Z">
        <w:r w:rsidRPr="005C029F" w:rsidDel="004A1CE7">
          <w:rPr>
            <w:rFonts w:cs="Times New Roman"/>
          </w:rPr>
          <w:delText>y</w:delText>
        </w:r>
      </w:del>
      <w:del w:id="170" w:author="Gen-Chang Hsu" w:date="2024-08-24T22:06:00Z" w16du:dateUtc="2024-08-25T02:06:00Z">
        <w:r w:rsidRPr="005C029F" w:rsidDel="004A1CE7">
          <w:rPr>
            <w:rFonts w:cs="Times New Roman"/>
          </w:rPr>
          <w:delText xml:space="preserve"> composition</w:delText>
        </w:r>
      </w:del>
      <w:ins w:id="171" w:author="Gen-Chang Hsu" w:date="2024-08-24T22:06:00Z" w16du:dateUtc="2024-08-25T02:06:00Z">
        <w:r w:rsidR="004A1CE7">
          <w:rPr>
            <w:rFonts w:cs="Times New Roman"/>
          </w:rPr>
          <w:t xml:space="preserve"> (</w:t>
        </w:r>
      </w:ins>
      <w:ins w:id="172" w:author="Gen-Chang Hsu" w:date="2024-08-24T22:07:00Z" w16du:dateUtc="2024-08-25T02:07:00Z">
        <w:r w:rsidR="004A1CE7">
          <w:rPr>
            <w:rFonts w:cs="Times New Roman"/>
          </w:rPr>
          <w:t>e.g., pre</w:t>
        </w:r>
      </w:ins>
      <w:ins w:id="173" w:author="Gen-Chang Hsu" w:date="2024-08-24T22:16:00Z" w16du:dateUtc="2024-08-25T02:16:00Z">
        <w:r w:rsidR="00E26949">
          <w:rPr>
            <w:rFonts w:cs="Times New Roman"/>
          </w:rPr>
          <w:t>dator and prey</w:t>
        </w:r>
      </w:ins>
      <w:ins w:id="174" w:author="Gen-Chang Hsu" w:date="2024-08-24T22:07:00Z" w16du:dateUtc="2024-08-25T02:07:00Z">
        <w:r w:rsidR="004A1CE7">
          <w:rPr>
            <w:rFonts w:cs="Times New Roman"/>
          </w:rPr>
          <w:t xml:space="preserve"> </w:t>
        </w:r>
      </w:ins>
      <w:ins w:id="175" w:author="Gen-Chang Hsu" w:date="2024-08-24T22:16:00Z" w16du:dateUtc="2024-08-25T02:16:00Z">
        <w:r w:rsidR="00E26949">
          <w:rPr>
            <w:rFonts w:cs="Times New Roman"/>
          </w:rPr>
          <w:t>richness/</w:t>
        </w:r>
      </w:ins>
      <w:ins w:id="176" w:author="Gen-Chang Hsu" w:date="2024-08-24T22:07:00Z" w16du:dateUtc="2024-08-25T02:07:00Z">
        <w:r w:rsidR="004A1CE7">
          <w:rPr>
            <w:rFonts w:cs="Times New Roman"/>
          </w:rPr>
          <w:t>densities</w:t>
        </w:r>
      </w:ins>
      <w:del w:id="177"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178" w:author="Gen-Chang Hsu" w:date="2024-08-24T22:10:00Z" w16du:dateUtc="2024-08-25T02:10:00Z">
        <w:r w:rsidR="00923CD8">
          <w:rPr>
            <w:rFonts w:cs="Times New Roman"/>
          </w:rPr>
          <w:t>can</w:t>
        </w:r>
      </w:ins>
      <w:del w:id="179" w:author="Gen-Chang Hsu" w:date="2024-08-24T22:10:00Z" w16du:dateUtc="2024-08-25T02:10:00Z">
        <w:r w:rsidRPr="005C029F" w:rsidDel="00923CD8">
          <w:rPr>
            <w:rFonts w:cs="Times New Roman"/>
          </w:rPr>
          <w:delText>may</w:delText>
        </w:r>
      </w:del>
      <w:r w:rsidRPr="005C029F">
        <w:rPr>
          <w:rFonts w:cs="Times New Roman"/>
        </w:rPr>
        <w:t xml:space="preserve"> vary</w:t>
      </w:r>
      <w:ins w:id="180" w:author="Gen-Chang Hsu" w:date="2024-08-24T22:10:00Z" w16du:dateUtc="2024-08-25T02:10:00Z">
        <w:r w:rsidR="00923CD8">
          <w:rPr>
            <w:rFonts w:cs="Times New Roman"/>
          </w:rPr>
          <w:t xml:space="preserve"> substantially</w:t>
        </w:r>
      </w:ins>
      <w:r w:rsidRPr="005C029F">
        <w:rPr>
          <w:rFonts w:cs="Times New Roman"/>
        </w:rPr>
        <w:t xml:space="preserve"> </w:t>
      </w:r>
      <w:ins w:id="181" w:author="Gen-Chang Hsu" w:date="2024-08-24T22:13:00Z" w16du:dateUtc="2024-08-25T02:13:00Z">
        <w:r w:rsidR="006C0A80">
          <w:rPr>
            <w:rFonts w:cs="Times New Roman"/>
          </w:rPr>
          <w:t xml:space="preserve">throughout the </w:t>
        </w:r>
      </w:ins>
      <w:ins w:id="182" w:author="Gen-Chang Hsu" w:date="2024-08-24T22:14:00Z" w16du:dateUtc="2024-08-25T02:14:00Z">
        <w:r w:rsidR="006C0A80">
          <w:rPr>
            <w:rFonts w:cs="Times New Roman"/>
          </w:rPr>
          <w:t>crop growing season</w:t>
        </w:r>
      </w:ins>
      <w:del w:id="183" w:author="Gen-Chang Hsu" w:date="2024-08-24T22:07:00Z" w16du:dateUtc="2024-08-25T02:07:00Z">
        <w:r w:rsidRPr="005C029F" w:rsidDel="004A1CE7">
          <w:rPr>
            <w:rFonts w:cs="Times New Roman"/>
          </w:rPr>
          <w:delText>with</w:delText>
        </w:r>
      </w:del>
      <w:del w:id="184" w:author="Gen-Chang Hsu" w:date="2024-08-24T22:12:00Z" w16du:dateUtc="2024-08-25T02:12:00Z">
        <w:r w:rsidRPr="005C029F" w:rsidDel="006C0A80">
          <w:rPr>
            <w:rFonts w:cs="Times New Roman"/>
          </w:rPr>
          <w:delText xml:space="preserve"> crop stages</w:delText>
        </w:r>
      </w:del>
      <w:ins w:id="185" w:author="Gen-Chang Hsu" w:date="2024-08-24T22:10:00Z" w16du:dateUtc="2024-08-25T02:10:00Z">
        <w:r w:rsidR="00923CD8">
          <w:rPr>
            <w:rFonts w:cs="Times New Roman"/>
          </w:rPr>
          <w:t>, it is important to examine</w:t>
        </w:r>
      </w:ins>
      <w:ins w:id="186" w:author="Gen-Chang Hsu" w:date="2024-08-24T22:11:00Z" w16du:dateUtc="2024-08-25T02:11:00Z">
        <w:r w:rsidR="00923CD8">
          <w:rPr>
            <w:rFonts w:cs="Times New Roman"/>
          </w:rPr>
          <w:t xml:space="preserve"> </w:t>
        </w:r>
      </w:ins>
      <w:ins w:id="187" w:author="Gen-Chang Hsu" w:date="2024-08-24T22:13:00Z" w16du:dateUtc="2024-08-25T02:13:00Z">
        <w:r w:rsidR="006C0A80">
          <w:rPr>
            <w:rFonts w:cs="Times New Roman"/>
          </w:rPr>
          <w:t xml:space="preserve">how </w:t>
        </w:r>
      </w:ins>
      <w:ins w:id="188" w:author="Gen-Chang Hsu" w:date="2024-08-24T22:11:00Z" w16du:dateUtc="2024-08-25T02:11:00Z">
        <w:r w:rsidR="00923CD8" w:rsidRPr="005C029F">
          <w:rPr>
            <w:rFonts w:cs="Times New Roman"/>
          </w:rPr>
          <w:t xml:space="preserve">pest consumption by generalist predators </w:t>
        </w:r>
      </w:ins>
      <w:ins w:id="189" w:author="Gen-Chang Hsu" w:date="2024-08-24T22:13:00Z" w16du:dateUtc="2024-08-25T02:13:00Z">
        <w:r w:rsidR="006C0A80">
          <w:rPr>
            <w:rFonts w:cs="Times New Roman"/>
          </w:rPr>
          <w:t>change</w:t>
        </w:r>
      </w:ins>
      <w:ins w:id="190" w:author="Gen-Chang Hsu" w:date="2024-08-24T22:17:00Z" w16du:dateUtc="2024-08-25T02:17:00Z">
        <w:r w:rsidR="00E26949">
          <w:rPr>
            <w:rFonts w:cs="Times New Roman"/>
          </w:rPr>
          <w:t>s</w:t>
        </w:r>
      </w:ins>
      <w:ins w:id="191" w:author="Gen-Chang Hsu" w:date="2024-08-24T22:13:00Z" w16du:dateUtc="2024-08-25T02:13:00Z">
        <w:r w:rsidR="006C0A80">
          <w:rPr>
            <w:rFonts w:cs="Times New Roman"/>
          </w:rPr>
          <w:t xml:space="preserve"> over crop stages </w:t>
        </w:r>
      </w:ins>
      <w:del w:id="192" w:author="Gen-Chang Hsu" w:date="2024-08-24T22:07:00Z" w16du:dateUtc="2024-08-25T02:07:00Z">
        <w:r w:rsidRPr="005C029F" w:rsidDel="004A1CE7">
          <w:rPr>
            <w:rFonts w:cs="Times New Roman"/>
          </w:rPr>
          <w:delText xml:space="preserve"> and </w:delText>
        </w:r>
      </w:del>
      <w:del w:id="193" w:author="Gen-Chang Hsu" w:date="2024-08-24T22:09:00Z" w16du:dateUtc="2024-08-25T02:09:00Z">
        <w:r w:rsidRPr="005C029F" w:rsidDel="00923CD8">
          <w:rPr>
            <w:rFonts w:cs="Times New Roman"/>
          </w:rPr>
          <w:delText>affect</w:delText>
        </w:r>
      </w:del>
      <w:del w:id="194"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195"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196" w:author="Gen-Chang Hsu" w:date="2024-08-24T22:08:00Z" w16du:dateUtc="2024-08-25T02:08:00Z">
        <w:r w:rsidRPr="005C029F" w:rsidDel="004A1CE7">
          <w:rPr>
            <w:rFonts w:cs="Times New Roman"/>
          </w:rPr>
          <w:delText xml:space="preserve"> the</w:delText>
        </w:r>
      </w:del>
      <w:del w:id="197" w:author="Gen-Chang Hsu" w:date="2024-08-24T22:11:00Z" w16du:dateUtc="2024-08-25T02:11:00Z">
        <w:r w:rsidRPr="005C029F" w:rsidDel="00923CD8">
          <w:rPr>
            <w:rFonts w:cs="Times New Roman"/>
          </w:rPr>
          <w:delText xml:space="preserve"> pest consumption by generalist predators </w:delText>
        </w:r>
      </w:del>
      <w:del w:id="198" w:author="Gen-Chang Hsu" w:date="2024-08-24T22:08:00Z" w16du:dateUtc="2024-08-25T02:08:00Z">
        <w:r w:rsidRPr="005C029F" w:rsidDel="004A1CE7">
          <w:rPr>
            <w:rFonts w:cs="Times New Roman"/>
          </w:rPr>
          <w:delText>within a</w:delText>
        </w:r>
      </w:del>
      <w:del w:id="199" w:author="Gen-Chang Hsu" w:date="2024-08-24T22:11:00Z" w16du:dateUtc="2024-08-25T02:11:00Z">
        <w:r w:rsidRPr="005C029F" w:rsidDel="00923CD8">
          <w:rPr>
            <w:rFonts w:cs="Times New Roman"/>
          </w:rPr>
          <w:delText xml:space="preserve"> grow</w:delText>
        </w:r>
      </w:del>
      <w:del w:id="200" w:author="Gen-Chang Hsu" w:date="2024-08-24T22:08:00Z" w16du:dateUtc="2024-08-25T02:08:00Z">
        <w:r w:rsidRPr="005C029F" w:rsidDel="004A1CE7">
          <w:rPr>
            <w:rFonts w:cs="Times New Roman"/>
          </w:rPr>
          <w:delText>th</w:delText>
        </w:r>
      </w:del>
      <w:del w:id="201"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02"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03" w:author="Gen-Chang Hsu" w:date="2024-08-24T23:00:00Z" w16du:dateUtc="2024-08-25T03:00:00Z">
        <w:r w:rsidR="001C5FD4">
          <w:rPr>
            <w:rFonts w:cs="Times New Roman"/>
          </w:rPr>
          <w:t>alter</w:t>
        </w:r>
      </w:ins>
      <w:ins w:id="204" w:author="Gen-Chang Hsu" w:date="2024-08-24T22:55:00Z" w16du:dateUtc="2024-08-25T02:55:00Z">
        <w:r w:rsidR="001C5FD4">
          <w:rPr>
            <w:rFonts w:cs="Times New Roman"/>
          </w:rPr>
          <w:t xml:space="preserve"> predator and prey communities in the field, thereby </w:t>
        </w:r>
      </w:ins>
      <w:del w:id="205" w:author="Gen-Chang Hsu" w:date="2024-08-24T22:55:00Z" w16du:dateUtc="2024-08-25T02:55:00Z">
        <w:r w:rsidRPr="005C029F" w:rsidDel="001C5FD4">
          <w:rPr>
            <w:rFonts w:cs="Times New Roman"/>
          </w:rPr>
          <w:delText xml:space="preserve">we should examine whether </w:delText>
        </w:r>
      </w:del>
      <w:del w:id="206" w:author="Gen-Chang Hsu" w:date="2024-08-24T22:54:00Z" w16du:dateUtc="2024-08-25T02:54:00Z">
        <w:r w:rsidRPr="005C029F" w:rsidDel="001C5FD4">
          <w:rPr>
            <w:rFonts w:cs="Times New Roman"/>
          </w:rPr>
          <w:delText xml:space="preserve">farming practices (e.g., organic and conventional) </w:delText>
        </w:r>
      </w:del>
      <w:del w:id="207" w:author="Gen-Chang Hsu" w:date="2024-08-24T22:55:00Z" w16du:dateUtc="2024-08-25T02:55:00Z">
        <w:r w:rsidRPr="005C029F" w:rsidDel="001C5FD4">
          <w:rPr>
            <w:rFonts w:cs="Times New Roman"/>
          </w:rPr>
          <w:delText>i</w:delText>
        </w:r>
      </w:del>
      <w:ins w:id="208" w:author="Gen-Chang Hsu" w:date="2024-08-24T22:55:00Z" w16du:dateUtc="2024-08-25T02:55:00Z">
        <w:r w:rsidR="001C5FD4">
          <w:rPr>
            <w:rFonts w:cs="Times New Roman"/>
          </w:rPr>
          <w:t>i</w:t>
        </w:r>
      </w:ins>
      <w:r w:rsidRPr="005C029F">
        <w:rPr>
          <w:rFonts w:cs="Times New Roman"/>
        </w:rPr>
        <w:t>nfluenc</w:t>
      </w:r>
      <w:ins w:id="209" w:author="Gen-Chang Hsu" w:date="2024-08-24T22:55:00Z" w16du:dateUtc="2024-08-25T02:55:00Z">
        <w:r w:rsidR="001C5FD4">
          <w:rPr>
            <w:rFonts w:cs="Times New Roman"/>
          </w:rPr>
          <w:t>ing</w:t>
        </w:r>
      </w:ins>
      <w:del w:id="210" w:author="Gen-Chang Hsu" w:date="2024-08-24T22:55:00Z" w16du:dateUtc="2024-08-25T02:55:00Z">
        <w:r w:rsidRPr="005C029F" w:rsidDel="001C5FD4">
          <w:rPr>
            <w:rFonts w:cs="Times New Roman"/>
          </w:rPr>
          <w:delText>e</w:delText>
        </w:r>
      </w:del>
      <w:ins w:id="211" w:author="Gen-Chang Hsu" w:date="2024-08-24T22:29:00Z" w16du:dateUtc="2024-08-25T02:29:00Z">
        <w:r w:rsidR="00643080">
          <w:rPr>
            <w:rFonts w:cs="Times New Roman"/>
          </w:rPr>
          <w:t xml:space="preserve"> </w:t>
        </w:r>
      </w:ins>
      <w:del w:id="212" w:author="Gen-Chang Hsu" w:date="2024-08-24T22:29:00Z" w16du:dateUtc="2024-08-25T02:29:00Z">
        <w:r w:rsidRPr="005C029F" w:rsidDel="00643080">
          <w:rPr>
            <w:rFonts w:cs="Times New Roman"/>
          </w:rPr>
          <w:delText xml:space="preserve"> the diet composition of predators (e.g., </w:delText>
        </w:r>
      </w:del>
      <w:del w:id="213" w:author="Gen-Chang Hsu" w:date="2024-08-24T22:57:00Z" w16du:dateUtc="2024-08-25T02:57:00Z">
        <w:r w:rsidRPr="005C029F" w:rsidDel="001C5FD4">
          <w:rPr>
            <w:rFonts w:cs="Times New Roman"/>
          </w:rPr>
          <w:delText>pest consumption</w:delText>
        </w:r>
      </w:del>
      <w:ins w:id="214" w:author="Gen-Chang Hsu" w:date="2024-08-24T22:57:00Z" w16du:dateUtc="2024-08-25T02:57:00Z">
        <w:r w:rsidR="001C5FD4">
          <w:rPr>
            <w:rFonts w:cs="Times New Roman"/>
          </w:rPr>
          <w:t>the diet compositio</w:t>
        </w:r>
      </w:ins>
      <w:ins w:id="215" w:author="Gen-Chang Hsu" w:date="2024-08-24T22:58:00Z" w16du:dateUtc="2024-08-25T02:58:00Z">
        <w:r w:rsidR="001C5FD4">
          <w:rPr>
            <w:rFonts w:cs="Times New Roman"/>
          </w:rPr>
          <w:t xml:space="preserve">n of </w:t>
        </w:r>
      </w:ins>
      <w:ins w:id="216" w:author="Gen-Chang Hsu" w:date="2024-08-24T22:29:00Z" w16du:dateUtc="2024-08-25T02:29:00Z">
        <w:r w:rsidR="00643080">
          <w:rPr>
            <w:rFonts w:cs="Times New Roman"/>
          </w:rPr>
          <w:t>predators</w:t>
        </w:r>
      </w:ins>
      <w:del w:id="217"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18" w:author="Gen-Chang Hsu" w:date="2024-08-24T22:59:00Z" w16du:dateUtc="2024-08-25T02:59:00Z">
        <w:r w:rsidR="001C5FD4">
          <w:rPr>
            <w:rFonts w:cs="Times New Roman"/>
          </w:rPr>
          <w:t xml:space="preserve">  </w:t>
        </w:r>
      </w:ins>
      <w:ins w:id="219" w:author="Gen-Chang Hsu" w:date="2024-08-24T23:01:00Z" w16du:dateUtc="2024-08-25T03:01:00Z">
        <w:r w:rsidR="001C5FD4">
          <w:rPr>
            <w:rFonts w:cs="Times New Roman"/>
          </w:rPr>
          <w:t xml:space="preserve">Therefore, </w:t>
        </w:r>
      </w:ins>
      <w:del w:id="220"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21" w:author="Gen-Chang Hsu" w:date="2024-08-24T23:01:00Z" w16du:dateUtc="2024-08-25T03:01:00Z">
        <w:r w:rsidR="001C5FD4">
          <w:rPr>
            <w:rFonts w:cs="Times New Roman"/>
          </w:rPr>
          <w:t>e</w:t>
        </w:r>
      </w:ins>
      <w:ins w:id="222" w:author="Gen-Chang Hsu" w:date="2024-08-24T23:00:00Z" w16du:dateUtc="2024-08-25T03:00:00Z">
        <w:r w:rsidR="001C5FD4">
          <w:rPr>
            <w:rFonts w:cs="Times New Roman"/>
          </w:rPr>
          <w:t>xamining</w:t>
        </w:r>
      </w:ins>
      <w:ins w:id="223" w:author="Gen-Chang Hsu" w:date="2024-08-24T22:57:00Z" w16du:dateUtc="2024-08-25T02:57:00Z">
        <w:r w:rsidR="001C5FD4">
          <w:rPr>
            <w:rFonts w:cs="Times New Roman"/>
          </w:rPr>
          <w:t xml:space="preserve"> pest consumption</w:t>
        </w:r>
      </w:ins>
      <w:ins w:id="224" w:author="Gen-Chang Hsu" w:date="2024-08-24T22:59:00Z" w16du:dateUtc="2024-08-25T02:59:00Z">
        <w:r w:rsidR="001C5FD4">
          <w:rPr>
            <w:rFonts w:cs="Times New Roman"/>
          </w:rPr>
          <w:t xml:space="preserve"> by predators</w:t>
        </w:r>
      </w:ins>
      <w:ins w:id="225" w:author="Gen-Chang Hsu" w:date="2024-08-24T23:00:00Z" w16du:dateUtc="2024-08-25T03:00:00Z">
        <w:r w:rsidR="001C5FD4">
          <w:rPr>
            <w:rFonts w:cs="Times New Roman"/>
          </w:rPr>
          <w:t xml:space="preserve"> in organic and conventional farms</w:t>
        </w:r>
      </w:ins>
      <w:ins w:id="226" w:author="Gen-Chang Hsu" w:date="2024-08-24T22:59:00Z" w16du:dateUtc="2024-08-25T02:59:00Z">
        <w:r w:rsidR="001C5FD4">
          <w:rPr>
            <w:rFonts w:cs="Times New Roman"/>
          </w:rPr>
          <w:t xml:space="preserve"> </w:t>
        </w:r>
      </w:ins>
      <w:commentRangeStart w:id="227"/>
      <w:del w:id="228"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229" w:author="Gen-Chang Hsu" w:date="2024-08-24T22:59:00Z" w16du:dateUtc="2024-08-25T02:59:00Z">
        <w:r w:rsidRPr="00865B26" w:rsidDel="001C5FD4">
          <w:rPr>
            <w:rFonts w:cs="Times New Roman"/>
          </w:rPr>
          <w:delText xml:space="preserve">demonstrate </w:delText>
        </w:r>
      </w:del>
      <w:ins w:id="230"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231" w:author="Gen-Chang Hsu" w:date="2024-08-19T22:34:00Z" w16du:dateUtc="2024-08-20T02:34:00Z">
        <w:r w:rsidR="005B40A9">
          <w:rPr>
            <w:rFonts w:cs="Times New Roman"/>
          </w:rPr>
          <w:t xml:space="preserve">can </w:t>
        </w:r>
      </w:ins>
      <w:r w:rsidRPr="005C029F">
        <w:rPr>
          <w:rFonts w:cs="Times New Roman"/>
        </w:rPr>
        <w:t xml:space="preserve">provide </w:t>
      </w:r>
      <w:ins w:id="232" w:author="Gen-Chang Hsu" w:date="2024-08-19T22:34:00Z" w16du:dateUtc="2024-08-20T02:34:00Z">
        <w:r w:rsidR="005B40A9">
          <w:rPr>
            <w:rFonts w:cs="Times New Roman"/>
          </w:rPr>
          <w:t>stable</w:t>
        </w:r>
      </w:ins>
      <w:del w:id="233" w:author="Gen-Chang Hsu" w:date="2024-08-19T22:34:00Z" w16du:dateUtc="2024-08-20T02:34:00Z">
        <w:r w:rsidR="009C23E2" w:rsidDel="005B40A9">
          <w:rPr>
            <w:rFonts w:cs="Times New Roman"/>
          </w:rPr>
          <w:delText>varying</w:delText>
        </w:r>
      </w:del>
      <w:r w:rsidRPr="005C029F">
        <w:rPr>
          <w:rFonts w:cs="Times New Roman"/>
        </w:rPr>
        <w:t xml:space="preserve"> biocontrol </w:t>
      </w:r>
      <w:ins w:id="234" w:author="Gen-Chang Hsu" w:date="2024-08-19T22:34:00Z" w16du:dateUtc="2024-08-20T02:34:00Z">
        <w:r w:rsidR="005B40A9">
          <w:rPr>
            <w:rFonts w:cs="Times New Roman"/>
          </w:rPr>
          <w:t xml:space="preserve">services </w:t>
        </w:r>
      </w:ins>
      <w:del w:id="235"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236" w:author="Gen-Chang Hsu" w:date="2024-08-24T22:30:00Z" w16du:dateUtc="2024-08-25T02:30:00Z">
        <w:r w:rsidR="004F1990">
          <w:rPr>
            <w:rFonts w:cs="Times New Roman"/>
          </w:rPr>
          <w:t>different</w:t>
        </w:r>
      </w:ins>
      <w:del w:id="237"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227"/>
      <w:r w:rsidR="005B40A9">
        <w:rPr>
          <w:rStyle w:val="CommentReference"/>
        </w:rPr>
        <w:commentReference w:id="227"/>
      </w:r>
      <w:r w:rsidRPr="005C029F">
        <w:rPr>
          <w:rFonts w:cs="Times New Roman"/>
        </w:rPr>
        <w:t>.</w:t>
      </w:r>
      <w:r w:rsidR="00D03608">
        <w:rPr>
          <w:rFonts w:cs="Times New Roman"/>
        </w:rPr>
        <w:t xml:space="preserve"> </w:t>
      </w:r>
      <w:r w:rsidRPr="005C029F">
        <w:rPr>
          <w:rFonts w:cs="Times New Roman"/>
        </w:rPr>
        <w:t xml:space="preserve"> Third, </w:t>
      </w:r>
      <w:ins w:id="238" w:author="Gen-Chang Hsu" w:date="2024-08-24T22:26:00Z" w16du:dateUtc="2024-08-25T02:26:00Z">
        <w:r w:rsidR="00AE19E3">
          <w:rPr>
            <w:rFonts w:cs="Times New Roman"/>
          </w:rPr>
          <w:t xml:space="preserve">generalist predators may exhibit preference over certain prey items, and </w:t>
        </w:r>
      </w:ins>
      <w:del w:id="239" w:author="Gen-Chang Hsu" w:date="2024-08-24T22:18:00Z" w16du:dateUtc="2024-08-25T02:18:00Z">
        <w:r w:rsidRPr="005C029F" w:rsidDel="00903F3F">
          <w:rPr>
            <w:rFonts w:cs="Times New Roman"/>
          </w:rPr>
          <w:delText>we should i</w:delText>
        </w:r>
      </w:del>
      <w:ins w:id="240" w:author="Gen-Chang Hsu" w:date="2024-08-24T22:18:00Z" w16du:dateUtc="2024-08-25T02:18:00Z">
        <w:r w:rsidR="00903F3F">
          <w:rPr>
            <w:rFonts w:cs="Times New Roman"/>
          </w:rPr>
          <w:t>i</w:t>
        </w:r>
      </w:ins>
      <w:r w:rsidRPr="005C029F">
        <w:rPr>
          <w:rFonts w:cs="Times New Roman"/>
        </w:rPr>
        <w:t>nvestigat</w:t>
      </w:r>
      <w:ins w:id="241" w:author="Gen-Chang Hsu" w:date="2024-08-24T22:18:00Z" w16du:dateUtc="2024-08-25T02:18:00Z">
        <w:r w:rsidR="00903F3F">
          <w:rPr>
            <w:rFonts w:cs="Times New Roman"/>
          </w:rPr>
          <w:t>ing</w:t>
        </w:r>
      </w:ins>
      <w:del w:id="242"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243"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244" w:author="Gen-Chang Hsu" w:date="2024-08-24T22:19:00Z" w16du:dateUtc="2024-08-25T02:19:00Z">
        <w:r w:rsidR="00903F3F">
          <w:rPr>
            <w:rFonts w:cs="Times New Roman"/>
          </w:rPr>
          <w:t xml:space="preserve">the </w:t>
        </w:r>
      </w:ins>
      <w:r w:rsidRPr="005C029F">
        <w:rPr>
          <w:rFonts w:cs="Times New Roman"/>
        </w:rPr>
        <w:t>relative prey abundance</w:t>
      </w:r>
      <w:ins w:id="245" w:author="Gen-Chang Hsu" w:date="2024-08-24T22:19:00Z" w16du:dateUtc="2024-08-25T02:19:00Z">
        <w:r w:rsidR="00903F3F">
          <w:rPr>
            <w:rFonts w:cs="Times New Roman"/>
          </w:rPr>
          <w:t xml:space="preserve"> in the field</w:t>
        </w:r>
      </w:ins>
      <w:r w:rsidRPr="005C029F">
        <w:rPr>
          <w:rFonts w:cs="Times New Roman"/>
        </w:rPr>
        <w:t xml:space="preserve"> and</w:t>
      </w:r>
      <w:ins w:id="246" w:author="Gen-Chang Hsu" w:date="2024-08-24T22:19:00Z" w16du:dateUtc="2024-08-25T02:19:00Z">
        <w:r w:rsidR="00903F3F">
          <w:rPr>
            <w:rFonts w:cs="Times New Roman"/>
          </w:rPr>
          <w:t xml:space="preserve"> the</w:t>
        </w:r>
      </w:ins>
      <w:r w:rsidRPr="005C029F">
        <w:rPr>
          <w:rFonts w:cs="Times New Roman"/>
        </w:rPr>
        <w:t xml:space="preserve"> </w:t>
      </w:r>
      <w:del w:id="247" w:author="Gen-Chang Hsu" w:date="2024-08-24T22:19:00Z" w16du:dateUtc="2024-08-25T02:19:00Z">
        <w:r w:rsidR="0075068F" w:rsidDel="00903F3F">
          <w:rPr>
            <w:rFonts w:cs="Times New Roman"/>
          </w:rPr>
          <w:delText xml:space="preserve">the </w:delText>
        </w:r>
      </w:del>
      <w:del w:id="248" w:author="Gen-Chang Hsu" w:date="2024-08-24T22:27:00Z" w16du:dateUtc="2024-08-25T02:27:00Z">
        <w:r w:rsidRPr="005C029F" w:rsidDel="00AE19E3">
          <w:rPr>
            <w:rFonts w:cs="Times New Roman"/>
          </w:rPr>
          <w:delText>diet composition</w:delText>
        </w:r>
      </w:del>
      <w:ins w:id="249" w:author="Gen-Chang Hsu" w:date="2024-08-19T21:34:00Z" w16du:dateUtc="2024-08-20T01:34:00Z">
        <w:r w:rsidR="00564680">
          <w:rPr>
            <w:rFonts w:cs="Times New Roman"/>
          </w:rPr>
          <w:t>proportion</w:t>
        </w:r>
      </w:ins>
      <w:ins w:id="250" w:author="Gen-Chang Hsu" w:date="2024-08-19T21:35:00Z" w16du:dateUtc="2024-08-20T01:35:00Z">
        <w:r w:rsidR="00564680">
          <w:rPr>
            <w:rFonts w:cs="Times New Roman"/>
          </w:rPr>
          <w:t>s</w:t>
        </w:r>
      </w:ins>
      <w:ins w:id="251" w:author="Gen-Chang Hsu" w:date="2024-08-19T21:34:00Z" w16du:dateUtc="2024-08-20T01:34:00Z">
        <w:r w:rsidR="00564680">
          <w:rPr>
            <w:rFonts w:cs="Times New Roman"/>
          </w:rPr>
          <w:t xml:space="preserve"> of different prey items</w:t>
        </w:r>
      </w:ins>
      <w:ins w:id="252" w:author="Gen-Chang Hsu" w:date="2024-08-19T21:37:00Z" w16du:dateUtc="2024-08-20T01:37:00Z">
        <w:r w:rsidR="0015358C">
          <w:rPr>
            <w:rFonts w:cs="Times New Roman"/>
          </w:rPr>
          <w:t xml:space="preserve"> consumed </w:t>
        </w:r>
      </w:ins>
      <w:ins w:id="253" w:author="Gen-Chang Hsu" w:date="2024-08-24T22:27:00Z" w16du:dateUtc="2024-08-25T02:27:00Z">
        <w:r w:rsidR="00AE19E3">
          <w:rPr>
            <w:rFonts w:cs="Times New Roman"/>
          </w:rPr>
          <w:t xml:space="preserve">in predators’ diets </w:t>
        </w:r>
      </w:ins>
      <w:del w:id="254" w:author="Gen-Chang Hsu" w:date="2024-08-24T22:27:00Z" w16du:dateUtc="2024-08-25T02:27:00Z">
        <w:r w:rsidR="0075068F" w:rsidDel="00AE19E3">
          <w:rPr>
            <w:rFonts w:cs="Times New Roman"/>
          </w:rPr>
          <w:delText xml:space="preserve"> of </w:delText>
        </w:r>
      </w:del>
      <w:del w:id="255" w:author="Gen-Chang Hsu" w:date="2024-08-24T22:19:00Z" w16du:dateUtc="2024-08-25T02:19:00Z">
        <w:r w:rsidR="0075068F" w:rsidDel="00903F3F">
          <w:rPr>
            <w:rFonts w:cs="Times New Roman"/>
          </w:rPr>
          <w:delText xml:space="preserve">their </w:delText>
        </w:r>
      </w:del>
      <w:del w:id="256" w:author="Gen-Chang Hsu" w:date="2024-08-24T22:27:00Z" w16du:dateUtc="2024-08-25T02:27:00Z">
        <w:r w:rsidR="0075068F" w:rsidDel="00AE19E3">
          <w:rPr>
            <w:rFonts w:cs="Times New Roman"/>
          </w:rPr>
          <w:delText>predators</w:delText>
        </w:r>
      </w:del>
      <w:del w:id="257"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258"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259" w:author="Gen-Chang Hsu" w:date="2024-08-24T22:19:00Z" w16du:dateUtc="2024-08-25T02:19:00Z">
        <w:r w:rsidR="00903F3F">
          <w:rPr>
            <w:rFonts w:cs="Times New Roman"/>
          </w:rPr>
          <w:t xml:space="preserve">help </w:t>
        </w:r>
      </w:ins>
      <w:r w:rsidRPr="005C029F">
        <w:rPr>
          <w:rFonts w:cs="Times New Roman"/>
        </w:rPr>
        <w:t xml:space="preserve">clarify whether pest </w:t>
      </w:r>
      <w:del w:id="260" w:author="Gen-Chang Hsu" w:date="2024-08-24T22:27:00Z" w16du:dateUtc="2024-08-25T02:27:00Z">
        <w:r w:rsidRPr="005C029F" w:rsidDel="00AE19E3">
          <w:rPr>
            <w:rFonts w:cs="Times New Roman"/>
          </w:rPr>
          <w:delText xml:space="preserve">abundance </w:delText>
        </w:r>
      </w:del>
      <w:ins w:id="261" w:author="Gen-Chang Hsu" w:date="2024-08-24T22:27:00Z" w16du:dateUtc="2024-08-25T02:27:00Z">
        <w:r w:rsidR="00AE19E3">
          <w:rPr>
            <w:rFonts w:cs="Times New Roman"/>
          </w:rPr>
          <w:t>availabi</w:t>
        </w:r>
      </w:ins>
      <w:ins w:id="262" w:author="Gen-Chang Hsu" w:date="2024-08-24T22:28:00Z" w16du:dateUtc="2024-08-25T02:28:00Z">
        <w:r w:rsidR="00AE19E3">
          <w:rPr>
            <w:rFonts w:cs="Times New Roman"/>
          </w:rPr>
          <w:t>lity</w:t>
        </w:r>
      </w:ins>
      <w:ins w:id="263" w:author="Gen-Chang Hsu" w:date="2024-08-24T22:27:00Z" w16du:dateUtc="2024-08-25T02:27:00Z">
        <w:r w:rsidR="00AE19E3" w:rsidRPr="005C029F">
          <w:rPr>
            <w:rFonts w:cs="Times New Roman"/>
          </w:rPr>
          <w:t xml:space="preserve"> </w:t>
        </w:r>
      </w:ins>
      <w:r w:rsidRPr="005C029F">
        <w:rPr>
          <w:rFonts w:cs="Times New Roman"/>
        </w:rPr>
        <w:t>or predator preference</w:t>
      </w:r>
      <w:ins w:id="264" w:author="Gen-Chang Hsu" w:date="2024-08-24T22:19:00Z" w16du:dateUtc="2024-08-25T02:19:00Z">
        <w:r w:rsidR="00903F3F">
          <w:rPr>
            <w:rFonts w:cs="Times New Roman"/>
          </w:rPr>
          <w:t xml:space="preserve"> </w:t>
        </w:r>
      </w:ins>
      <w:del w:id="265" w:author="Gen-Chang Hsu" w:date="2024-08-24T22:19:00Z" w16du:dateUtc="2024-08-25T02:19:00Z">
        <w:r w:rsidRPr="005C029F" w:rsidDel="00903F3F">
          <w:rPr>
            <w:rFonts w:cs="Times New Roman"/>
          </w:rPr>
          <w:delText xml:space="preserve"> mainly explains</w:delText>
        </w:r>
      </w:del>
      <w:ins w:id="266" w:author="Gen-Chang Hsu" w:date="2024-08-24T22:19:00Z" w16du:dateUtc="2024-08-25T02:19:00Z">
        <w:r w:rsidR="00903F3F">
          <w:rPr>
            <w:rFonts w:cs="Times New Roman"/>
          </w:rPr>
          <w:t>dri</w:t>
        </w:r>
      </w:ins>
      <w:ins w:id="267" w:author="Gen-Chang Hsu" w:date="2024-08-24T22:20:00Z" w16du:dateUtc="2024-08-25T02:20:00Z">
        <w:r w:rsidR="00903F3F">
          <w:rPr>
            <w:rFonts w:cs="Times New Roman"/>
          </w:rPr>
          <w:t>ves</w:t>
        </w:r>
      </w:ins>
      <w:ins w:id="268" w:author="Gen-Chang Hsu" w:date="2024-08-24T22:19:00Z" w16du:dateUtc="2024-08-25T02:19:00Z">
        <w:r w:rsidR="00903F3F">
          <w:rPr>
            <w:rFonts w:cs="Times New Roman"/>
          </w:rPr>
          <w:t xml:space="preserve"> </w:t>
        </w:r>
      </w:ins>
      <w:del w:id="269"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270"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271" w:author="Gen-Chang Hsu" w:date="2024-08-24T22:21:00Z" w16du:dateUtc="2024-08-25T02:21:00Z">
        <w:r w:rsidR="00DA0B46">
          <w:rPr>
            <w:rFonts w:cs="Times New Roman"/>
          </w:rPr>
          <w:t xml:space="preserve">can </w:t>
        </w:r>
      </w:ins>
      <w:del w:id="272" w:author="Gen-Chang Hsu" w:date="2024-08-24T22:21:00Z" w16du:dateUtc="2024-08-25T02:21:00Z">
        <w:r w:rsidRPr="005C029F" w:rsidDel="00DA0B46">
          <w:rPr>
            <w:rFonts w:cs="Times New Roman"/>
          </w:rPr>
          <w:delText xml:space="preserve">reportedly </w:delText>
        </w:r>
      </w:del>
      <w:r w:rsidRPr="005C029F">
        <w:rPr>
          <w:rFonts w:cs="Times New Roman"/>
        </w:rPr>
        <w:t>affect</w:t>
      </w:r>
      <w:del w:id="273"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274" w:author="Gen-Chang Hsu" w:date="2024-08-24T22:22:00Z" w16du:dateUtc="2024-08-25T02:22:00Z">
        <w:r w:rsidR="00DA0B46">
          <w:rPr>
            <w:rFonts w:cs="Times New Roman"/>
          </w:rPr>
          <w:t>. However,</w:t>
        </w:r>
      </w:ins>
      <w:del w:id="275"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276" w:author="Gen-Chang Hsu" w:date="2024-08-24T22:21:00Z" w16du:dateUtc="2024-08-25T02:21:00Z">
        <w:r w:rsidR="00DA0B46">
          <w:rPr>
            <w:rFonts w:cs="Times New Roman"/>
          </w:rPr>
          <w:t>s</w:t>
        </w:r>
      </w:ins>
      <w:del w:id="277"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162"/>
      <w:r w:rsidR="004E4B71">
        <w:rPr>
          <w:rStyle w:val="CommentReference"/>
        </w:rPr>
        <w:commentReference w:id="162"/>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w:t>
      </w:r>
      <w:r w:rsidRPr="005C029F">
        <w:rPr>
          <w:rFonts w:cs="Times New Roman"/>
        </w:rPr>
        <w:lastRenderedPageBreak/>
        <w:t xml:space="preserve">over years, and 3) investigate how </w:t>
      </w:r>
      <w:del w:id="278" w:author="Gen-Chang Hsu" w:date="2024-08-23T20:39:00Z" w16du:dateUtc="2024-08-24T00:39:00Z">
        <w:r w:rsidRPr="005C029F" w:rsidDel="00972B7C">
          <w:rPr>
            <w:rFonts w:cs="Times New Roman"/>
          </w:rPr>
          <w:delText xml:space="preserve">abiotic and biotic </w:delText>
        </w:r>
      </w:del>
      <w:ins w:id="279"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280"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281" w:author="Gen-Chang Hsu" w:date="2024-08-23T20:40:00Z" w16du:dateUtc="2024-08-24T00:40:00Z">
        <w:r w:rsidRPr="005C029F" w:rsidDel="00F917BB">
          <w:rPr>
            <w:rFonts w:cs="Times New Roman"/>
          </w:rPr>
          <w:delText>diet composition</w:delText>
        </w:r>
      </w:del>
      <w:ins w:id="282" w:author="Gen-Chang Hsu" w:date="2024-08-23T20:40:00Z" w16du:dateUtc="2024-08-24T00:40:00Z">
        <w:r w:rsidR="00F917BB">
          <w:rPr>
            <w:rFonts w:cs="Times New Roman"/>
          </w:rPr>
          <w:t>pest consumption</w:t>
        </w:r>
      </w:ins>
      <w:del w:id="283" w:author="Gen-Chang Hsu" w:date="2024-08-23T20:40:00Z" w16du:dateUtc="2024-08-24T00:40:00Z">
        <w:r w:rsidR="00F3531D" w:rsidDel="00F917BB">
          <w:rPr>
            <w:rFonts w:cs="Times New Roman"/>
          </w:rPr>
          <w:delText xml:space="preserve"> of</w:delText>
        </w:r>
      </w:del>
      <w:ins w:id="284"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285" w:author="Gen-Chang Hsu" w:date="2024-08-24T12:16:00Z" w16du:dateUtc="2024-08-24T16:16:00Z">
        <w:r w:rsidRPr="005C029F" w:rsidDel="00091980">
          <w:rPr>
            <w:rFonts w:cs="Times New Roman"/>
          </w:rPr>
          <w:delText>this study</w:delText>
        </w:r>
      </w:del>
      <w:ins w:id="286"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287"/>
      <w:ins w:id="288"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287"/>
      <w:ins w:id="289" w:author="Gen-Chang Hsu" w:date="2024-08-24T12:25:00Z" w16du:dateUtc="2024-08-24T16:25:00Z">
        <w:r w:rsidR="00A26082">
          <w:rPr>
            <w:rStyle w:val="CommentReference"/>
          </w:rPr>
          <w:commentReference w:id="287"/>
        </w:r>
      </w:ins>
      <w:ins w:id="290" w:author="Gen-Chang Hsu" w:date="2024-08-23T23:52:00Z" w16du:dateUtc="2024-08-24T03:52:00Z">
        <w:r w:rsidR="000F71E2">
          <w:rPr>
            <w:rFonts w:cs="Times New Roman"/>
          </w:rPr>
          <w:t xml:space="preserve"> </w:t>
        </w:r>
      </w:ins>
      <w:ins w:id="291" w:author="Gen-Chang Hsu" w:date="2024-08-23T23:51:00Z" w16du:dateUtc="2024-08-24T03:51:00Z">
        <w:r w:rsidR="000F71E2">
          <w:rPr>
            <w:rFonts w:cs="Times New Roman"/>
          </w:rPr>
          <w:t xml:space="preserve"> </w:t>
        </w:r>
      </w:ins>
      <w:commentRangeStart w:id="292"/>
      <w:commentRangeStart w:id="293"/>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294"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292"/>
      <w:r w:rsidR="008A6708">
        <w:rPr>
          <w:rStyle w:val="CommentReference"/>
        </w:rPr>
        <w:commentReference w:id="292"/>
      </w:r>
      <w:r w:rsidR="00CB0679">
        <w:rPr>
          <w:rFonts w:cs="Times New Roman"/>
        </w:rPr>
        <w:t xml:space="preserve">  We also expected </w:t>
      </w:r>
      <w:ins w:id="295" w:author="Gen-Chang Hsu" w:date="2024-08-24T12:21:00Z" w16du:dateUtc="2024-08-24T16:21:00Z">
        <w:r w:rsidR="000038ED">
          <w:rPr>
            <w:rFonts w:cs="Times New Roman"/>
          </w:rPr>
          <w:t>farming practice, su</w:t>
        </w:r>
      </w:ins>
      <w:ins w:id="296" w:author="Gen-Chang Hsu" w:date="2024-08-24T12:22:00Z" w16du:dateUtc="2024-08-24T16:22:00Z">
        <w:r w:rsidR="000038ED">
          <w:rPr>
            <w:rFonts w:cs="Times New Roman"/>
          </w:rPr>
          <w:t>rrounding vegetation (</w:t>
        </w:r>
      </w:ins>
      <w:ins w:id="297" w:author="Gen-Chang Hsu" w:date="2024-08-24T12:28:00Z" w16du:dateUtc="2024-08-24T16:28:00Z">
        <w:r w:rsidR="00A26082">
          <w:rPr>
            <w:rFonts w:cs="Times New Roman"/>
          </w:rPr>
          <w:t xml:space="preserve">percent </w:t>
        </w:r>
      </w:ins>
      <w:ins w:id="298" w:author="Gen-Chang Hsu" w:date="2024-08-24T12:22:00Z" w16du:dateUtc="2024-08-24T16:22:00Z">
        <w:r w:rsidR="000038ED">
          <w:rPr>
            <w:rFonts w:cs="Times New Roman"/>
          </w:rPr>
          <w:t>forest cover), and the relative abundance of</w:t>
        </w:r>
      </w:ins>
      <w:ins w:id="299" w:author="Gen-Chang Hsu" w:date="2024-08-24T12:28:00Z" w16du:dateUtc="2024-08-24T16:28:00Z">
        <w:r w:rsidR="00A26082">
          <w:rPr>
            <w:rFonts w:cs="Times New Roman"/>
          </w:rPr>
          <w:t xml:space="preserve"> </w:t>
        </w:r>
      </w:ins>
      <w:ins w:id="300" w:author="Gen-Chang Hsu" w:date="2024-08-24T12:29:00Z" w16du:dateUtc="2024-08-24T16:29:00Z">
        <w:r w:rsidR="00A26082">
          <w:rPr>
            <w:rFonts w:cs="Times New Roman"/>
          </w:rPr>
          <w:t>prey</w:t>
        </w:r>
      </w:ins>
      <w:ins w:id="301" w:author="Gen-Chang Hsu" w:date="2024-08-24T12:22:00Z" w16du:dateUtc="2024-08-24T16:22:00Z">
        <w:r w:rsidR="000038ED">
          <w:rPr>
            <w:rFonts w:cs="Times New Roman"/>
          </w:rPr>
          <w:t xml:space="preserve"> to affect </w:t>
        </w:r>
      </w:ins>
      <w:del w:id="302" w:author="Gen-Chang Hsu" w:date="2024-08-23T23:56:00Z" w16du:dateUtc="2024-08-24T03:56:00Z">
        <w:r w:rsidR="00CB0679" w:rsidDel="000F71E2">
          <w:rPr>
            <w:rFonts w:cs="Times New Roman"/>
          </w:rPr>
          <w:delText xml:space="preserve">that </w:delText>
        </w:r>
      </w:del>
      <w:ins w:id="303" w:author="Gen-Chang Hsu" w:date="2024-08-23T23:55:00Z" w16du:dateUtc="2024-08-24T03:55:00Z">
        <w:r w:rsidR="000F71E2">
          <w:rPr>
            <w:rFonts w:cs="Times New Roman"/>
          </w:rPr>
          <w:t xml:space="preserve">pest consumption </w:t>
        </w:r>
      </w:ins>
      <w:del w:id="304" w:author="Gen-Chang Hsu" w:date="2024-08-23T23:55:00Z" w16du:dateUtc="2024-08-24T03:55:00Z">
        <w:r w:rsidR="0007115E" w:rsidDel="000F71E2">
          <w:rPr>
            <w:rFonts w:cs="Times New Roman"/>
          </w:rPr>
          <w:delText xml:space="preserve">the diet composition </w:delText>
        </w:r>
      </w:del>
      <w:ins w:id="305" w:author="Gen-Chang Hsu" w:date="2024-08-23T23:55:00Z" w16du:dateUtc="2024-08-24T03:55:00Z">
        <w:r w:rsidR="000F71E2">
          <w:rPr>
            <w:rFonts w:cs="Times New Roman"/>
          </w:rPr>
          <w:t>by</w:t>
        </w:r>
      </w:ins>
      <w:del w:id="306" w:author="Gen-Chang Hsu" w:date="2024-08-23T23:55:00Z" w16du:dateUtc="2024-08-24T03:55:00Z">
        <w:r w:rsidR="0007115E" w:rsidDel="000F71E2">
          <w:rPr>
            <w:rFonts w:cs="Times New Roman"/>
          </w:rPr>
          <w:delText>of</w:delText>
        </w:r>
      </w:del>
      <w:r w:rsidR="0007115E">
        <w:rPr>
          <w:rFonts w:cs="Times New Roman"/>
        </w:rPr>
        <w:t xml:space="preserve"> GAPs</w:t>
      </w:r>
      <w:del w:id="307" w:author="Gen-Chang Hsu" w:date="2024-08-24T12:22:00Z" w16du:dateUtc="2024-08-24T16:22:00Z">
        <w:r w:rsidR="0007115E" w:rsidDel="000038ED">
          <w:rPr>
            <w:rFonts w:cs="Times New Roman"/>
          </w:rPr>
          <w:delText xml:space="preserve"> </w:delText>
        </w:r>
      </w:del>
      <w:del w:id="308" w:author="Gen-Chang Hsu" w:date="2024-08-23T23:56:00Z" w16du:dateUtc="2024-08-24T03:56:00Z">
        <w:r w:rsidR="0007115E" w:rsidDel="000F71E2">
          <w:rPr>
            <w:rFonts w:cs="Times New Roman"/>
          </w:rPr>
          <w:delText>would be</w:delText>
        </w:r>
      </w:del>
      <w:del w:id="309" w:author="Gen-Chang Hsu" w:date="2024-08-24T12:22:00Z" w16du:dateUtc="2024-08-24T16:22:00Z">
        <w:r w:rsidR="0007115E" w:rsidDel="000038ED">
          <w:rPr>
            <w:rFonts w:cs="Times New Roman"/>
          </w:rPr>
          <w:delText xml:space="preserve"> </w:delText>
        </w:r>
      </w:del>
      <w:del w:id="310"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11" w:author="Gen-Chang Hsu" w:date="2024-08-23T20:39:00Z" w16du:dateUtc="2024-08-24T00:39:00Z">
        <w:r w:rsidRPr="005C029F" w:rsidDel="00DF26E3">
          <w:rPr>
            <w:rFonts w:cs="Times New Roman"/>
          </w:rPr>
          <w:delText xml:space="preserve">abiotic and biotic </w:delText>
        </w:r>
      </w:del>
      <w:del w:id="312" w:author="Gen-Chang Hsu" w:date="2024-08-23T23:57:00Z" w16du:dateUtc="2024-08-24T03:57:00Z">
        <w:r w:rsidRPr="005C029F" w:rsidDel="000F71E2">
          <w:rPr>
            <w:rFonts w:cs="Times New Roman"/>
          </w:rPr>
          <w:delText xml:space="preserve">factors </w:delText>
        </w:r>
      </w:del>
      <w:del w:id="313"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293"/>
      <w:r w:rsidR="000F71E2">
        <w:rPr>
          <w:rStyle w:val="CommentReference"/>
        </w:rPr>
        <w:commentReference w:id="293"/>
      </w:r>
      <w:del w:id="314" w:author="Gen-Chang Hsu" w:date="2024-08-23T23:51:00Z" w16du:dateUtc="2024-08-24T03:51:00Z">
        <w:r w:rsidRPr="005C029F" w:rsidDel="000F71E2">
          <w:rPr>
            <w:rFonts w:cs="Times New Roman"/>
          </w:rPr>
          <w:delText>Stable isotope analysis has been widely applied in</w:delText>
        </w:r>
      </w:del>
      <w:del w:id="315"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16" w:author="Gen-Chang Hsu" w:date="2024-08-23T23:51:00Z" w16du:dateUtc="2024-08-24T03:51:00Z">
        <w:r w:rsidRPr="005C029F" w:rsidDel="000F71E2">
          <w:rPr>
            <w:rFonts w:cs="Times New Roman"/>
          </w:rPr>
          <w:delText xml:space="preserve">trophic </w:delText>
        </w:r>
      </w:del>
      <w:del w:id="317" w:author="Gen-Chang Hsu" w:date="2024-08-23T21:26:00Z" w16du:dateUtc="2024-08-24T01:26:00Z">
        <w:r w:rsidRPr="005C029F" w:rsidDel="00070465">
          <w:rPr>
            <w:rFonts w:cs="Times New Roman"/>
          </w:rPr>
          <w:delText>interactions and</w:delText>
        </w:r>
      </w:del>
      <w:del w:id="318"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19" w:author="Gen-Chang Hsu" w:date="2024-08-19T22:36:00Z" w16du:dateUtc="2024-08-20T02:36:00Z">
        <w:r w:rsidRPr="005C029F" w:rsidDel="00B35271">
          <w:rPr>
            <w:rFonts w:cs="Times New Roman"/>
          </w:rPr>
          <w:delText xml:space="preserve"> </w:delText>
        </w:r>
      </w:del>
      <w:del w:id="320" w:author="Gen-Chang Hsu" w:date="2024-08-23T23:51:00Z" w16du:dateUtc="2024-08-24T03:51:00Z">
        <w:r w:rsidRPr="005C029F" w:rsidDel="000F71E2">
          <w:rPr>
            <w:rFonts w:cs="Times New Roman"/>
          </w:rPr>
          <w:delText xml:space="preserve">of different prey sources to </w:delText>
        </w:r>
      </w:del>
      <w:del w:id="321" w:author="Gen-Chang Hsu" w:date="2024-08-23T21:26:00Z" w16du:dateUtc="2024-08-24T01:26:00Z">
        <w:r w:rsidRPr="005C029F" w:rsidDel="00070465">
          <w:rPr>
            <w:rFonts w:cs="Times New Roman"/>
          </w:rPr>
          <w:delText>predators’</w:delText>
        </w:r>
      </w:del>
      <w:del w:id="322"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23"/>
      <w:del w:id="324" w:author="Gen-Chang Hsu" w:date="2024-08-23T21:27:00Z" w16du:dateUtc="2024-08-24T01:27:00Z">
        <w:r w:rsidRPr="005C029F" w:rsidDel="00070465">
          <w:rPr>
            <w:rFonts w:cs="Times New Roman"/>
          </w:rPr>
          <w:delText xml:space="preserve"> </w:delText>
        </w:r>
        <w:commentRangeEnd w:id="323"/>
        <w:r w:rsidR="00B35271" w:rsidDel="00070465">
          <w:rPr>
            <w:rStyle w:val="CommentReference"/>
          </w:rPr>
          <w:commentReference w:id="323"/>
        </w:r>
      </w:del>
      <w:del w:id="325"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326" w:author="Gen-Chang Hsu" w:date="2024-08-23T21:32:00Z" w16du:dateUtc="2024-08-24T01:32:00Z">
        <w:r w:rsidRPr="005C029F" w:rsidDel="00070465">
          <w:rPr>
            <w:rFonts w:cs="Times New Roman"/>
          </w:rPr>
          <w:delText>T</w:delText>
        </w:r>
      </w:del>
      <w:del w:id="327" w:author="Gen-Chang Hsu" w:date="2024-08-23T21:33:00Z" w16du:dateUtc="2024-08-24T01:33:00Z">
        <w:r w:rsidRPr="005C029F" w:rsidDel="00070465">
          <w:rPr>
            <w:rFonts w:cs="Times New Roman"/>
          </w:rPr>
          <w:delText xml:space="preserve">his </w:delText>
        </w:r>
      </w:del>
      <w:del w:id="328" w:author="Gen-Chang Hsu" w:date="2024-08-23T21:32:00Z" w16du:dateUtc="2024-08-24T01:32:00Z">
        <w:r w:rsidRPr="005C029F" w:rsidDel="00070465">
          <w:rPr>
            <w:rFonts w:cs="Times New Roman"/>
          </w:rPr>
          <w:delText xml:space="preserve">quantification </w:delText>
        </w:r>
      </w:del>
      <w:del w:id="329" w:author="Gen-Chang Hsu" w:date="2024-08-23T21:33:00Z" w16du:dateUtc="2024-08-24T01:33:00Z">
        <w:r w:rsidRPr="005C029F" w:rsidDel="00070465">
          <w:rPr>
            <w:rFonts w:cs="Times New Roman"/>
          </w:rPr>
          <w:delText xml:space="preserve">method </w:delText>
        </w:r>
      </w:del>
      <w:del w:id="330" w:author="Gen-Chang Hsu" w:date="2024-08-23T21:25:00Z" w16du:dateUtc="2024-08-24T01:25:00Z">
        <w:r w:rsidRPr="005C029F" w:rsidDel="00070465">
          <w:rPr>
            <w:rFonts w:cs="Times New Roman"/>
          </w:rPr>
          <w:delText>reflects</w:delText>
        </w:r>
      </w:del>
      <w:del w:id="331" w:author="Gen-Chang Hsu" w:date="2024-08-23T21:26:00Z" w16du:dateUtc="2024-08-24T01:26:00Z">
        <w:r w:rsidRPr="005C029F" w:rsidDel="00070465">
          <w:rPr>
            <w:rFonts w:cs="Times New Roman"/>
          </w:rPr>
          <w:delText xml:space="preserve"> accumulat</w:delText>
        </w:r>
      </w:del>
      <w:del w:id="332" w:author="Gen-Chang Hsu" w:date="2024-08-23T21:25:00Z" w16du:dateUtc="2024-08-24T01:25:00Z">
        <w:r w:rsidRPr="005C029F" w:rsidDel="00070465">
          <w:rPr>
            <w:rFonts w:cs="Times New Roman"/>
          </w:rPr>
          <w:delText>ed</w:delText>
        </w:r>
      </w:del>
      <w:del w:id="333" w:author="Gen-Chang Hsu" w:date="2024-08-23T21:36:00Z" w16du:dateUtc="2024-08-24T01:36:00Z">
        <w:r w:rsidRPr="005C029F" w:rsidDel="009D5427">
          <w:rPr>
            <w:rFonts w:cs="Times New Roman"/>
          </w:rPr>
          <w:delText xml:space="preserve"> </w:delText>
        </w:r>
      </w:del>
      <w:del w:id="334"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335"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336"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36D04F3F" w:rsidR="005B0566" w:rsidRPr="005C029F" w:rsidRDefault="00DD4E15" w:rsidP="004E63A7">
      <w:pPr>
        <w:spacing w:after="0" w:line="480" w:lineRule="auto"/>
        <w:ind w:firstLine="720"/>
        <w:jc w:val="left"/>
        <w:rPr>
          <w:rFonts w:cs="Times New Roman"/>
          <w:i/>
        </w:rPr>
      </w:pPr>
      <w:r w:rsidRPr="005C029F">
        <w:rPr>
          <w:rFonts w:cs="Times New Roman"/>
        </w:rPr>
        <w:lastRenderedPageBreak/>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337" w:author="Gen-Chang Hsu" w:date="2024-08-19T21:56:00Z" w16du:dateUtc="2024-08-20T01:56:00Z">
        <w:r w:rsidR="00C74707">
          <w:rPr>
            <w:rFonts w:cs="Times New Roman"/>
          </w:rPr>
          <w:t xml:space="preserve"> (Fig</w:t>
        </w:r>
      </w:ins>
      <w:ins w:id="338" w:author="Gen-Chang Hsu" w:date="2024-08-19T21:57:00Z" w16du:dateUtc="2024-08-20T01:57:00Z">
        <w:r w:rsidR="00C74707">
          <w:rPr>
            <w:rFonts w:cs="Times New Roman"/>
          </w:rPr>
          <w:t xml:space="preserve">. </w:t>
        </w:r>
      </w:ins>
      <w:ins w:id="339" w:author="Gen-Chang Hsu" w:date="2024-08-26T13:53:00Z" w16du:dateUtc="2024-08-26T17:53:00Z">
        <w:r w:rsidR="003513B3">
          <w:rPr>
            <w:rFonts w:cs="Times New Roman"/>
          </w:rPr>
          <w:t>Aa</w:t>
        </w:r>
      </w:ins>
      <w:ins w:id="340"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ins w:id="341" w:author="Gen-Chang Hsu" w:date="2024-08-26T13:53:00Z" w16du:dateUtc="2024-08-26T17:53:00Z">
        <w:r w:rsidR="00FE4667">
          <w:rPr>
            <w:rFonts w:cs="Times New Roman"/>
          </w:rPr>
          <w:t xml:space="preserve"> (Fig. Ab)</w:t>
        </w:r>
      </w:ins>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342"/>
      <w:r w:rsidRPr="005C029F">
        <w:rPr>
          <w:rFonts w:cs="Times New Roman"/>
        </w:rPr>
        <w:t>Samples</w:t>
      </w:r>
      <w:ins w:id="343" w:author="Gen-Chang Hsu" w:date="2024-08-19T22:05:00Z" w16du:dateUtc="2024-08-20T02:05:00Z">
        <w:r w:rsidR="00D4546C">
          <w:rPr>
            <w:rFonts w:cs="Times New Roman"/>
          </w:rPr>
          <w:t xml:space="preserve"> from the t</w:t>
        </w:r>
      </w:ins>
      <w:ins w:id="344" w:author="Gen-Chang Hsu" w:date="2024-08-19T22:06:00Z" w16du:dateUtc="2024-08-20T02:06:00Z">
        <w:r w:rsidR="00D4546C">
          <w:rPr>
            <w:rFonts w:cs="Times New Roman"/>
          </w:rPr>
          <w:t>wo transects were pooled</w:t>
        </w:r>
        <w:commentRangeEnd w:id="342"/>
        <w:r w:rsidR="00D4546C">
          <w:rPr>
            <w:rStyle w:val="CommentReference"/>
          </w:rPr>
          <w:commentReference w:id="342"/>
        </w:r>
        <w:r w:rsidR="00D4546C">
          <w:rPr>
            <w:rFonts w:cs="Times New Roman"/>
          </w:rPr>
          <w:t xml:space="preserve"> and </w:t>
        </w:r>
      </w:ins>
      <w:del w:id="345"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346" w:author="Gen-Chang Hsu" w:date="2024-08-17T22:00:00Z" w16du:dateUtc="2024-08-18T02:00:00Z">
        <w:r w:rsidR="00D7290B">
          <w:rPr>
            <w:rFonts w:cs="Times New Roman"/>
          </w:rPr>
          <w:t xml:space="preserve"> </w:t>
        </w:r>
        <w:commentRangeStart w:id="347"/>
        <w:r w:rsidR="00D7290B">
          <w:rPr>
            <w:rFonts w:cs="Times New Roman"/>
          </w:rPr>
          <w:t>(note that the samples in year 2018 in this study were the same as those in</w:t>
        </w:r>
      </w:ins>
      <w:ins w:id="348" w:author="Gen-Chang Hsu" w:date="2024-08-17T22:02:00Z" w16du:dateUtc="2024-08-18T02:02:00Z">
        <w:r w:rsidR="00D7290B">
          <w:rPr>
            <w:rFonts w:cs="Times New Roman"/>
          </w:rPr>
          <w:t xml:space="preserve"> Hsu </w:t>
        </w:r>
        <w:r w:rsidR="00D7290B" w:rsidRPr="00D7290B">
          <w:rPr>
            <w:rFonts w:cs="Times New Roman"/>
            <w:i/>
            <w:iCs/>
            <w:rPrChange w:id="349" w:author="Gen-Chang Hsu" w:date="2024-08-17T22:03:00Z" w16du:dateUtc="2024-08-18T02:03:00Z">
              <w:rPr>
                <w:rFonts w:cs="Times New Roman"/>
              </w:rPr>
            </w:rPrChange>
          </w:rPr>
          <w:t>et al</w:t>
        </w:r>
        <w:r w:rsidR="00D7290B">
          <w:rPr>
            <w:rFonts w:cs="Times New Roman"/>
          </w:rPr>
          <w:t>. [2021]</w:t>
        </w:r>
      </w:ins>
      <w:ins w:id="350" w:author="Gen-Chang Hsu" w:date="2024-08-17T22:00:00Z" w16du:dateUtc="2024-08-18T02:00:00Z">
        <w:r w:rsidR="00D7290B">
          <w:rPr>
            <w:rFonts w:cs="Times New Roman"/>
          </w:rPr>
          <w:t>)</w:t>
        </w:r>
      </w:ins>
      <w:r w:rsidRPr="005C029F">
        <w:rPr>
          <w:rFonts w:cs="Times New Roman"/>
        </w:rPr>
        <w:t>.</w:t>
      </w:r>
      <w:commentRangeEnd w:id="347"/>
      <w:r w:rsidR="00D65284">
        <w:rPr>
          <w:rStyle w:val="CommentReference"/>
        </w:rPr>
        <w:commentReference w:id="347"/>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lastRenderedPageBreak/>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w:t>
      </w:r>
      <w:r w:rsidR="00C6642C">
        <w:rPr>
          <w:rFonts w:cs="Times New Roman"/>
        </w:rPr>
        <w:lastRenderedPageBreak/>
        <w:t xml:space="preserve">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5B2F68EC"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to estimate the proportions of different prey sources (i.e., the three prey guilds including rice herbivores, tourist herbivores, and detritivores) in predators’ diet</w:t>
      </w:r>
      <w:ins w:id="351" w:author="Gen-Chang Hsu" w:date="2024-08-26T13:54:00Z" w16du:dateUtc="2024-08-26T17:54:00Z">
        <w:r w:rsidR="009D058B">
          <w:rPr>
            <w:rFonts w:cs="Times New Roman"/>
          </w:rPr>
          <w:t xml:space="preserve"> (Fig. Ac)</w:t>
        </w:r>
      </w:ins>
      <w:r w:rsidRPr="005C029F">
        <w:rPr>
          <w:rFonts w:cs="Times New Roman"/>
        </w:rPr>
        <w:t xml:space="preserve">. </w:t>
      </w:r>
      <w:r w:rsidR="001F3CB4">
        <w:rPr>
          <w:rFonts w:cs="Times New Roman"/>
        </w:rPr>
        <w:t xml:space="preserve"> </w:t>
      </w:r>
      <w:commentRangeStart w:id="352"/>
      <w:ins w:id="353" w:author="Gen-Chang Hsu" w:date="2024-08-21T14:53:00Z" w16du:dateUtc="2024-08-21T18:53:00Z">
        <w:r w:rsidR="006C5989">
          <w:rPr>
            <w:rFonts w:cs="Times New Roman"/>
          </w:rPr>
          <w:t xml:space="preserve">The Bayesian </w:t>
        </w:r>
      </w:ins>
      <w:ins w:id="354" w:author="Gen-Chang Hsu" w:date="2024-08-21T14:54:00Z" w16du:dateUtc="2024-08-21T18:54:00Z">
        <w:r w:rsidR="006C5989">
          <w:rPr>
            <w:rFonts w:cs="Times New Roman"/>
          </w:rPr>
          <w:t xml:space="preserve">framework allows for </w:t>
        </w:r>
      </w:ins>
      <w:ins w:id="355" w:author="Gen-Chang Hsu" w:date="2024-08-21T14:58:00Z" w16du:dateUtc="2024-08-21T18:58:00Z">
        <w:r w:rsidR="00982303">
          <w:rPr>
            <w:rFonts w:cs="Times New Roman"/>
          </w:rPr>
          <w:t xml:space="preserve">the </w:t>
        </w:r>
      </w:ins>
      <w:ins w:id="356" w:author="Gen-Chang Hsu" w:date="2024-08-21T14:54:00Z" w16du:dateUtc="2024-08-21T18:54:00Z">
        <w:r w:rsidR="006C5989" w:rsidRPr="009C4055">
          <w:rPr>
            <w:rFonts w:cs="Arial"/>
            <w:bCs/>
            <w:szCs w:val="24"/>
          </w:rPr>
          <w:t>incorporat</w:t>
        </w:r>
      </w:ins>
      <w:ins w:id="357" w:author="Gen-Chang Hsu" w:date="2024-08-21T14:58:00Z" w16du:dateUtc="2024-08-21T18:58:00Z">
        <w:r w:rsidR="00982303">
          <w:rPr>
            <w:rFonts w:cs="Arial"/>
            <w:bCs/>
            <w:szCs w:val="24"/>
          </w:rPr>
          <w:t>ion of</w:t>
        </w:r>
      </w:ins>
      <w:ins w:id="358" w:author="Gen-Chang Hsu" w:date="2024-08-21T14:54:00Z" w16du:dateUtc="2024-08-21T18:54:00Z">
        <w:r w:rsidR="006C5989" w:rsidRPr="009C4055">
          <w:rPr>
            <w:rFonts w:cs="Arial"/>
            <w:bCs/>
            <w:szCs w:val="24"/>
          </w:rPr>
          <w:t xml:space="preserve"> prior information </w:t>
        </w:r>
      </w:ins>
      <w:ins w:id="359" w:author="Gen-Chang Hsu" w:date="2024-08-21T14:58:00Z" w16du:dateUtc="2024-08-21T18:58:00Z">
        <w:r w:rsidR="00982303">
          <w:rPr>
            <w:rFonts w:cs="Arial"/>
            <w:bCs/>
            <w:szCs w:val="24"/>
          </w:rPr>
          <w:t>on</w:t>
        </w:r>
      </w:ins>
      <w:ins w:id="360" w:author="Gen-Chang Hsu" w:date="2024-08-21T14:54:00Z" w16du:dateUtc="2024-08-21T18:54:00Z">
        <w:r w:rsidR="006C5989" w:rsidRPr="009C4055">
          <w:rPr>
            <w:rFonts w:cs="Arial"/>
            <w:bCs/>
            <w:szCs w:val="24"/>
          </w:rPr>
          <w:t xml:space="preserve"> the diets of predators a</w:t>
        </w:r>
      </w:ins>
      <w:ins w:id="361" w:author="Gen-Chang Hsu" w:date="2024-08-21T14:59:00Z" w16du:dateUtc="2024-08-21T18:59:00Z">
        <w:r w:rsidR="00982303">
          <w:rPr>
            <w:rFonts w:cs="Arial"/>
            <w:bCs/>
            <w:szCs w:val="24"/>
          </w:rPr>
          <w:t>s well as</w:t>
        </w:r>
      </w:ins>
      <w:ins w:id="362" w:author="Gen-Chang Hsu" w:date="2024-08-21T14:54:00Z" w16du:dateUtc="2024-08-21T18:54:00Z">
        <w:r w:rsidR="006C5989" w:rsidRPr="009C4055">
          <w:rPr>
            <w:rFonts w:cs="Arial"/>
            <w:bCs/>
            <w:szCs w:val="24"/>
          </w:rPr>
          <w:t xml:space="preserve"> various sources of uncertainties in the diet estimation</w:t>
        </w:r>
      </w:ins>
      <w:ins w:id="363"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364"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365" w:author="Gen-Chang Hsu" w:date="2024-08-21T14:54:00Z" w16du:dateUtc="2024-08-21T18:54:00Z">
        <w:r w:rsidR="006C5989">
          <w:rPr>
            <w:rFonts w:cs="Times New Roman"/>
          </w:rPr>
          <w:t>.</w:t>
        </w:r>
      </w:ins>
      <w:commentRangeEnd w:id="352"/>
      <w:ins w:id="366" w:author="Gen-Chang Hsu" w:date="2024-08-21T15:05:00Z" w16du:dateUtc="2024-08-21T19:05:00Z">
        <w:r w:rsidR="00424421">
          <w:rPr>
            <w:rStyle w:val="CommentReference"/>
          </w:rPr>
          <w:commentReference w:id="352"/>
        </w:r>
      </w:ins>
      <w:ins w:id="367"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368"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369" w:author="Gen-Chang Hsu" w:date="2024-08-17T23:15:00Z" w16du:dateUtc="2024-08-18T03:15:00Z">
        <w:r w:rsidR="00D708D1">
          <w:rPr>
            <w:rFonts w:cs="Times New Roman"/>
          </w:rPr>
          <w:t xml:space="preserve"> (missing </w:t>
        </w:r>
      </w:ins>
      <w:ins w:id="370" w:author="Gen-Chang Hsu" w:date="2024-08-17T23:16:00Z" w16du:dateUtc="2024-08-18T03:16:00Z">
        <w:r w:rsidR="00D708D1">
          <w:rPr>
            <w:rFonts w:cs="Times New Roman"/>
          </w:rPr>
          <w:t xml:space="preserve">prey sources and </w:t>
        </w:r>
      </w:ins>
      <w:ins w:id="371" w:author="Gen-Chang Hsu" w:date="2024-08-17T23:17:00Z" w16du:dateUtc="2024-08-18T03:17:00Z">
        <w:r w:rsidR="00D708D1">
          <w:rPr>
            <w:rFonts w:cs="Times New Roman"/>
          </w:rPr>
          <w:t xml:space="preserve">low </w:t>
        </w:r>
      </w:ins>
      <w:ins w:id="372" w:author="Gen-Chang Hsu" w:date="2024-08-17T23:16:00Z" w16du:dateUtc="2024-08-18T03:16:00Z">
        <w:r w:rsidR="00D708D1">
          <w:rPr>
            <w:rFonts w:cs="Times New Roman"/>
          </w:rPr>
          <w:t>predator</w:t>
        </w:r>
      </w:ins>
      <w:ins w:id="373" w:author="Gen-Chang Hsu" w:date="2024-08-17T23:17:00Z" w16du:dateUtc="2024-08-18T03:17:00Z">
        <w:r w:rsidR="00D708D1">
          <w:rPr>
            <w:rFonts w:cs="Times New Roman"/>
          </w:rPr>
          <w:t xml:space="preserve"> numbers</w:t>
        </w:r>
      </w:ins>
      <w:ins w:id="374" w:author="Gen-Chang Hsu" w:date="2024-08-17T23:15:00Z" w16du:dateUtc="2024-08-18T03:15:00Z">
        <w:r w:rsidR="00D708D1">
          <w:rPr>
            <w:rFonts w:cs="Times New Roman"/>
          </w:rPr>
          <w:t>)</w:t>
        </w:r>
      </w:ins>
      <w:r w:rsidRPr="005C029F">
        <w:rPr>
          <w:rFonts w:cs="Times New Roman"/>
        </w:rPr>
        <w:t xml:space="preserve"> for </w:t>
      </w:r>
      <w:del w:id="375" w:author="Gen-Chang Hsu" w:date="2024-08-17T23:14:00Z" w16du:dateUtc="2024-08-18T03:14:00Z">
        <w:r w:rsidRPr="005C029F" w:rsidDel="00D708D1">
          <w:rPr>
            <w:rFonts w:cs="Times New Roman"/>
          </w:rPr>
          <w:delText xml:space="preserve">model </w:delText>
        </w:r>
      </w:del>
      <w:ins w:id="376"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377"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378" w:author="Gen-Chang Hsu" w:date="2024-08-21T15:00:00Z" w16du:dateUtc="2024-08-21T19:00:00Z">
        <w:r w:rsidR="00937B62">
          <w:rPr>
            <w:rFonts w:cs="Times New Roman"/>
          </w:rPr>
          <w:t xml:space="preserve"> (</w:t>
        </w:r>
        <w:commentRangeStart w:id="379"/>
        <w:r w:rsidR="00937B62">
          <w:rPr>
            <w:rFonts w:cs="Times New Roman"/>
          </w:rPr>
          <w:t xml:space="preserve">the C and N contents </w:t>
        </w:r>
      </w:ins>
      <w:ins w:id="380" w:author="Gen-Chang Hsu" w:date="2024-08-21T15:01:00Z" w16du:dateUtc="2024-08-21T19:01:00Z">
        <w:r w:rsidR="00937B62">
          <w:rPr>
            <w:rFonts w:cs="Times New Roman"/>
          </w:rPr>
          <w:t>of the isotope samples</w:t>
        </w:r>
      </w:ins>
      <w:commentRangeEnd w:id="379"/>
      <w:ins w:id="381" w:author="Gen-Chang Hsu" w:date="2024-08-21T15:05:00Z" w16du:dateUtc="2024-08-21T19:05:00Z">
        <w:r w:rsidR="00424421">
          <w:rPr>
            <w:rStyle w:val="CommentReference"/>
          </w:rPr>
          <w:commentReference w:id="379"/>
        </w:r>
      </w:ins>
      <w:ins w:id="382" w:author="Gen-Chang Hsu" w:date="2024-08-21T15:00:00Z" w16du:dateUtc="2024-08-21T19:00:00Z">
        <w:r w:rsidR="00937B62">
          <w:rPr>
            <w:rFonts w:cs="Times New Roman"/>
          </w:rPr>
          <w:t>)</w:t>
        </w:r>
      </w:ins>
      <w:r w:rsidRPr="005C029F">
        <w:rPr>
          <w:rFonts w:cs="Times New Roman"/>
        </w:rPr>
        <w:t xml:space="preserve">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w:t>
      </w:r>
      <w:r w:rsidRPr="005C029F">
        <w:rPr>
          <w:rFonts w:cs="Times New Roman"/>
        </w:rPr>
        <w:lastRenderedPageBreak/>
        <w:t xml:space="preserve">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383" w:author="Gen-Chang Hsu" w:date="2024-08-21T22:14:00Z" w16du:dateUtc="2024-08-22T02:14:00Z">
        <w:r w:rsidR="00753AD3">
          <w:rPr>
            <w:rFonts w:cs="Times New Roman"/>
          </w:rPr>
          <w:t xml:space="preserve"> </w:t>
        </w:r>
        <w:commentRangeStart w:id="384"/>
        <w:r w:rsidR="00753AD3">
          <w:rPr>
            <w:rFonts w:cs="Times New Roman"/>
          </w:rPr>
          <w:t>(</w:t>
        </w:r>
      </w:ins>
      <w:ins w:id="385" w:author="Gen-Chang Hsu" w:date="2024-08-21T22:15:00Z" w16du:dateUtc="2024-08-22T02:15:00Z">
        <w:r w:rsidR="00753AD3">
          <w:rPr>
            <w:rFonts w:cs="Times New Roman"/>
          </w:rPr>
          <w:t xml:space="preserve">Stock </w:t>
        </w:r>
        <w:r w:rsidR="00753AD3" w:rsidRPr="00753AD3">
          <w:rPr>
            <w:rFonts w:cs="Times New Roman"/>
            <w:i/>
            <w:iCs/>
            <w:rPrChange w:id="386" w:author="Gen-Chang Hsu" w:date="2024-08-21T22:15:00Z" w16du:dateUtc="2024-08-22T02:15:00Z">
              <w:rPr>
                <w:rFonts w:cs="Times New Roman"/>
              </w:rPr>
            </w:rPrChange>
          </w:rPr>
          <w:t>et al</w:t>
        </w:r>
        <w:r w:rsidR="00753AD3">
          <w:rPr>
            <w:rFonts w:cs="Times New Roman"/>
          </w:rPr>
          <w:t>., 2018</w:t>
        </w:r>
      </w:ins>
      <w:ins w:id="387" w:author="Gen-Chang Hsu" w:date="2024-08-21T22:14:00Z" w16du:dateUtc="2024-08-22T02:14:00Z">
        <w:r w:rsidR="00753AD3">
          <w:rPr>
            <w:rFonts w:cs="Times New Roman"/>
          </w:rPr>
          <w:t>)</w:t>
        </w:r>
      </w:ins>
      <w:commentRangeEnd w:id="384"/>
      <w:ins w:id="388" w:author="Gen-Chang Hsu" w:date="2024-08-21T22:16:00Z" w16du:dateUtc="2024-08-22T02:16:00Z">
        <w:r w:rsidR="00753AD3">
          <w:rPr>
            <w:rStyle w:val="CommentReference"/>
          </w:rPr>
          <w:commentReference w:id="384"/>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389" w:author="Gen-Chang Hsu" w:date="2024-08-21T21:57:00Z" w16du:dateUtc="2024-08-22T01:57:00Z">
        <w:r w:rsidR="00C95804">
          <w:rPr>
            <w:rFonts w:cs="Times New Roman"/>
          </w:rPr>
          <w:t xml:space="preserve"> </w:t>
        </w:r>
        <w:commentRangeStart w:id="390"/>
        <w:r w:rsidR="00C95804">
          <w:rPr>
            <w:rFonts w:cs="Times New Roman"/>
          </w:rPr>
          <w:t>(Gelman and Rubin, 1992)</w:t>
        </w:r>
      </w:ins>
      <w:commentRangeEnd w:id="390"/>
      <w:ins w:id="391" w:author="Gen-Chang Hsu" w:date="2024-08-21T21:59:00Z" w16du:dateUtc="2024-08-22T01:59:00Z">
        <w:r w:rsidR="00C95804">
          <w:rPr>
            <w:rStyle w:val="CommentReference"/>
          </w:rPr>
          <w:commentReference w:id="390"/>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0088632" w:rsidR="005B0566" w:rsidRPr="005C029F" w:rsidRDefault="00DD4E15" w:rsidP="00E7259E">
      <w:pPr>
        <w:spacing w:after="0" w:line="480" w:lineRule="auto"/>
        <w:jc w:val="left"/>
        <w:rPr>
          <w:rFonts w:cs="Times New Roman"/>
        </w:rPr>
      </w:pPr>
      <w:r w:rsidRPr="005C029F">
        <w:rPr>
          <w:rFonts w:cs="Times New Roman"/>
        </w:rPr>
        <w:tab/>
        <w:t>To examine how local abiotic and biotic factors may affect the pest consumption by GAPs</w:t>
      </w:r>
      <w:ins w:id="392" w:author="Gen-Chang Hsu" w:date="2024-08-26T13:54:00Z" w16du:dateUtc="2024-08-26T17:54:00Z">
        <w:r w:rsidR="00853277">
          <w:rPr>
            <w:rFonts w:cs="Times New Roman"/>
          </w:rPr>
          <w:t xml:space="preserve"> (Fig. Ad)</w:t>
        </w:r>
      </w:ins>
      <w:r w:rsidRPr="005C029F">
        <w:rPr>
          <w:rFonts w:cs="Times New Roman"/>
        </w:rPr>
        <w:t xml:space="preserve">,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393" w:name="_Hlk174826436"/>
      <w:r w:rsidRPr="005C029F">
        <w:rPr>
          <w:rFonts w:cs="Times New Roman"/>
        </w:rPr>
        <w:t>within a 1-km radius circular buffer surrounding the farm</w:t>
      </w:r>
      <w:bookmarkEnd w:id="393"/>
      <w:r w:rsidRPr="005C029F">
        <w:rPr>
          <w:rFonts w:cs="Times New Roman"/>
        </w:rPr>
        <w:t xml:space="preserve"> and computing the fraction of these areas in the buffer zone</w:t>
      </w:r>
      <w:ins w:id="394" w:author="Gen-Chang Hsu" w:date="2024-08-17T22:48:00Z" w16du:dateUtc="2024-08-18T02:48:00Z">
        <w:r w:rsidR="00F16079">
          <w:rPr>
            <w:rFonts w:cs="Times New Roman"/>
          </w:rPr>
          <w:t xml:space="preserve"> (Table S</w:t>
        </w:r>
      </w:ins>
      <w:ins w:id="395" w:author="Gen-Chang Hsu" w:date="2024-08-26T09:38:00Z" w16du:dateUtc="2024-08-26T13:38:00Z">
        <w:r w:rsidR="00B243C1">
          <w:rPr>
            <w:rFonts w:cs="Times New Roman"/>
          </w:rPr>
          <w:t>A</w:t>
        </w:r>
      </w:ins>
      <w:ins w:id="396" w:author="Gen-Chang Hsu" w:date="2024-08-17T22:48:00Z" w16du:dateUtc="2024-08-18T02:48:00Z">
        <w:r w:rsidR="00F16079">
          <w:rPr>
            <w:rFonts w:cs="Times New Roman"/>
          </w:rPr>
          <w:t>)</w:t>
        </w:r>
      </w:ins>
      <w:r w:rsidRPr="005C029F">
        <w:rPr>
          <w:rFonts w:cs="Times New Roman"/>
        </w:rPr>
        <w:t xml:space="preserv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w:t>
      </w:r>
      <w:r w:rsidRPr="005C029F">
        <w:rPr>
          <w:rFonts w:cs="Times New Roman"/>
        </w:rPr>
        <w:lastRenderedPageBreak/>
        <w:t xml:space="preserve">separately for each of the two predator groups. </w:t>
      </w:r>
      <w:r w:rsidR="000E5CCB">
        <w:rPr>
          <w:rFonts w:cs="Times New Roman"/>
        </w:rPr>
        <w:t xml:space="preserve"> </w:t>
      </w:r>
      <w:commentRangeStart w:id="397"/>
      <w:ins w:id="398" w:author="Gen-Chang Hsu" w:date="2024-08-25T20:25:00Z" w16du:dateUtc="2024-08-26T00:25:00Z">
        <w:r w:rsidR="009F4916">
          <w:rPr>
            <w:rFonts w:cs="Times New Roman"/>
          </w:rPr>
          <w:t>Ad</w:t>
        </w:r>
      </w:ins>
      <w:ins w:id="399" w:author="Gen-Chang Hsu" w:date="2024-08-25T20:26:00Z" w16du:dateUtc="2024-08-26T00:26:00Z">
        <w:r w:rsidR="009F4916">
          <w:rPr>
            <w:rFonts w:cs="Times New Roman"/>
          </w:rPr>
          <w:t>d</w:t>
        </w:r>
      </w:ins>
      <w:ins w:id="400" w:author="Gen-Chang Hsu" w:date="2024-08-25T20:25:00Z" w16du:dateUtc="2024-08-26T00:25:00Z">
        <w:r w:rsidR="009F4916">
          <w:rPr>
            <w:rFonts w:cs="Times New Roman"/>
          </w:rPr>
          <w:t xml:space="preserve">itionally, </w:t>
        </w:r>
      </w:ins>
      <w:ins w:id="401" w:author="Gen-Chang Hsu" w:date="2024-08-25T20:26:00Z" w16du:dateUtc="2024-08-26T00:26:00Z">
        <w:r w:rsidR="009F4916">
          <w:rPr>
            <w:rFonts w:cs="Times New Roman"/>
          </w:rPr>
          <w:t>we</w:t>
        </w:r>
      </w:ins>
      <w:ins w:id="402" w:author="Gen-Chang Hsu" w:date="2024-08-25T20:24:00Z" w16du:dateUtc="2024-08-26T00:24:00Z">
        <w:r w:rsidR="009F4916">
          <w:rPr>
            <w:rFonts w:cs="Times New Roman"/>
          </w:rPr>
          <w:t xml:space="preserve"> </w:t>
        </w:r>
      </w:ins>
      <w:ins w:id="403" w:author="Gen-Chang Hsu" w:date="2024-08-25T20:25:00Z" w16du:dateUtc="2024-08-26T00:25:00Z">
        <w:r w:rsidR="009F4916">
          <w:rPr>
            <w:rFonts w:cs="Times New Roman"/>
          </w:rPr>
          <w:t xml:space="preserve">fit GLMMS </w:t>
        </w:r>
      </w:ins>
      <w:ins w:id="404" w:author="Gen-Chang Hsu" w:date="2024-08-25T20:26:00Z" w16du:dateUtc="2024-08-26T00:26:00Z">
        <w:r w:rsidR="009F4916">
          <w:rPr>
            <w:rFonts w:cs="Times New Roman"/>
          </w:rPr>
          <w:t>with</w:t>
        </w:r>
      </w:ins>
      <w:ins w:id="405" w:author="Gen-Chang Hsu" w:date="2024-08-25T23:34:00Z" w16du:dateUtc="2024-08-26T03:34:00Z">
        <w:r w:rsidR="00A83AD2">
          <w:rPr>
            <w:rFonts w:cs="Times New Roman"/>
          </w:rPr>
          <w:t xml:space="preserve"> a negative binomial distribution and a log link function with</w:t>
        </w:r>
      </w:ins>
      <w:ins w:id="406" w:author="Gen-Chang Hsu" w:date="2024-08-25T20:25:00Z" w16du:dateUtc="2024-08-26T00:25:00Z">
        <w:r w:rsidR="009F4916">
          <w:rPr>
            <w:rFonts w:cs="Times New Roman"/>
          </w:rPr>
          <w:t xml:space="preserve"> the </w:t>
        </w:r>
      </w:ins>
      <w:ins w:id="407" w:author="Gen-Chang Hsu" w:date="2024-08-25T20:26:00Z" w16du:dateUtc="2024-08-26T00:26:00Z">
        <w:r w:rsidR="009F4916">
          <w:rPr>
            <w:rFonts w:cs="Times New Roman"/>
          </w:rPr>
          <w:t>aforementioned</w:t>
        </w:r>
      </w:ins>
      <w:ins w:id="408" w:author="Gen-Chang Hsu" w:date="2024-08-25T20:25:00Z" w16du:dateUtc="2024-08-26T00:25:00Z">
        <w:r w:rsidR="009F4916">
          <w:rPr>
            <w:rFonts w:cs="Times New Roman"/>
          </w:rPr>
          <w:t xml:space="preserve"> model structure</w:t>
        </w:r>
      </w:ins>
      <w:ins w:id="409" w:author="Gen-Chang Hsu" w:date="2024-08-25T20:26:00Z" w16du:dateUtc="2024-08-26T00:26:00Z">
        <w:r w:rsidR="009F4916">
          <w:rPr>
            <w:rFonts w:cs="Times New Roman"/>
          </w:rPr>
          <w:t xml:space="preserve"> to examine the predator and rice herbivore abundance (</w:t>
        </w:r>
      </w:ins>
      <w:ins w:id="410" w:author="Gen-Chang Hsu" w:date="2024-08-25T20:27:00Z" w16du:dateUtc="2024-08-26T00:27:00Z">
        <w:r w:rsidR="009F4916">
          <w:rPr>
            <w:rFonts w:cs="Times New Roman"/>
          </w:rPr>
          <w:t xml:space="preserve">i.e., </w:t>
        </w:r>
      </w:ins>
      <w:ins w:id="411" w:author="Gen-Chang Hsu" w:date="2024-08-25T20:26:00Z" w16du:dateUtc="2024-08-26T00:26:00Z">
        <w:r w:rsidR="009F4916">
          <w:rPr>
            <w:rFonts w:cs="Times New Roman"/>
          </w:rPr>
          <w:t xml:space="preserve">the number of individuals in the </w:t>
        </w:r>
      </w:ins>
      <w:ins w:id="412" w:author="Gen-Chang Hsu" w:date="2024-08-25T20:27:00Z" w16du:dateUtc="2024-08-26T00:27:00Z">
        <w:r w:rsidR="009F4916">
          <w:rPr>
            <w:rFonts w:cs="Times New Roman"/>
          </w:rPr>
          <w:t>sweep net samples</w:t>
        </w:r>
      </w:ins>
      <w:ins w:id="413" w:author="Gen-Chang Hsu" w:date="2024-08-25T20:26:00Z" w16du:dateUtc="2024-08-26T00:26:00Z">
        <w:r w:rsidR="009F4916">
          <w:rPr>
            <w:rFonts w:cs="Times New Roman"/>
          </w:rPr>
          <w:t>) in the field.</w:t>
        </w:r>
      </w:ins>
      <w:ins w:id="414" w:author="Gen-Chang Hsu" w:date="2024-08-25T20:25:00Z" w16du:dateUtc="2024-08-26T00:25:00Z">
        <w:r w:rsidR="009F4916">
          <w:rPr>
            <w:rFonts w:cs="Times New Roman"/>
          </w:rPr>
          <w:t xml:space="preserve"> </w:t>
        </w:r>
      </w:ins>
      <w:ins w:id="415" w:author="Gen-Chang Hsu" w:date="2024-08-25T20:27:00Z" w16du:dateUtc="2024-08-26T00:27:00Z">
        <w:r w:rsidR="006C5253">
          <w:rPr>
            <w:rFonts w:cs="Times New Roman"/>
          </w:rPr>
          <w:t xml:space="preserve"> </w:t>
        </w:r>
      </w:ins>
      <w:commentRangeEnd w:id="397"/>
      <w:ins w:id="416" w:author="Gen-Chang Hsu" w:date="2024-08-25T23:33:00Z" w16du:dateUtc="2024-08-26T03:33:00Z">
        <w:r w:rsidR="00CB3557">
          <w:rPr>
            <w:rStyle w:val="CommentReference"/>
          </w:rPr>
          <w:commentReference w:id="397"/>
        </w:r>
      </w:ins>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417"/>
      <w:r w:rsidRPr="000D37B3">
        <w:rPr>
          <w:rFonts w:cs="Times New Roman"/>
          <w:i/>
        </w:rPr>
        <w:t xml:space="preserve">Replication </w:t>
      </w:r>
      <w:r w:rsidRPr="000D37B3">
        <w:rPr>
          <w:rFonts w:cs="Times New Roman" w:hint="eastAsia"/>
          <w:i/>
        </w:rPr>
        <w:t>s</w:t>
      </w:r>
      <w:r w:rsidRPr="000D37B3">
        <w:rPr>
          <w:rFonts w:cs="Times New Roman"/>
          <w:i/>
        </w:rPr>
        <w:t>tatement</w:t>
      </w:r>
      <w:commentRangeEnd w:id="417"/>
      <w:r w:rsidR="00AB5486">
        <w:rPr>
          <w:rStyle w:val="CommentReference"/>
        </w:rPr>
        <w:commentReference w:id="417"/>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418"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419" w:author="Gen-Chang Hsu" w:date="2024-08-19T14:17:00Z" w16du:dateUtc="2024-08-19T18:17:00Z">
              <w:r w:rsidR="00277482">
                <w:rPr>
                  <w:rFonts w:ascii="Times New Roman" w:hAnsi="Times New Roman" w:cs="Times New Roman"/>
                  <w:sz w:val="22"/>
                </w:rPr>
                <w:t xml:space="preserve"> and mixing model</w:t>
              </w:r>
            </w:ins>
            <w:ins w:id="420" w:author="Gen-Chang Hsu" w:date="2024-08-19T14:19:00Z" w16du:dateUtc="2024-08-19T18:19:00Z">
              <w:r w:rsidR="00277482">
                <w:rPr>
                  <w:rFonts w:ascii="Times New Roman" w:hAnsi="Times New Roman" w:cs="Times New Roman"/>
                  <w:sz w:val="22"/>
                </w:rPr>
                <w:t xml:space="preserve"> </w:t>
              </w:r>
            </w:ins>
            <w:ins w:id="421" w:author="Gen-Chang Hsu" w:date="2024-08-19T14:20:00Z" w16du:dateUtc="2024-08-19T18:20:00Z">
              <w:r w:rsidR="00277482">
                <w:rPr>
                  <w:rFonts w:ascii="Times New Roman" w:hAnsi="Times New Roman" w:cs="Times New Roman"/>
                  <w:sz w:val="22"/>
                </w:rPr>
                <w:t xml:space="preserve">analysis </w:t>
              </w:r>
            </w:ins>
            <w:ins w:id="422" w:author="Gen-Chang Hsu" w:date="2024-08-19T14:19:00Z" w16du:dateUtc="2024-08-19T18:19:00Z">
              <w:r w:rsidR="00277482">
                <w:rPr>
                  <w:rFonts w:ascii="Times New Roman" w:hAnsi="Times New Roman" w:cs="Times New Roman"/>
                  <w:sz w:val="22"/>
                </w:rPr>
                <w:t>for predators’ diet composition</w:t>
              </w:r>
            </w:ins>
            <w:ins w:id="423" w:author="Gen-Chang Hsu" w:date="2024-08-19T14:20:00Z" w16du:dateUtc="2024-08-19T18:20:00Z">
              <w:r w:rsidR="00277482">
                <w:rPr>
                  <w:rFonts w:ascii="Times New Roman" w:hAnsi="Times New Roman" w:cs="Times New Roman"/>
                  <w:sz w:val="22"/>
                </w:rPr>
                <w:t>s</w:t>
              </w:r>
            </w:ins>
            <w:del w:id="424"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425"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426"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427"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428"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429"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430"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07E0E5D6" w:rsidR="003E6582" w:rsidRPr="008E4B0C" w:rsidRDefault="006D294E" w:rsidP="00DF4376">
            <w:pPr>
              <w:spacing w:line="276" w:lineRule="auto"/>
              <w:jc w:val="left"/>
              <w:rPr>
                <w:rFonts w:ascii="Times New Roman" w:hAnsi="Times New Roman" w:cs="Times New Roman"/>
                <w:sz w:val="22"/>
              </w:rPr>
            </w:pPr>
            <w:ins w:id="431" w:author="Gen-Chang Hsu" w:date="2024-08-19T14:24:00Z" w16du:dateUtc="2024-08-19T18:24:00Z">
              <w:r>
                <w:rPr>
                  <w:rFonts w:ascii="Times New Roman" w:hAnsi="Times New Roman" w:cs="Times New Roman"/>
                  <w:sz w:val="22"/>
                </w:rPr>
                <w:t>Patterns of p</w:t>
              </w:r>
            </w:ins>
            <w:ins w:id="432" w:author="Gen-Chang Hsu" w:date="2024-08-19T14:22:00Z" w16du:dateUtc="2024-08-19T18:22:00Z">
              <w:r w:rsidR="008303F6">
                <w:rPr>
                  <w:rFonts w:ascii="Times New Roman" w:hAnsi="Times New Roman" w:cs="Times New Roman"/>
                  <w:sz w:val="22"/>
                </w:rPr>
                <w:t>est consumption by predators in rice agro</w:t>
              </w:r>
            </w:ins>
            <w:ins w:id="433" w:author="Gen-Chang Hsu" w:date="2024-08-25T23:35:00Z" w16du:dateUtc="2024-08-26T03:35:00Z">
              <w:r w:rsidR="00C07D6C">
                <w:rPr>
                  <w:rFonts w:ascii="Times New Roman" w:hAnsi="Times New Roman" w:cs="Times New Roman"/>
                  <w:sz w:val="22"/>
                </w:rPr>
                <w:t>-</w:t>
              </w:r>
            </w:ins>
            <w:ins w:id="434" w:author="Gen-Chang Hsu" w:date="2024-08-19T14:22:00Z" w16du:dateUtc="2024-08-19T18:22:00Z">
              <w:r w:rsidR="008303F6">
                <w:rPr>
                  <w:rFonts w:ascii="Times New Roman" w:hAnsi="Times New Roman" w:cs="Times New Roman"/>
                  <w:sz w:val="22"/>
                </w:rPr>
                <w:t>ecosystems</w:t>
              </w:r>
            </w:ins>
            <w:del w:id="435"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436" w:author="Gen-Chang Hsu" w:date="2024-08-19T14:24:00Z" w16du:dateUtc="2024-08-19T18:24:00Z">
              <w:r>
                <w:rPr>
                  <w:rFonts w:ascii="Times New Roman" w:hAnsi="Times New Roman" w:cs="Times New Roman"/>
                  <w:sz w:val="22"/>
                </w:rPr>
                <w:t>P</w:t>
              </w:r>
            </w:ins>
            <w:ins w:id="437" w:author="Gen-Chang Hsu" w:date="2024-08-19T14:23:00Z" w16du:dateUtc="2024-08-19T18:23:00Z">
              <w:r>
                <w:rPr>
                  <w:rFonts w:ascii="Times New Roman" w:hAnsi="Times New Roman" w:cs="Times New Roman"/>
                  <w:sz w:val="22"/>
                </w:rPr>
                <w:t>roportion</w:t>
              </w:r>
            </w:ins>
            <w:ins w:id="438" w:author="Gen-Chang Hsu" w:date="2024-08-19T14:24:00Z" w16du:dateUtc="2024-08-19T18:24:00Z">
              <w:r>
                <w:rPr>
                  <w:rFonts w:ascii="Times New Roman" w:hAnsi="Times New Roman" w:cs="Times New Roman"/>
                  <w:sz w:val="22"/>
                </w:rPr>
                <w:t xml:space="preserve"> of rice pests in predators’ diet</w:t>
              </w:r>
            </w:ins>
            <w:ins w:id="439" w:author="Gen-Chang Hsu" w:date="2024-08-19T14:23:00Z" w16du:dateUtc="2024-08-19T18:23:00Z">
              <w:r>
                <w:rPr>
                  <w:rFonts w:ascii="Times New Roman" w:hAnsi="Times New Roman" w:cs="Times New Roman"/>
                  <w:sz w:val="22"/>
                </w:rPr>
                <w:t xml:space="preserve"> at each ri</w:t>
              </w:r>
            </w:ins>
            <w:ins w:id="440" w:author="Gen-Chang Hsu" w:date="2024-08-19T14:24:00Z" w16du:dateUtc="2024-08-19T18:24:00Z">
              <w:r>
                <w:rPr>
                  <w:rFonts w:ascii="Times New Roman" w:hAnsi="Times New Roman" w:cs="Times New Roman"/>
                  <w:sz w:val="22"/>
                </w:rPr>
                <w:t>ce stage in organic and conventional farms over three study years</w:t>
              </w:r>
            </w:ins>
            <w:del w:id="441"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442" w:author="Gen-Chang Hsu" w:date="2024-08-19T14:21:00Z" w16du:dateUtc="2024-08-19T18:21:00Z">
              <w:r>
                <w:rPr>
                  <w:rFonts w:ascii="Times New Roman" w:hAnsi="Times New Roman" w:cs="Times New Roman"/>
                  <w:sz w:val="22"/>
                </w:rPr>
                <w:t>3 rice stages × 14 farms × 3 study years</w:t>
              </w:r>
            </w:ins>
            <w:del w:id="443"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5C631E71"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w:t>
      </w:r>
      <w:ins w:id="444" w:author="Gen-Chang Hsu" w:date="2024-08-25T20:33:00Z" w16du:dateUtc="2024-08-26T00:33:00Z">
        <w:r w:rsidR="0075741F">
          <w:rPr>
            <w:rFonts w:cs="Times New Roman"/>
          </w:rPr>
          <w:t xml:space="preserve">the </w:t>
        </w:r>
      </w:ins>
      <w:del w:id="445" w:author="Gen-Chang Hsu" w:date="2024-08-25T20:33:00Z" w16du:dateUtc="2024-08-26T00:33:00Z">
        <w:r w:rsidRPr="005C029F" w:rsidDel="0075741F">
          <w:rPr>
            <w:rFonts w:cs="Times New Roman"/>
          </w:rPr>
          <w:delText xml:space="preserve">the course of the </w:delText>
        </w:r>
      </w:del>
      <w:r w:rsidRPr="005C029F">
        <w:rPr>
          <w:rFonts w:cs="Times New Roman"/>
        </w:rPr>
        <w:t>crop season from 2</w:t>
      </w:r>
      <w:r w:rsidR="00001847">
        <w:rPr>
          <w:rFonts w:cs="Times New Roman"/>
        </w:rPr>
        <w:t>1</w:t>
      </w:r>
      <w:r w:rsidRPr="005C029F">
        <w:rPr>
          <w:rFonts w:cs="Times New Roman"/>
        </w:rPr>
        <w:t xml:space="preserve">-47% at the tillering stage to </w:t>
      </w:r>
      <w:r w:rsidR="00001847">
        <w:rPr>
          <w:rFonts w:cs="Times New Roman"/>
        </w:rPr>
        <w:lastRenderedPageBreak/>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w:t>
      </w:r>
      <w:r w:rsidR="007B09A7">
        <w:rPr>
          <w:rFonts w:cs="Times New Roman"/>
        </w:rPr>
        <w:lastRenderedPageBreak/>
        <w:t xml:space="preserve">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7B4134DA"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del w:id="446" w:author="Gen-Chang Hsu" w:date="2024-08-25T20:36:00Z" w16du:dateUtc="2024-08-26T00:36:00Z">
        <w:r w:rsidR="00E251C0" w:rsidDel="00636B66">
          <w:rPr>
            <w:rFonts w:cs="Times New Roman"/>
          </w:rPr>
          <w:delText>both</w:delText>
        </w:r>
        <w:r w:rsidRPr="005C029F" w:rsidDel="00636B66">
          <w:rPr>
            <w:rFonts w:cs="Times New Roman"/>
          </w:rPr>
          <w:delText xml:space="preserve"> </w:delText>
        </w:r>
      </w:del>
      <w:r w:rsidRPr="005C029F">
        <w:rPr>
          <w:rFonts w:cs="Times New Roman"/>
        </w:rPr>
        <w:t xml:space="preserve">predators </w:t>
      </w:r>
      <w:ins w:id="447" w:author="Gen-Chang Hsu" w:date="2024-08-25T20:36:00Z" w16du:dateUtc="2024-08-26T00:36:00Z">
        <w:r w:rsidR="00636B66">
          <w:rPr>
            <w:rFonts w:cs="Times New Roman"/>
          </w:rPr>
          <w:t xml:space="preserve">in conventional farms </w:t>
        </w:r>
      </w:ins>
      <w:r w:rsidRPr="005C029F">
        <w:rPr>
          <w:rFonts w:cs="Times New Roman"/>
        </w:rPr>
        <w:t>consumed a higher proportion of rice herbivores in the</w:t>
      </w:r>
      <w:r w:rsidR="00342EEF">
        <w:rPr>
          <w:rFonts w:cs="Times New Roman"/>
        </w:rPr>
        <w:t>ir</w:t>
      </w:r>
      <w:r w:rsidRPr="005C029F">
        <w:rPr>
          <w:rFonts w:cs="Times New Roman"/>
        </w:rPr>
        <w:t xml:space="preserve"> diet </w:t>
      </w:r>
      <w:del w:id="448" w:author="Gen-Chang Hsu" w:date="2024-08-25T20:36:00Z" w16du:dateUtc="2024-08-26T00:36:00Z">
        <w:r w:rsidR="00342EEF" w:rsidRPr="005C029F" w:rsidDel="00636B66">
          <w:rPr>
            <w:rFonts w:cs="Times New Roman"/>
          </w:rPr>
          <w:delText>in conventional</w:delText>
        </w:r>
        <w:r w:rsidR="00342EEF" w:rsidDel="00636B66">
          <w:rPr>
            <w:rFonts w:cs="Times New Roman"/>
          </w:rPr>
          <w:delText xml:space="preserve"> vs.</w:delText>
        </w:r>
      </w:del>
      <w:ins w:id="449" w:author="Gen-Chang Hsu" w:date="2024-08-25T20:36:00Z" w16du:dateUtc="2024-08-26T00:36:00Z">
        <w:r w:rsidR="00636B66">
          <w:rPr>
            <w:rFonts w:cs="Times New Roman"/>
          </w:rPr>
          <w:t>compared to those in</w:t>
        </w:r>
      </w:ins>
      <w:r w:rsidR="00342EEF">
        <w:rPr>
          <w:rFonts w:cs="Times New Roman"/>
        </w:rPr>
        <w:t xml:space="preserve">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ins w:id="450" w:author="Gen-Chang Hsu" w:date="2024-08-25T20:37:00Z" w16du:dateUtc="2024-08-26T00:37:00Z">
        <w:r w:rsidR="00636B66">
          <w:rPr>
            <w:rFonts w:cs="Times New Roman"/>
          </w:rPr>
          <w:t>compared to</w:t>
        </w:r>
      </w:ins>
      <w:del w:id="451" w:author="Gen-Chang Hsu" w:date="2024-08-25T20:37:00Z" w16du:dateUtc="2024-08-26T00:37:00Z">
        <w:r w:rsidR="00CE637D" w:rsidDel="00636B66">
          <w:rPr>
            <w:rFonts w:cs="Times New Roman"/>
          </w:rPr>
          <w:delText>vs.</w:delText>
        </w:r>
      </w:del>
      <w:r w:rsidR="00CE637D">
        <w:rPr>
          <w:rFonts w:cs="Times New Roman"/>
        </w:rPr>
        <w:t xml:space="preserve"> the </w:t>
      </w:r>
      <w:r w:rsidRPr="005C029F">
        <w:rPr>
          <w:rFonts w:cs="Times New Roman"/>
        </w:rPr>
        <w:t>tillering stage (Table 3).</w:t>
      </w:r>
    </w:p>
    <w:p w14:paraId="73A67947" w14:textId="03EAD37B" w:rsidR="005B0566" w:rsidRDefault="00DD4E15" w:rsidP="001E6EC7">
      <w:pPr>
        <w:spacing w:after="0" w:line="480" w:lineRule="auto"/>
        <w:jc w:val="left"/>
        <w:rPr>
          <w:ins w:id="452" w:author="Gen-Chang Hsu" w:date="2024-08-25T20:38:00Z" w16du:dateUtc="2024-08-26T00:38:00Z"/>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1BC96043" w14:textId="6D0E8F1B" w:rsidR="00517C60" w:rsidRDefault="00517C60" w:rsidP="001E6EC7">
      <w:pPr>
        <w:spacing w:after="0" w:line="480" w:lineRule="auto"/>
        <w:jc w:val="left"/>
        <w:rPr>
          <w:rFonts w:cs="Times New Roman"/>
        </w:rPr>
      </w:pPr>
      <w:ins w:id="453" w:author="Gen-Chang Hsu" w:date="2024-08-25T20:38:00Z" w16du:dateUtc="2024-08-26T00:38:00Z">
        <w:r>
          <w:rPr>
            <w:rFonts w:cs="Times New Roman"/>
          </w:rPr>
          <w:tab/>
        </w:r>
        <w:commentRangeStart w:id="454"/>
        <w:r w:rsidR="001101E1">
          <w:rPr>
            <w:rFonts w:cs="Times New Roman"/>
          </w:rPr>
          <w:t xml:space="preserve">Predator abundance (both spiders and ladybeetles) </w:t>
        </w:r>
        <w:r w:rsidR="001101E1" w:rsidRPr="00B23F85">
          <w:rPr>
            <w:rFonts w:cs="Arial"/>
            <w:szCs w:val="24"/>
          </w:rPr>
          <w:t xml:space="preserve">varied among years </w:t>
        </w:r>
      </w:ins>
      <w:ins w:id="455" w:author="Gen-Chang Hsu" w:date="2024-08-25T20:40:00Z" w16du:dateUtc="2024-08-26T00:40:00Z">
        <w:r w:rsidR="007D5B73">
          <w:rPr>
            <w:rFonts w:cs="Arial"/>
            <w:szCs w:val="24"/>
          </w:rPr>
          <w:t>(</w:t>
        </w:r>
      </w:ins>
      <w:ins w:id="456" w:author="Gen-Chang Hsu" w:date="2024-08-25T20:39:00Z" w16du:dateUtc="2024-08-26T00:39:00Z">
        <w:r w:rsidR="001101E1">
          <w:rPr>
            <w:rFonts w:cs="Times New Roman"/>
            <w:i/>
            <w:szCs w:val="28"/>
          </w:rPr>
          <w:t>χ</w:t>
        </w:r>
        <w:r w:rsidR="001101E1">
          <w:rPr>
            <w:rFonts w:cs="Times New Roman"/>
            <w:szCs w:val="28"/>
            <w:vertAlign w:val="superscript"/>
          </w:rPr>
          <w:t>2</w:t>
        </w:r>
        <w:r w:rsidR="001101E1">
          <w:rPr>
            <w:rFonts w:cs="Times New Roman"/>
            <w:szCs w:val="28"/>
          </w:rPr>
          <w:t xml:space="preserve"> = 64.2,</w:t>
        </w:r>
        <w:r w:rsidR="001101E1">
          <w:rPr>
            <w:rFonts w:cs="Times New Roman"/>
          </w:rPr>
          <w:t xml:space="preserve"> </w:t>
        </w:r>
        <w:r w:rsidR="001101E1">
          <w:rPr>
            <w:rFonts w:cs="Times New Roman"/>
            <w:i/>
          </w:rPr>
          <w:t>P</w:t>
        </w:r>
        <w:r w:rsidR="001101E1">
          <w:rPr>
            <w:rFonts w:cs="Times New Roman"/>
          </w:rPr>
          <w:t xml:space="preserve"> </w:t>
        </w:r>
      </w:ins>
      <w:ins w:id="457" w:author="Gen-Chang Hsu" w:date="2024-08-25T20:40:00Z" w16du:dateUtc="2024-08-26T00:40:00Z">
        <w:r w:rsidR="001101E1">
          <w:rPr>
            <w:rFonts w:cs="Times New Roman"/>
          </w:rPr>
          <w:t>&lt; 0.001</w:t>
        </w:r>
      </w:ins>
      <w:ins w:id="458" w:author="Gen-Chang Hsu" w:date="2024-08-25T20:38:00Z" w16du:dateUtc="2024-08-26T00:38:00Z">
        <w:r w:rsidR="001101E1" w:rsidRPr="00B23F85">
          <w:rPr>
            <w:rFonts w:cs="Arial"/>
            <w:szCs w:val="24"/>
          </w:rPr>
          <w:t xml:space="preserve">) </w:t>
        </w:r>
      </w:ins>
      <w:ins w:id="459" w:author="Gen-Chang Hsu" w:date="2024-08-25T20:40:00Z" w16du:dateUtc="2024-08-26T00:40:00Z">
        <w:r w:rsidR="007D5B73">
          <w:rPr>
            <w:rFonts w:cs="Arial"/>
            <w:szCs w:val="24"/>
          </w:rPr>
          <w:t xml:space="preserve">and </w:t>
        </w:r>
      </w:ins>
      <w:ins w:id="460" w:author="Gen-Chang Hsu" w:date="2024-08-25T20:38:00Z" w16du:dateUtc="2024-08-26T00:38:00Z">
        <w:r w:rsidR="001101E1" w:rsidRPr="00B23F85">
          <w:rPr>
            <w:rFonts w:cs="Arial"/>
            <w:szCs w:val="24"/>
          </w:rPr>
          <w:t>crop stages</w:t>
        </w:r>
      </w:ins>
      <w:ins w:id="461"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40.0,</w:t>
        </w:r>
        <w:r w:rsidR="007D5B73">
          <w:rPr>
            <w:rFonts w:cs="Times New Roman"/>
          </w:rPr>
          <w:t xml:space="preserve"> </w:t>
        </w:r>
        <w:r w:rsidR="007D5B73">
          <w:rPr>
            <w:rFonts w:cs="Times New Roman"/>
            <w:i/>
          </w:rPr>
          <w:t>P</w:t>
        </w:r>
        <w:r w:rsidR="007D5B73">
          <w:rPr>
            <w:rFonts w:cs="Times New Roman"/>
          </w:rPr>
          <w:t xml:space="preserve"> &lt; 0.001</w:t>
        </w:r>
        <w:r w:rsidR="007D5B73">
          <w:rPr>
            <w:rFonts w:cs="Arial"/>
            <w:szCs w:val="24"/>
          </w:rPr>
          <w:t>)</w:t>
        </w:r>
      </w:ins>
      <w:ins w:id="462" w:author="Gen-Chang Hsu" w:date="2024-08-25T20:38:00Z" w16du:dateUtc="2024-08-26T00:38:00Z">
        <w:r w:rsidR="001101E1" w:rsidRPr="00B23F85">
          <w:rPr>
            <w:rFonts w:cs="Arial"/>
            <w:szCs w:val="24"/>
          </w:rPr>
          <w:t xml:space="preserve"> but did not differ between farm</w:t>
        </w:r>
      </w:ins>
      <w:ins w:id="463" w:author="Gen-Chang Hsu" w:date="2024-08-25T20:43:00Z" w16du:dateUtc="2024-08-26T00:43:00Z">
        <w:r w:rsidR="00454527">
          <w:rPr>
            <w:rFonts w:cs="Arial"/>
            <w:szCs w:val="24"/>
          </w:rPr>
          <w:t xml:space="preserve"> types</w:t>
        </w:r>
      </w:ins>
      <w:ins w:id="464"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0.006,</w:t>
        </w:r>
        <w:r w:rsidR="007D5B73">
          <w:rPr>
            <w:rFonts w:cs="Times New Roman"/>
          </w:rPr>
          <w:t xml:space="preserve"> </w:t>
        </w:r>
        <w:r w:rsidR="007D5B73">
          <w:rPr>
            <w:rFonts w:cs="Times New Roman"/>
            <w:i/>
          </w:rPr>
          <w:t>P</w:t>
        </w:r>
        <w:r w:rsidR="007D5B73">
          <w:rPr>
            <w:rFonts w:cs="Times New Roman"/>
          </w:rPr>
          <w:t xml:space="preserve"> = 0.94</w:t>
        </w:r>
        <w:r w:rsidR="007D5B73">
          <w:rPr>
            <w:rFonts w:cs="Arial"/>
            <w:szCs w:val="24"/>
          </w:rPr>
          <w:t>) (Table S</w:t>
        </w:r>
      </w:ins>
      <w:ins w:id="465" w:author="Gen-Chang Hsu" w:date="2024-08-26T09:39:00Z" w16du:dateUtc="2024-08-26T13:39:00Z">
        <w:r w:rsidR="00133088">
          <w:rPr>
            <w:rFonts w:cs="Arial"/>
            <w:szCs w:val="24"/>
          </w:rPr>
          <w:t>B</w:t>
        </w:r>
      </w:ins>
      <w:ins w:id="466" w:author="Gen-Chang Hsu" w:date="2024-08-26T09:40:00Z" w16du:dateUtc="2024-08-26T13:40:00Z">
        <w:r w:rsidR="002978A1" w:rsidRPr="002978A1">
          <w:rPr>
            <w:rFonts w:cs="Arial"/>
            <w:szCs w:val="24"/>
          </w:rPr>
          <w:t>–</w:t>
        </w:r>
      </w:ins>
      <w:ins w:id="467" w:author="Gen-Chang Hsu" w:date="2024-08-26T09:39:00Z" w16du:dateUtc="2024-08-26T13:39:00Z">
        <w:r w:rsidR="002978A1">
          <w:rPr>
            <w:rFonts w:cs="Arial"/>
            <w:szCs w:val="24"/>
          </w:rPr>
          <w:t>D</w:t>
        </w:r>
      </w:ins>
      <w:ins w:id="468" w:author="Gen-Chang Hsu" w:date="2024-08-25T20:41:00Z" w16du:dateUtc="2024-08-26T00:41:00Z">
        <w:r w:rsidR="007D5B73">
          <w:rPr>
            <w:rFonts w:cs="Arial"/>
            <w:szCs w:val="24"/>
          </w:rPr>
          <w:t>)</w:t>
        </w:r>
      </w:ins>
      <w:ins w:id="469" w:author="Gen-Chang Hsu" w:date="2024-08-25T20:38:00Z" w16du:dateUtc="2024-08-26T00:38:00Z">
        <w:r w:rsidR="001101E1" w:rsidRPr="00B23F85">
          <w:rPr>
            <w:rFonts w:cs="Arial"/>
            <w:szCs w:val="24"/>
          </w:rPr>
          <w:t>.</w:t>
        </w:r>
      </w:ins>
      <w:ins w:id="470" w:author="Gen-Chang Hsu" w:date="2024-08-25T20:41:00Z" w16du:dateUtc="2024-08-26T00:41:00Z">
        <w:r w:rsidR="00AB1539">
          <w:rPr>
            <w:rFonts w:cs="Arial"/>
            <w:szCs w:val="24"/>
          </w:rPr>
          <w:t xml:space="preserve"> Rice herbivore abundance </w:t>
        </w:r>
      </w:ins>
      <w:ins w:id="471" w:author="Gen-Chang Hsu" w:date="2024-08-25T20:42:00Z" w16du:dateUtc="2024-08-26T00:42:00Z">
        <w:r w:rsidR="00AB1539">
          <w:rPr>
            <w:rFonts w:cs="Arial"/>
            <w:szCs w:val="24"/>
          </w:rPr>
          <w:t>also</w:t>
        </w:r>
        <w:r w:rsidR="00454527">
          <w:rPr>
            <w:rFonts w:cs="Arial"/>
            <w:szCs w:val="24"/>
          </w:rPr>
          <w:t xml:space="preserve"> </w:t>
        </w:r>
        <w:r w:rsidR="00454527" w:rsidRPr="00B23F85">
          <w:rPr>
            <w:rFonts w:cs="Arial"/>
            <w:szCs w:val="24"/>
          </w:rPr>
          <w:t xml:space="preserve">varied among years </w:t>
        </w:r>
        <w:r w:rsidR="00454527">
          <w:rPr>
            <w:rFonts w:cs="Arial"/>
            <w:szCs w:val="24"/>
          </w:rPr>
          <w:t>(</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472" w:author="Gen-Chang Hsu" w:date="2024-08-25T20:43:00Z" w16du:dateUtc="2024-08-26T00:43:00Z">
        <w:r w:rsidR="00454527">
          <w:rPr>
            <w:rFonts w:cs="Times New Roman"/>
            <w:szCs w:val="28"/>
          </w:rPr>
          <w:t>30</w:t>
        </w:r>
      </w:ins>
      <w:ins w:id="473" w:author="Gen-Chang Hsu" w:date="2024-08-25T20:42:00Z" w16du:dateUtc="2024-08-26T00:42:00Z">
        <w:r w:rsidR="00454527">
          <w:rPr>
            <w:rFonts w:cs="Times New Roman"/>
            <w:szCs w:val="28"/>
          </w:rPr>
          <w:t>.2,</w:t>
        </w:r>
        <w:r w:rsidR="00454527">
          <w:rPr>
            <w:rFonts w:cs="Times New Roman"/>
          </w:rPr>
          <w:t xml:space="preserve"> </w:t>
        </w:r>
        <w:r w:rsidR="00454527">
          <w:rPr>
            <w:rFonts w:cs="Times New Roman"/>
            <w:i/>
          </w:rPr>
          <w:t>P</w:t>
        </w:r>
        <w:r w:rsidR="00454527">
          <w:rPr>
            <w:rFonts w:cs="Times New Roman"/>
          </w:rPr>
          <w:t xml:space="preserve"> &lt; 0.001</w:t>
        </w:r>
        <w:r w:rsidR="00454527" w:rsidRPr="00B23F85">
          <w:rPr>
            <w:rFonts w:cs="Arial"/>
            <w:szCs w:val="24"/>
          </w:rPr>
          <w:t xml:space="preserve">) </w:t>
        </w:r>
      </w:ins>
      <w:ins w:id="474" w:author="Gen-Chang Hsu" w:date="2024-08-25T20:43:00Z" w16du:dateUtc="2024-08-26T00:43:00Z">
        <w:r w:rsidR="00454527">
          <w:rPr>
            <w:rFonts w:cs="Arial"/>
            <w:szCs w:val="24"/>
          </w:rPr>
          <w:t>but did not vary among</w:t>
        </w:r>
      </w:ins>
      <w:ins w:id="475" w:author="Gen-Chang Hsu" w:date="2024-08-25T20:42:00Z" w16du:dateUtc="2024-08-26T00:42:00Z">
        <w:r w:rsidR="00454527">
          <w:rPr>
            <w:rFonts w:cs="Arial"/>
            <w:szCs w:val="24"/>
          </w:rPr>
          <w:t xml:space="preserve"> </w:t>
        </w:r>
        <w:r w:rsidR="00454527" w:rsidRPr="00B23F85">
          <w:rPr>
            <w:rFonts w:cs="Arial"/>
            <w:szCs w:val="24"/>
          </w:rPr>
          <w:t>crop stages</w:t>
        </w:r>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476" w:author="Gen-Chang Hsu" w:date="2024-08-25T20:43:00Z" w16du:dateUtc="2024-08-26T00:43:00Z">
        <w:r w:rsidR="00454527">
          <w:rPr>
            <w:rFonts w:cs="Times New Roman"/>
            <w:szCs w:val="28"/>
          </w:rPr>
          <w:t>1.0</w:t>
        </w:r>
      </w:ins>
      <w:ins w:id="477"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ins>
      <w:ins w:id="478" w:author="Gen-Chang Hsu" w:date="2024-08-25T20:43:00Z" w16du:dateUtc="2024-08-26T00:43:00Z">
        <w:r w:rsidR="00454527">
          <w:rPr>
            <w:rFonts w:cs="Times New Roman"/>
          </w:rPr>
          <w:t>= 0.60</w:t>
        </w:r>
      </w:ins>
      <w:ins w:id="479" w:author="Gen-Chang Hsu" w:date="2024-08-25T20:42:00Z" w16du:dateUtc="2024-08-26T00:42:00Z">
        <w:r w:rsidR="00454527">
          <w:rPr>
            <w:rFonts w:cs="Arial"/>
            <w:szCs w:val="24"/>
          </w:rPr>
          <w:t>)</w:t>
        </w:r>
        <w:r w:rsidR="00454527" w:rsidRPr="00B23F85">
          <w:rPr>
            <w:rFonts w:cs="Arial"/>
            <w:szCs w:val="24"/>
          </w:rPr>
          <w:t xml:space="preserve"> </w:t>
        </w:r>
      </w:ins>
      <w:ins w:id="480" w:author="Gen-Chang Hsu" w:date="2024-08-25T20:43:00Z" w16du:dateUtc="2024-08-26T00:43:00Z">
        <w:r w:rsidR="00454527">
          <w:rPr>
            <w:rFonts w:cs="Arial"/>
            <w:szCs w:val="24"/>
          </w:rPr>
          <w:t xml:space="preserve">or </w:t>
        </w:r>
      </w:ins>
      <w:ins w:id="481" w:author="Gen-Chang Hsu" w:date="2024-08-25T20:42:00Z" w16du:dateUtc="2024-08-26T00:42:00Z">
        <w:r w:rsidR="00454527" w:rsidRPr="00B23F85">
          <w:rPr>
            <w:rFonts w:cs="Arial"/>
            <w:szCs w:val="24"/>
          </w:rPr>
          <w:t>differ between farm</w:t>
        </w:r>
      </w:ins>
      <w:ins w:id="482" w:author="Gen-Chang Hsu" w:date="2024-08-25T20:44:00Z" w16du:dateUtc="2024-08-26T00:44:00Z">
        <w:r w:rsidR="00454527">
          <w:rPr>
            <w:rFonts w:cs="Arial"/>
            <w:szCs w:val="24"/>
          </w:rPr>
          <w:t xml:space="preserve"> types</w:t>
        </w:r>
      </w:ins>
      <w:ins w:id="483" w:author="Gen-Chang Hsu" w:date="2024-08-25T20:42:00Z" w16du:dateUtc="2024-08-26T00:42:00Z">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0.</w:t>
        </w:r>
      </w:ins>
      <w:ins w:id="484" w:author="Gen-Chang Hsu" w:date="2024-08-25T20:44:00Z" w16du:dateUtc="2024-08-26T00:44:00Z">
        <w:r w:rsidR="00454527">
          <w:rPr>
            <w:rFonts w:cs="Times New Roman"/>
            <w:szCs w:val="28"/>
          </w:rPr>
          <w:t>63</w:t>
        </w:r>
      </w:ins>
      <w:ins w:id="485"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r w:rsidR="00454527">
          <w:rPr>
            <w:rFonts w:cs="Times New Roman"/>
          </w:rPr>
          <w:lastRenderedPageBreak/>
          <w:t>= 0.</w:t>
        </w:r>
      </w:ins>
      <w:ins w:id="486" w:author="Gen-Chang Hsu" w:date="2024-08-25T20:44:00Z" w16du:dateUtc="2024-08-26T00:44:00Z">
        <w:r w:rsidR="00454527">
          <w:rPr>
            <w:rFonts w:cs="Times New Roman"/>
          </w:rPr>
          <w:t>43</w:t>
        </w:r>
      </w:ins>
      <w:ins w:id="487" w:author="Gen-Chang Hsu" w:date="2024-08-25T20:42:00Z" w16du:dateUtc="2024-08-26T00:42:00Z">
        <w:r w:rsidR="00454527">
          <w:rPr>
            <w:rFonts w:cs="Arial"/>
            <w:szCs w:val="24"/>
          </w:rPr>
          <w:t>) (Table</w:t>
        </w:r>
      </w:ins>
      <w:ins w:id="488" w:author="Gen-Chang Hsu" w:date="2024-08-26T09:40:00Z" w16du:dateUtc="2024-08-26T13:40:00Z">
        <w:r w:rsidR="005E69D3">
          <w:rPr>
            <w:rFonts w:cs="Arial"/>
            <w:szCs w:val="24"/>
          </w:rPr>
          <w:t xml:space="preserve"> SB</w:t>
        </w:r>
        <w:r w:rsidR="005E69D3" w:rsidRPr="002978A1">
          <w:rPr>
            <w:rFonts w:cs="Arial"/>
            <w:szCs w:val="24"/>
          </w:rPr>
          <w:t>–</w:t>
        </w:r>
        <w:r w:rsidR="005E69D3">
          <w:rPr>
            <w:rFonts w:cs="Arial"/>
            <w:szCs w:val="24"/>
          </w:rPr>
          <w:t>D</w:t>
        </w:r>
      </w:ins>
      <w:ins w:id="489" w:author="Gen-Chang Hsu" w:date="2024-08-25T20:42:00Z" w16du:dateUtc="2024-08-26T00:42:00Z">
        <w:r w:rsidR="00454527">
          <w:rPr>
            <w:rFonts w:cs="Arial"/>
            <w:szCs w:val="24"/>
          </w:rPr>
          <w:t>)</w:t>
        </w:r>
      </w:ins>
      <w:ins w:id="490" w:author="Gen-Chang Hsu" w:date="2024-08-25T20:44:00Z" w16du:dateUtc="2024-08-26T00:44:00Z">
        <w:r w:rsidR="00454527">
          <w:rPr>
            <w:rFonts w:cs="Arial"/>
            <w:szCs w:val="24"/>
          </w:rPr>
          <w:t xml:space="preserve">. </w:t>
        </w:r>
      </w:ins>
      <w:ins w:id="491" w:author="Gen-Chang Hsu" w:date="2024-08-25T20:45:00Z" w16du:dateUtc="2024-08-26T00:45:00Z">
        <w:r w:rsidR="00912DEB">
          <w:rPr>
            <w:rFonts w:cs="Times New Roman"/>
          </w:rPr>
          <w:t>P</w:t>
        </w:r>
        <w:r w:rsidR="00912DEB" w:rsidRPr="005C029F">
          <w:rPr>
            <w:rFonts w:cs="Times New Roman"/>
          </w:rPr>
          <w:t>ercent forest cover</w:t>
        </w:r>
        <w:r w:rsidR="00912DEB">
          <w:rPr>
            <w:rFonts w:cs="Times New Roman"/>
          </w:rPr>
          <w:t xml:space="preserve"> did not affect predator</w:t>
        </w:r>
      </w:ins>
      <w:ins w:id="492"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1.</w:t>
        </w:r>
        <w:r w:rsidR="00C00A3F">
          <w:rPr>
            <w:rFonts w:cs="Times New Roman"/>
            <w:szCs w:val="28"/>
          </w:rPr>
          <w:t>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18</w:t>
        </w:r>
        <w:r w:rsidR="00912DEB">
          <w:rPr>
            <w:rFonts w:cs="Times New Roman"/>
          </w:rPr>
          <w:t>)</w:t>
        </w:r>
      </w:ins>
      <w:ins w:id="493" w:author="Gen-Chang Hsu" w:date="2024-08-25T20:45:00Z" w16du:dateUtc="2024-08-26T00:45:00Z">
        <w:r w:rsidR="00912DEB">
          <w:rPr>
            <w:rFonts w:cs="Times New Roman"/>
          </w:rPr>
          <w:t xml:space="preserve"> </w:t>
        </w:r>
      </w:ins>
      <w:ins w:id="494" w:author="Gen-Chang Hsu" w:date="2024-08-25T20:46:00Z" w16du:dateUtc="2024-08-26T00:46:00Z">
        <w:r w:rsidR="00912DEB">
          <w:rPr>
            <w:rFonts w:cs="Times New Roman"/>
          </w:rPr>
          <w:t xml:space="preserve">or rice herbivore </w:t>
        </w:r>
      </w:ins>
      <w:ins w:id="495" w:author="Gen-Chang Hsu" w:date="2024-08-25T20:45:00Z" w16du:dateUtc="2024-08-26T00:45:00Z">
        <w:r w:rsidR="00912DEB">
          <w:rPr>
            <w:rFonts w:cs="Times New Roman"/>
          </w:rPr>
          <w:t>abundance</w:t>
        </w:r>
      </w:ins>
      <w:ins w:id="496"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w:t>
        </w:r>
        <w:r w:rsidR="00C00A3F">
          <w:rPr>
            <w:rFonts w:cs="Times New Roman"/>
            <w:szCs w:val="28"/>
          </w:rPr>
          <w:t>2.8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w:t>
        </w:r>
        <w:r w:rsidR="00912DEB">
          <w:rPr>
            <w:rFonts w:cs="Times New Roman"/>
          </w:rPr>
          <w:t xml:space="preserve">0). </w:t>
        </w:r>
      </w:ins>
      <w:commentRangeEnd w:id="454"/>
      <w:ins w:id="497" w:author="Gen-Chang Hsu" w:date="2024-08-25T23:32:00Z" w16du:dateUtc="2024-08-26T03:32:00Z">
        <w:r w:rsidR="00CB3557">
          <w:rPr>
            <w:rStyle w:val="CommentReference"/>
          </w:rPr>
          <w:commentReference w:id="454"/>
        </w:r>
      </w:ins>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1C9F5A17" w:rsidR="005B0566" w:rsidRPr="005C029F" w:rsidRDefault="00893B95" w:rsidP="00FE6BE4">
      <w:pPr>
        <w:spacing w:after="0" w:line="480" w:lineRule="auto"/>
        <w:ind w:firstLine="720"/>
        <w:jc w:val="left"/>
        <w:rPr>
          <w:rFonts w:cs="Times New Roman"/>
          <w:szCs w:val="28"/>
        </w:rPr>
      </w:pPr>
      <w:commentRangeStart w:id="498"/>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w:t>
      </w:r>
      <w:del w:id="499" w:author="Gen-Chang Hsu" w:date="2024-08-25T21:36:00Z" w16du:dateUtc="2024-08-26T01:36:00Z">
        <w:r w:rsidR="00DD4E15" w:rsidRPr="005C029F" w:rsidDel="00465E33">
          <w:rPr>
            <w:rFonts w:cs="Times New Roman"/>
            <w:szCs w:val="28"/>
          </w:rPr>
          <w:delText xml:space="preserve">during </w:delText>
        </w:r>
      </w:del>
      <w:ins w:id="500" w:author="Gen-Chang Hsu" w:date="2024-08-25T21:36:00Z" w16du:dateUtc="2024-08-26T01:36:00Z">
        <w:r w:rsidR="00465E33">
          <w:rPr>
            <w:rFonts w:cs="Times New Roman"/>
            <w:szCs w:val="28"/>
          </w:rPr>
          <w:t>over</w:t>
        </w:r>
        <w:r w:rsidR="00465E33" w:rsidRPr="005C029F">
          <w:rPr>
            <w:rFonts w:cs="Times New Roman"/>
            <w:szCs w:val="28"/>
          </w:rPr>
          <w:t xml:space="preserve"> </w:t>
        </w:r>
      </w:ins>
      <w:r w:rsidR="00DD4E15" w:rsidRPr="005C029F">
        <w:rPr>
          <w:rFonts w:cs="Times New Roman"/>
          <w:szCs w:val="28"/>
        </w:rPr>
        <w:t xml:space="preserve">the crop season </w:t>
      </w:r>
      <w:ins w:id="501" w:author="Gen-Chang Hsu" w:date="2024-08-25T21:36:00Z" w16du:dateUtc="2024-08-26T01:36:00Z">
        <w:r w:rsidR="00465E33">
          <w:rPr>
            <w:rFonts w:cs="Times New Roman"/>
            <w:szCs w:val="28"/>
          </w:rPr>
          <w:t>for</w:t>
        </w:r>
      </w:ins>
      <w:del w:id="502" w:author="Gen-Chang Hsu" w:date="2024-08-25T21:36:00Z" w16du:dateUtc="2024-08-26T01:36:00Z">
        <w:r w:rsidR="00DD4E15" w:rsidRPr="005C029F" w:rsidDel="00465E33">
          <w:rPr>
            <w:rFonts w:cs="Times New Roman"/>
            <w:szCs w:val="28"/>
          </w:rPr>
          <w:delText>in</w:delText>
        </w:r>
      </w:del>
      <w:r w:rsidR="00DD4E15" w:rsidRPr="005C029F">
        <w:rPr>
          <w:rFonts w:cs="Times New Roman"/>
          <w:szCs w:val="28"/>
        </w:rPr>
        <w:t xml:space="preserve"> three consecutive years. </w:t>
      </w:r>
      <w:r w:rsidR="00EB283F">
        <w:rPr>
          <w:rFonts w:cs="Times New Roman"/>
          <w:szCs w:val="28"/>
        </w:rPr>
        <w:t xml:space="preserve"> </w:t>
      </w:r>
      <w:commentRangeEnd w:id="498"/>
      <w:r w:rsidR="00322CE7">
        <w:rPr>
          <w:rStyle w:val="CommentReference"/>
        </w:rPr>
        <w:commentReference w:id="498"/>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w:t>
      </w:r>
      <w:del w:id="503" w:author="Gen-Chang Hsu" w:date="2024-08-25T21:40:00Z" w16du:dateUtc="2024-08-26T01:40:00Z">
        <w:r w:rsidR="00DD4E15" w:rsidRPr="005C029F" w:rsidDel="00322CE7">
          <w:rPr>
            <w:rFonts w:cs="Times New Roman"/>
            <w:szCs w:val="28"/>
          </w:rPr>
          <w:delText xml:space="preserve">percentage </w:delText>
        </w:r>
      </w:del>
      <w:ins w:id="504" w:author="Gen-Chang Hsu" w:date="2024-08-25T21:40:00Z" w16du:dateUtc="2024-08-26T01:40:00Z">
        <w:r w:rsidR="00322CE7">
          <w:rPr>
            <w:rFonts w:cs="Times New Roman"/>
            <w:szCs w:val="28"/>
          </w:rPr>
          <w:t>proportion</w:t>
        </w:r>
        <w:r w:rsidR="00322CE7" w:rsidRPr="005C029F">
          <w:rPr>
            <w:rFonts w:cs="Times New Roman"/>
            <w:szCs w:val="28"/>
          </w:rPr>
          <w:t xml:space="preserve"> </w:t>
        </w:r>
      </w:ins>
      <w:r w:rsidR="00DD4E15" w:rsidRPr="005C029F">
        <w:rPr>
          <w:rFonts w:cs="Times New Roman"/>
          <w:szCs w:val="28"/>
        </w:rPr>
        <w:t xml:space="preserve">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 xml:space="preserve">during critical </w:t>
      </w:r>
      <w:ins w:id="505" w:author="Gen-Chang Hsu" w:date="2024-08-25T21:40:00Z" w16du:dateUtc="2024-08-26T01:40:00Z">
        <w:r w:rsidR="00322CE7">
          <w:rPr>
            <w:rFonts w:cs="Times New Roman"/>
            <w:szCs w:val="28"/>
          </w:rPr>
          <w:t xml:space="preserve">rice </w:t>
        </w:r>
      </w:ins>
      <w:r w:rsidR="008E39B9">
        <w:rPr>
          <w:rFonts w:cs="Times New Roman"/>
          <w:szCs w:val="28"/>
        </w:rPr>
        <w:t>growth</w:t>
      </w:r>
      <w:ins w:id="506" w:author="Gen-Chang Hsu" w:date="2024-08-25T21:40:00Z" w16du:dateUtc="2024-08-26T01:40:00Z">
        <w:r w:rsidR="00322CE7">
          <w:rPr>
            <w:rFonts w:cs="Times New Roman"/>
            <w:szCs w:val="28"/>
          </w:rPr>
          <w:t xml:space="preserve"> </w:t>
        </w:r>
      </w:ins>
      <w:del w:id="507" w:author="Gen-Chang Hsu" w:date="2024-08-25T21:40:00Z" w16du:dateUtc="2024-08-26T01:40:00Z">
        <w:r w:rsidR="008E39B9" w:rsidDel="00322CE7">
          <w:rPr>
            <w:rFonts w:cs="Times New Roman"/>
            <w:szCs w:val="28"/>
          </w:rPr>
          <w:delText xml:space="preserve"> (</w:delText>
        </w:r>
        <w:r w:rsidR="00DD4E15" w:rsidRPr="005C029F" w:rsidDel="00322CE7">
          <w:rPr>
            <w:rFonts w:cs="Times New Roman"/>
            <w:szCs w:val="28"/>
          </w:rPr>
          <w:delText>late crop</w:delText>
        </w:r>
        <w:r w:rsidR="008E39B9" w:rsidDel="00322CE7">
          <w:rPr>
            <w:rFonts w:cs="Times New Roman"/>
            <w:szCs w:val="28"/>
          </w:rPr>
          <w:delText>)</w:delText>
        </w:r>
        <w:r w:rsidR="00DD4E15" w:rsidRPr="005C029F" w:rsidDel="00322CE7">
          <w:rPr>
            <w:rFonts w:cs="Times New Roman"/>
            <w:szCs w:val="28"/>
          </w:rPr>
          <w:delText xml:space="preserve"> </w:delText>
        </w:r>
      </w:del>
      <w:r w:rsidR="00DD4E15" w:rsidRPr="005C029F">
        <w:rPr>
          <w:rFonts w:cs="Times New Roman"/>
          <w:szCs w:val="28"/>
        </w:rPr>
        <w:t xml:space="preserve">stages. </w:t>
      </w:r>
      <w:r w:rsidR="00A94244">
        <w:rPr>
          <w:rFonts w:cs="Times New Roman"/>
          <w:szCs w:val="28"/>
        </w:rPr>
        <w:t xml:space="preserve"> </w:t>
      </w:r>
      <w:ins w:id="508" w:author="Gen-Chang Hsu" w:date="2024-08-25T21:40:00Z" w16du:dateUtc="2024-08-26T01:40:00Z">
        <w:r w:rsidR="00322CE7">
          <w:rPr>
            <w:rFonts w:cs="Times New Roman"/>
            <w:szCs w:val="28"/>
          </w:rPr>
          <w:t>Interestingly</w:t>
        </w:r>
      </w:ins>
      <w:del w:id="509" w:author="Gen-Chang Hsu" w:date="2024-08-25T21:40:00Z" w16du:dateUtc="2024-08-26T01:40:00Z">
        <w:r w:rsidR="008E39B9" w:rsidDel="00322CE7">
          <w:rPr>
            <w:rFonts w:cs="Times New Roman"/>
            <w:szCs w:val="28"/>
          </w:rPr>
          <w:delText>Notably</w:delText>
        </w:r>
      </w:del>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w:t>
      </w:r>
      <w:del w:id="510" w:author="Gen-Chang Hsu" w:date="2024-08-25T21:41:00Z" w16du:dateUtc="2024-08-26T01:41:00Z">
        <w:r w:rsidR="00F703C1" w:rsidDel="00B1352E">
          <w:rPr>
            <w:rFonts w:cs="Times New Roman"/>
            <w:szCs w:val="28"/>
          </w:rPr>
          <w:delText>during</w:delText>
        </w:r>
        <w:r w:rsidR="00DD4E15" w:rsidRPr="005C029F" w:rsidDel="00B1352E">
          <w:rPr>
            <w:rFonts w:cs="Times New Roman"/>
            <w:szCs w:val="28"/>
          </w:rPr>
          <w:delText xml:space="preserve"> </w:delText>
        </w:r>
      </w:del>
      <w:ins w:id="511" w:author="Gen-Chang Hsu" w:date="2024-08-25T21:41:00Z" w16du:dateUtc="2024-08-26T01:41:00Z">
        <w:r w:rsidR="00B1352E">
          <w:rPr>
            <w:rFonts w:cs="Times New Roman"/>
            <w:szCs w:val="28"/>
          </w:rPr>
          <w:t>at</w:t>
        </w:r>
        <w:r w:rsidR="00B1352E" w:rsidRPr="005C029F">
          <w:rPr>
            <w:rFonts w:cs="Times New Roman"/>
            <w:szCs w:val="28"/>
          </w:rPr>
          <w:t xml:space="preserve"> </w:t>
        </w:r>
      </w:ins>
      <w:r w:rsidR="00DD4E15" w:rsidRPr="005C029F">
        <w:rPr>
          <w:rFonts w:cs="Times New Roman"/>
          <w:szCs w:val="28"/>
        </w:rPr>
        <w:t xml:space="preserve">flowering/ripening stages). </w:t>
      </w:r>
      <w:r w:rsidR="006B24B0">
        <w:rPr>
          <w:rFonts w:cs="Times New Roman"/>
          <w:szCs w:val="28"/>
        </w:rPr>
        <w:t xml:space="preserve"> </w:t>
      </w:r>
      <w:r w:rsidR="00DD4E15" w:rsidRPr="005C029F">
        <w:rPr>
          <w:rFonts w:cs="Times New Roman"/>
          <w:szCs w:val="28"/>
        </w:rPr>
        <w:t xml:space="preserve">However, </w:t>
      </w:r>
      <w:del w:id="512" w:author="Gen-Chang Hsu" w:date="2024-08-25T21:41:00Z" w16du:dateUtc="2024-08-26T01:41:00Z">
        <w:r w:rsidR="00F703C1" w:rsidDel="00B1352E">
          <w:rPr>
            <w:rFonts w:cs="Times New Roman"/>
            <w:szCs w:val="28"/>
          </w:rPr>
          <w:delText xml:space="preserve">contrary to results </w:delText>
        </w:r>
        <w:r w:rsidR="00A94244" w:rsidDel="00B1352E">
          <w:rPr>
            <w:rFonts w:cs="Times New Roman"/>
            <w:szCs w:val="28"/>
          </w:rPr>
          <w:delText xml:space="preserve">from </w:delText>
        </w:r>
        <w:r w:rsidR="00DD4E15" w:rsidRPr="005C029F" w:rsidDel="00B1352E">
          <w:rPr>
            <w:rFonts w:cs="Times New Roman"/>
            <w:szCs w:val="28"/>
          </w:rPr>
          <w:delText xml:space="preserve">previous studies, </w:delText>
        </w:r>
      </w:del>
      <w:r w:rsidR="00DD4E15" w:rsidRPr="005C029F">
        <w:rPr>
          <w:rFonts w:cs="Times New Roman"/>
          <w:szCs w:val="28"/>
        </w:rPr>
        <w:t xml:space="preserve">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commentRangeStart w:id="513"/>
      <w:ins w:id="514" w:author="Gen-Chang Hsu" w:date="2024-08-25T21:43:00Z" w16du:dateUtc="2024-08-26T01:43:00Z">
        <w:r w:rsidR="00B1352E">
          <w:rPr>
            <w:rFonts w:cs="Times New Roman"/>
            <w:szCs w:val="28"/>
          </w:rPr>
          <w:t xml:space="preserve">GAP’s </w:t>
        </w:r>
      </w:ins>
      <w:del w:id="515" w:author="Gen-Chang Hsu" w:date="2024-08-25T21:43:00Z" w16du:dateUtc="2024-08-26T01:43:00Z">
        <w:r w:rsidR="00991CBE" w:rsidRPr="005C029F" w:rsidDel="00B1352E">
          <w:rPr>
            <w:rFonts w:cs="Times New Roman"/>
            <w:szCs w:val="28"/>
          </w:rPr>
          <w:delText>G</w:delText>
        </w:r>
        <w:r w:rsidR="00334960" w:rsidRPr="005C029F" w:rsidDel="00B1352E">
          <w:rPr>
            <w:rFonts w:cs="Times New Roman"/>
            <w:szCs w:val="28"/>
          </w:rPr>
          <w:delText>APs</w:delText>
        </w:r>
        <w:r w:rsidR="00991CBE" w:rsidRPr="005C029F" w:rsidDel="00B1352E">
          <w:rPr>
            <w:rFonts w:cs="Times New Roman"/>
            <w:szCs w:val="28"/>
          </w:rPr>
          <w:delText xml:space="preserve"> </w:delText>
        </w:r>
      </w:del>
      <w:ins w:id="516" w:author="Gen-Chang Hsu" w:date="2024-08-25T21:46:00Z" w16du:dateUtc="2024-08-26T01:46:00Z">
        <w:r w:rsidR="00F63794">
          <w:rPr>
            <w:rFonts w:cs="Times New Roman"/>
            <w:szCs w:val="28"/>
          </w:rPr>
          <w:t>role</w:t>
        </w:r>
      </w:ins>
      <w:del w:id="517" w:author="Gen-Chang Hsu" w:date="2024-08-25T21:46:00Z" w16du:dateUtc="2024-08-26T01:46:00Z">
        <w:r w:rsidR="00991CBE" w:rsidRPr="005C029F" w:rsidDel="00F63794">
          <w:rPr>
            <w:rFonts w:cs="Times New Roman"/>
            <w:szCs w:val="28"/>
          </w:rPr>
          <w:delText>function</w:delText>
        </w:r>
      </w:del>
      <w:r w:rsidR="00991CBE" w:rsidRPr="005C029F">
        <w:rPr>
          <w:rFonts w:cs="Times New Roman"/>
          <w:szCs w:val="28"/>
        </w:rPr>
        <w:t xml:space="preserve">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del w:id="518" w:author="Gen-Chang Hsu" w:date="2024-08-25T21:43:00Z" w16du:dateUtc="2024-08-26T01:43:00Z">
        <w:r w:rsidR="00334960" w:rsidRPr="005C029F" w:rsidDel="00B1352E">
          <w:rPr>
            <w:rFonts w:cs="Times New Roman"/>
            <w:szCs w:val="28"/>
          </w:rPr>
          <w:delText xml:space="preserve">GAPs exhibit </w:delText>
        </w:r>
      </w:del>
      <w:r w:rsidR="00334960" w:rsidRPr="005C029F">
        <w:rPr>
          <w:rFonts w:cs="Times New Roman"/>
          <w:szCs w:val="28"/>
        </w:rPr>
        <w:t>consisten</w:t>
      </w:r>
      <w:ins w:id="519" w:author="Gen-Chang Hsu" w:date="2024-08-25T21:43:00Z" w16du:dateUtc="2024-08-26T01:43:00Z">
        <w:r w:rsidR="00B1352E">
          <w:rPr>
            <w:rFonts w:cs="Times New Roman"/>
            <w:szCs w:val="28"/>
          </w:rPr>
          <w:t>cy in</w:t>
        </w:r>
      </w:ins>
      <w:del w:id="520" w:author="Gen-Chang Hsu" w:date="2024-08-25T21:43:00Z" w16du:dateUtc="2024-08-26T01:43:00Z">
        <w:r w:rsidR="00334960" w:rsidRPr="005C029F" w:rsidDel="00B1352E">
          <w:rPr>
            <w:rFonts w:cs="Times New Roman"/>
            <w:szCs w:val="28"/>
          </w:rPr>
          <w:delText>t</w:delText>
        </w:r>
      </w:del>
      <w:r w:rsidR="00334960" w:rsidRPr="005C029F">
        <w:rPr>
          <w:rFonts w:cs="Times New Roman"/>
          <w:szCs w:val="28"/>
        </w:rPr>
        <w:t xml:space="preserve"> pest consumption</w:t>
      </w:r>
      <w:ins w:id="521" w:author="Gen-Chang Hsu" w:date="2024-08-25T21:43:00Z" w16du:dateUtc="2024-08-26T01:43:00Z">
        <w:r w:rsidR="00B1352E">
          <w:rPr>
            <w:rFonts w:cs="Times New Roman"/>
            <w:szCs w:val="28"/>
          </w:rPr>
          <w:t xml:space="preserve"> by GAPs</w:t>
        </w:r>
      </w:ins>
      <w:r w:rsidR="00334960" w:rsidRPr="005C029F">
        <w:rPr>
          <w:rFonts w:cs="Times New Roman"/>
          <w:szCs w:val="28"/>
        </w:rPr>
        <w:t xml:space="preserve"> patterns over years</w:t>
      </w:r>
      <w:commentRangeEnd w:id="513"/>
      <w:r w:rsidR="00F63794">
        <w:rPr>
          <w:rStyle w:val="CommentReference"/>
        </w:rPr>
        <w:commentReference w:id="513"/>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w:t>
      </w:r>
      <w:r w:rsidR="00437753">
        <w:rPr>
          <w:rFonts w:cs="Times New Roman"/>
          <w:szCs w:val="28"/>
        </w:rPr>
        <w:lastRenderedPageBreak/>
        <w:t>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2853E614"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 xml:space="preserve">iocontrol, </w:t>
      </w:r>
      <w:commentRangeStart w:id="522"/>
      <w:r w:rsidR="004B1EEB" w:rsidRPr="005C029F">
        <w:rPr>
          <w:rFonts w:cs="Times New Roman"/>
          <w:szCs w:val="28"/>
        </w:rPr>
        <w:t>a farming practice with a long history,</w:t>
      </w:r>
      <w:commentRangeEnd w:id="522"/>
      <w:r w:rsidR="000273EA">
        <w:rPr>
          <w:rStyle w:val="CommentReference"/>
        </w:rPr>
        <w:commentReference w:id="522"/>
      </w:r>
      <w:r w:rsidR="004B1EEB" w:rsidRPr="005C029F">
        <w:rPr>
          <w:rFonts w:cs="Times New Roman"/>
          <w:szCs w:val="28"/>
        </w:rPr>
        <w:t xml:space="preserve">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w:t>
      </w:r>
      <w:del w:id="523" w:author="Gen-Chang Hsu" w:date="2024-08-25T22:09:00Z" w16du:dateUtc="2024-08-26T02:09:00Z">
        <w:r w:rsidR="00DD4E15" w:rsidRPr="005C029F" w:rsidDel="001676F7">
          <w:rPr>
            <w:rFonts w:cs="Times New Roman"/>
            <w:szCs w:val="28"/>
          </w:rPr>
          <w:delText xml:space="preserve">in their diet </w:delText>
        </w:r>
      </w:del>
      <w:r w:rsidR="00DD4E15" w:rsidRPr="005C029F">
        <w:rPr>
          <w:rFonts w:cs="Times New Roman"/>
          <w:szCs w:val="28"/>
        </w:rPr>
        <w:t xml:space="preserve">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ins w:id="524" w:author="Gen-Chang Hsu" w:date="2024-08-25T22:13:00Z" w16du:dateUtc="2024-08-26T02:13:00Z">
        <w:r w:rsidR="0049306E">
          <w:rPr>
            <w:rFonts w:cs="Times New Roman"/>
            <w:szCs w:val="28"/>
          </w:rPr>
          <w:t xml:space="preserve">These </w:t>
        </w:r>
      </w:ins>
      <w:ins w:id="525" w:author="Gen-Chang Hsu" w:date="2024-08-25T22:14:00Z" w16du:dateUtc="2024-08-26T02:14:00Z">
        <w:r w:rsidR="0049306E">
          <w:rPr>
            <w:rFonts w:cs="Times New Roman"/>
            <w:szCs w:val="28"/>
          </w:rPr>
          <w:t>changes</w:t>
        </w:r>
      </w:ins>
      <w:ins w:id="526" w:author="Gen-Chang Hsu" w:date="2024-08-25T22:13:00Z" w16du:dateUtc="2024-08-26T02:13:00Z">
        <w:r w:rsidR="0049306E">
          <w:rPr>
            <w:rFonts w:cs="Times New Roman"/>
            <w:szCs w:val="28"/>
          </w:rPr>
          <w:t xml:space="preserve"> in dietary proportions may result</w:t>
        </w:r>
      </w:ins>
      <w:ins w:id="527" w:author="Gen-Chang Hsu" w:date="2024-08-25T22:14:00Z" w16du:dateUtc="2024-08-26T02:14:00Z">
        <w:r w:rsidR="0049306E">
          <w:rPr>
            <w:rFonts w:cs="Times New Roman"/>
            <w:szCs w:val="28"/>
          </w:rPr>
          <w:t xml:space="preserve"> from variations in the relative prey abundance in the field over the growing season (Fig. SX). </w:t>
        </w:r>
      </w:ins>
      <w:ins w:id="528" w:author="Gen-Chang Hsu" w:date="2024-08-25T22:15:00Z" w16du:dateUtc="2024-08-26T02:15:00Z">
        <w:r w:rsidR="0049306E">
          <w:rPr>
            <w:rFonts w:cs="Times New Roman"/>
            <w:szCs w:val="28"/>
          </w:rPr>
          <w:t xml:space="preserve"> Moreover, </w:t>
        </w:r>
      </w:ins>
      <w:del w:id="529" w:author="Gen-Chang Hsu" w:date="2024-08-25T22:15:00Z" w16du:dateUtc="2024-08-26T02:15:00Z">
        <w:r w:rsidR="00DD4E15" w:rsidRPr="005C029F" w:rsidDel="0049306E">
          <w:rPr>
            <w:rFonts w:cs="Times New Roman"/>
            <w:szCs w:val="28"/>
          </w:rPr>
          <w:delText>T</w:delText>
        </w:r>
      </w:del>
      <w:ins w:id="530" w:author="Gen-Chang Hsu" w:date="2024-08-25T22:15:00Z" w16du:dateUtc="2024-08-26T02:15:00Z">
        <w:r w:rsidR="0049306E">
          <w:rPr>
            <w:rFonts w:cs="Times New Roman"/>
            <w:szCs w:val="28"/>
          </w:rPr>
          <w:t>t</w:t>
        </w:r>
      </w:ins>
      <w:r w:rsidR="00DD4E15" w:rsidRPr="005C029F">
        <w:rPr>
          <w:rFonts w:cs="Times New Roman"/>
          <w:szCs w:val="28"/>
        </w:rPr>
        <w:t xml:space="preserve">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w:t>
      </w:r>
      <w:del w:id="531" w:author="Gen-Chang Hsu" w:date="2024-08-25T22:15:00Z" w16du:dateUtc="2024-08-26T02:15:00Z">
        <w:r w:rsidR="00DD4E15" w:rsidRPr="005C029F" w:rsidDel="0049306E">
          <w:rPr>
            <w:rFonts w:cs="Times New Roman"/>
            <w:szCs w:val="28"/>
          </w:rPr>
          <w:delText xml:space="preserve"> </w:delText>
        </w:r>
        <w:r w:rsidR="00423F30" w:rsidDel="0049306E">
          <w:rPr>
            <w:rFonts w:cs="Times New Roman"/>
            <w:szCs w:val="28"/>
          </w:rPr>
          <w:delText xml:space="preserve"> </w:delText>
        </w:r>
        <w:r w:rsidR="00DD4E15" w:rsidRPr="005C029F" w:rsidDel="0049306E">
          <w:rPr>
            <w:rFonts w:cs="Times New Roman"/>
            <w:szCs w:val="28"/>
          </w:rPr>
          <w:delText xml:space="preserve">This could be because of a higher herbivore (pest) density at late crop stages, suggested </w:delText>
        </w:r>
        <w:r w:rsidR="00080077" w:rsidRPr="005C029F" w:rsidDel="0049306E">
          <w:rPr>
            <w:rFonts w:cs="Times New Roman"/>
            <w:szCs w:val="28"/>
          </w:rPr>
          <w:delText xml:space="preserve">by </w:delText>
        </w:r>
        <w:r w:rsidR="00DD4E15" w:rsidRPr="005C029F" w:rsidDel="0049306E">
          <w:rPr>
            <w:rFonts w:cs="Times New Roman"/>
            <w:szCs w:val="28"/>
          </w:rPr>
          <w:delText xml:space="preserve">a correlation between rice herbivore consumption and crop stage (see </w:delText>
        </w:r>
        <w:r w:rsidR="00DD4E15" w:rsidRPr="005C029F" w:rsidDel="0049306E">
          <w:rPr>
            <w:rFonts w:cs="Times New Roman"/>
            <w:i/>
            <w:iCs/>
            <w:szCs w:val="28"/>
          </w:rPr>
          <w:delText>F</w:delText>
        </w:r>
        <w:r w:rsidR="00DD4E15" w:rsidRPr="005C029F" w:rsidDel="0049306E">
          <w:rPr>
            <w:rFonts w:cs="Times New Roman"/>
            <w:i/>
            <w:szCs w:val="28"/>
          </w:rPr>
          <w:delText>actors associated with pest consumption by predators</w:delText>
        </w:r>
        <w:r w:rsidR="00DD4E15" w:rsidRPr="005C029F" w:rsidDel="0049306E">
          <w:rPr>
            <w:rFonts w:cs="Times New Roman"/>
            <w:szCs w:val="28"/>
          </w:rPr>
          <w:delText>).</w:delText>
        </w:r>
        <w:r w:rsidR="00B717E9" w:rsidDel="0049306E">
          <w:rPr>
            <w:rFonts w:cs="Times New Roman"/>
            <w:szCs w:val="28"/>
          </w:rPr>
          <w:delText xml:space="preserve"> </w:delText>
        </w:r>
      </w:del>
      <w:r w:rsidR="00DD4E15" w:rsidRPr="005C029F">
        <w:rPr>
          <w:rFonts w:cs="Times New Roman"/>
          <w:szCs w:val="28"/>
        </w:rPr>
        <w:t xml:space="preserve">  </w:t>
      </w:r>
    </w:p>
    <w:p w14:paraId="4DB028F2" w14:textId="4B55B9A4" w:rsidR="0074725C" w:rsidRPr="005C029F" w:rsidRDefault="00DD4E15" w:rsidP="0074725C">
      <w:pPr>
        <w:spacing w:after="0" w:line="480" w:lineRule="auto"/>
        <w:ind w:firstLine="720"/>
        <w:jc w:val="left"/>
        <w:rPr>
          <w:ins w:id="532" w:author="Gen-Chang Hsu" w:date="2024-08-26T22:40:00Z" w16du:dateUtc="2024-08-27T02:40:00Z"/>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predator groups in our study system, spiders and ladybeetles</w:t>
      </w:r>
      <w:del w:id="533" w:author="Gen-Chang Hsu" w:date="2024-08-25T22:16:00Z" w16du:dateUtc="2024-08-26T02:16:00Z">
        <w:r w:rsidRPr="005C029F" w:rsidDel="0031007A">
          <w:rPr>
            <w:rFonts w:cs="Times New Roman"/>
            <w:szCs w:val="28"/>
          </w:rPr>
          <w:delText xml:space="preserve"> (Table S1)</w:delText>
        </w:r>
      </w:del>
      <w:r w:rsidRPr="005C029F">
        <w:rPr>
          <w:rFonts w:cs="Times New Roman"/>
          <w:szCs w:val="28"/>
        </w:rPr>
        <w:t xml:space="preserve">, exhibited distinct dietary patterns over the crop season. </w:t>
      </w:r>
      <w:r w:rsidR="00F34CF7">
        <w:rPr>
          <w:rFonts w:cs="Times New Roman"/>
          <w:szCs w:val="28"/>
        </w:rPr>
        <w:t xml:space="preserve"> </w:t>
      </w:r>
      <w:del w:id="534" w:author="Gen-Chang Hsu" w:date="2024-08-25T22:16:00Z" w16du:dateUtc="2024-08-26T02:16:00Z">
        <w:r w:rsidR="00F34CF7" w:rsidDel="0031007A">
          <w:rPr>
            <w:rFonts w:cs="Times New Roman"/>
            <w:szCs w:val="28"/>
          </w:rPr>
          <w:delText xml:space="preserve"> </w:delText>
        </w:r>
      </w:del>
      <w:r w:rsidRPr="005C029F">
        <w:rPr>
          <w:rFonts w:cs="Times New Roman"/>
          <w:szCs w:val="28"/>
        </w:rPr>
        <w:t xml:space="preserve">Specifically, pest consumption by spiders increased substantially, but pest </w:t>
      </w:r>
      <w:r w:rsidRPr="005C029F">
        <w:rPr>
          <w:rFonts w:cs="Times New Roman"/>
          <w:szCs w:val="28"/>
        </w:rPr>
        <w:lastRenderedPageBreak/>
        <w:t xml:space="preserve">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 xml:space="preserve">For example, </w:t>
      </w:r>
      <w:ins w:id="535" w:author="Gen-Chang Hsu" w:date="2024-08-25T22:17:00Z" w16du:dateUtc="2024-08-26T02:17:00Z">
        <w:r w:rsidR="0031007A">
          <w:rPr>
            <w:rFonts w:cs="Times New Roman"/>
            <w:szCs w:val="28"/>
          </w:rPr>
          <w:t>the dominant spider</w:t>
        </w:r>
      </w:ins>
      <w:ins w:id="536" w:author="Gen-Chang Hsu" w:date="2024-08-25T22:18:00Z" w16du:dateUtc="2024-08-26T02:18:00Z">
        <w:r w:rsidR="0031007A">
          <w:rPr>
            <w:rFonts w:cs="Times New Roman"/>
            <w:szCs w:val="28"/>
          </w:rPr>
          <w:t xml:space="preserve"> genus</w:t>
        </w:r>
      </w:ins>
      <w:ins w:id="537" w:author="Gen-Chang Hsu" w:date="2024-08-25T22:20:00Z" w16du:dateUtc="2024-08-26T02:20:00Z">
        <w:r w:rsidR="0031007A">
          <w:rPr>
            <w:rFonts w:cs="Times New Roman"/>
            <w:szCs w:val="28"/>
          </w:rPr>
          <w:t xml:space="preserve"> in our study,</w:t>
        </w:r>
      </w:ins>
      <w:ins w:id="538" w:author="Gen-Chang Hsu" w:date="2024-08-25T22:18:00Z" w16du:dateUtc="2024-08-26T02:18:00Z">
        <w:r w:rsidR="0031007A">
          <w:rPr>
            <w:rFonts w:cs="Times New Roman"/>
            <w:szCs w:val="28"/>
          </w:rPr>
          <w:t xml:space="preserve"> </w:t>
        </w:r>
        <w:proofErr w:type="spellStart"/>
        <w:r w:rsidR="0031007A" w:rsidRPr="00D731F3">
          <w:rPr>
            <w:rFonts w:cs="Times New Roman"/>
            <w:i/>
            <w:szCs w:val="28"/>
          </w:rPr>
          <w:t>Tetragnatha</w:t>
        </w:r>
        <w:proofErr w:type="spellEnd"/>
        <w:r w:rsidR="0031007A">
          <w:rPr>
            <w:rFonts w:cs="Times New Roman"/>
            <w:szCs w:val="28"/>
          </w:rPr>
          <w:t xml:space="preserve"> (</w:t>
        </w:r>
      </w:ins>
      <w:r w:rsidRPr="005C029F">
        <w:rPr>
          <w:rFonts w:cs="Times New Roman"/>
          <w:szCs w:val="28"/>
        </w:rPr>
        <w:t>long-jawed orb-weavers</w:t>
      </w:r>
      <w:ins w:id="539" w:author="Gen-Chang Hsu" w:date="2024-08-25T22:18:00Z" w16du:dateUtc="2024-08-26T02:18:00Z">
        <w:r w:rsidR="0031007A">
          <w:rPr>
            <w:rFonts w:cs="Times New Roman"/>
            <w:szCs w:val="28"/>
          </w:rPr>
          <w:t>)</w:t>
        </w:r>
      </w:ins>
      <w:ins w:id="540" w:author="Gen-Chang Hsu" w:date="2024-08-25T22:20:00Z" w16du:dateUtc="2024-08-26T02:20:00Z">
        <w:r w:rsidR="0031007A">
          <w:rPr>
            <w:rFonts w:cs="Times New Roman"/>
            <w:szCs w:val="28"/>
          </w:rPr>
          <w:t>, consists of</w:t>
        </w:r>
      </w:ins>
      <w:ins w:id="541" w:author="Gen-Chang Hsu" w:date="2024-08-25T22:18:00Z" w16du:dateUtc="2024-08-26T02:18:00Z">
        <w:r w:rsidR="0031007A">
          <w:rPr>
            <w:rFonts w:cs="Times New Roman"/>
            <w:szCs w:val="28"/>
          </w:rPr>
          <w:t xml:space="preserve"> </w:t>
        </w:r>
      </w:ins>
      <w:del w:id="542" w:author="Gen-Chang Hsu" w:date="2024-08-25T22:18:00Z" w16du:dateUtc="2024-08-26T02:18:00Z">
        <w:r w:rsidRPr="005C029F" w:rsidDel="0031007A">
          <w:rPr>
            <w:rFonts w:cs="Times New Roman"/>
            <w:szCs w:val="28"/>
          </w:rPr>
          <w:delText xml:space="preserve"> (</w:delText>
        </w:r>
        <w:r w:rsidR="00D731F3" w:rsidRPr="00D731F3" w:rsidDel="0031007A">
          <w:rPr>
            <w:rFonts w:cs="Times New Roman"/>
            <w:i/>
            <w:szCs w:val="28"/>
          </w:rPr>
          <w:delText>Tetragnatha</w:delText>
        </w:r>
        <w:r w:rsidRPr="005C029F" w:rsidDel="0031007A">
          <w:rPr>
            <w:rFonts w:cs="Times New Roman"/>
            <w:szCs w:val="28"/>
          </w:rPr>
          <w:delText>)</w:delText>
        </w:r>
      </w:del>
      <w:del w:id="543" w:author="Gen-Chang Hsu" w:date="2024-08-25T22:17:00Z" w16du:dateUtc="2024-08-26T02:17:00Z">
        <w:r w:rsidRPr="005C029F" w:rsidDel="0031007A">
          <w:rPr>
            <w:rFonts w:cs="Times New Roman"/>
            <w:szCs w:val="28"/>
          </w:rPr>
          <w:delText>, the most abundant</w:delText>
        </w:r>
        <w:r w:rsidR="00601517" w:rsidDel="0031007A">
          <w:rPr>
            <w:rFonts w:cs="Times New Roman"/>
            <w:szCs w:val="28"/>
          </w:rPr>
          <w:delText xml:space="preserve"> </w:delText>
        </w:r>
        <w:r w:rsidR="00D731F3" w:rsidDel="0031007A">
          <w:rPr>
            <w:rFonts w:cs="Times New Roman"/>
            <w:szCs w:val="28"/>
          </w:rPr>
          <w:delText xml:space="preserve">genus </w:delText>
        </w:r>
        <w:r w:rsidRPr="005C029F" w:rsidDel="0031007A">
          <w:rPr>
            <w:rFonts w:cs="Times New Roman"/>
            <w:szCs w:val="28"/>
          </w:rPr>
          <w:delText>in our spider samples</w:delText>
        </w:r>
      </w:del>
      <w:del w:id="544" w:author="Gen-Chang Hsu" w:date="2024-08-25T22:18:00Z" w16du:dateUtc="2024-08-26T02:18:00Z">
        <w:r w:rsidRPr="005C029F" w:rsidDel="0031007A">
          <w:rPr>
            <w:rFonts w:cs="Times New Roman"/>
            <w:szCs w:val="28"/>
          </w:rPr>
          <w:delText>, are</w:delText>
        </w:r>
      </w:del>
      <w:del w:id="545" w:author="Gen-Chang Hsu" w:date="2024-08-25T22:19:00Z" w16du:dateUtc="2024-08-26T02:19:00Z">
        <w:r w:rsidRPr="005C029F" w:rsidDel="0031007A">
          <w:rPr>
            <w:rFonts w:cs="Times New Roman"/>
            <w:szCs w:val="28"/>
          </w:rPr>
          <w:delText xml:space="preserve"> </w:delText>
        </w:r>
      </w:del>
      <w:r w:rsidRPr="005C029F">
        <w:rPr>
          <w:rFonts w:cs="Times New Roman"/>
          <w:szCs w:val="28"/>
        </w:rPr>
        <w:t>sit-and-wait predators</w:t>
      </w:r>
      <w:ins w:id="546" w:author="Gen-Chang Hsu" w:date="2024-08-25T22:18:00Z" w16du:dateUtc="2024-08-26T02:18:00Z">
        <w:r w:rsidR="0031007A">
          <w:rPr>
            <w:rFonts w:cs="Times New Roman"/>
            <w:szCs w:val="28"/>
          </w:rPr>
          <w:t xml:space="preserve">, </w:t>
        </w:r>
      </w:ins>
      <w:ins w:id="547" w:author="Gen-Chang Hsu" w:date="2024-08-25T22:19:00Z" w16du:dateUtc="2024-08-26T02:19:00Z">
        <w:r w:rsidR="0031007A">
          <w:rPr>
            <w:rFonts w:cs="Times New Roman"/>
            <w:szCs w:val="28"/>
          </w:rPr>
          <w:t>and their diet composition generally</w:t>
        </w:r>
      </w:ins>
      <w:del w:id="548" w:author="Gen-Chang Hsu" w:date="2024-08-25T22:18:00Z" w16du:dateUtc="2024-08-26T02:18:00Z">
        <w:r w:rsidRPr="005C029F" w:rsidDel="0031007A">
          <w:rPr>
            <w:rFonts w:cs="Times New Roman"/>
            <w:szCs w:val="28"/>
          </w:rPr>
          <w:delText xml:space="preserve">. </w:delText>
        </w:r>
        <w:r w:rsidR="00EC3769" w:rsidDel="0031007A">
          <w:rPr>
            <w:rFonts w:cs="Times New Roman"/>
            <w:szCs w:val="28"/>
          </w:rPr>
          <w:delText xml:space="preserve"> </w:delText>
        </w:r>
        <w:r w:rsidR="00803AE2" w:rsidDel="0031007A">
          <w:rPr>
            <w:rFonts w:cs="Times New Roman"/>
            <w:szCs w:val="28"/>
          </w:rPr>
          <w:delText>T</w:delText>
        </w:r>
      </w:del>
      <w:del w:id="549" w:author="Gen-Chang Hsu" w:date="2024-08-25T22:19:00Z" w16du:dateUtc="2024-08-26T02:19:00Z">
        <w:r w:rsidR="00803AE2" w:rsidDel="0031007A">
          <w:rPr>
            <w:rFonts w:cs="Times New Roman"/>
            <w:szCs w:val="28"/>
          </w:rPr>
          <w:delText>he</w:delText>
        </w:r>
        <w:r w:rsidR="00601517" w:rsidDel="0031007A">
          <w:rPr>
            <w:rFonts w:cs="Times New Roman"/>
            <w:szCs w:val="28"/>
          </w:rPr>
          <w:delText xml:space="preserve"> </w:delText>
        </w:r>
        <w:r w:rsidRPr="005C029F" w:rsidDel="0031007A">
          <w:rPr>
            <w:rFonts w:cs="Times New Roman"/>
            <w:szCs w:val="28"/>
          </w:rPr>
          <w:delText>diet composition</w:delText>
        </w:r>
        <w:r w:rsidR="00803AE2" w:rsidDel="0031007A">
          <w:rPr>
            <w:rFonts w:cs="Times New Roman"/>
            <w:szCs w:val="28"/>
          </w:rPr>
          <w:delText xml:space="preserve"> of these predators</w:delText>
        </w:r>
        <w:r w:rsidRPr="005C029F" w:rsidDel="0031007A">
          <w:rPr>
            <w:rFonts w:cs="Times New Roman"/>
            <w:szCs w:val="28"/>
          </w:rPr>
          <w:delText xml:space="preserve"> </w:delText>
        </w:r>
        <w:r w:rsidR="00E02A20" w:rsidDel="0031007A">
          <w:rPr>
            <w:rFonts w:cs="Times New Roman"/>
            <w:szCs w:val="28"/>
          </w:rPr>
          <w:delText>generally</w:delText>
        </w:r>
      </w:del>
      <w:r w:rsidR="00E02A20">
        <w:rPr>
          <w:rFonts w:cs="Times New Roman"/>
          <w:szCs w:val="28"/>
        </w:rPr>
        <w:t xml:space="preserve">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commentRangeStart w:id="550"/>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del w:id="551" w:author="Gen-Chang Hsu" w:date="2024-08-25T22:23:00Z" w16du:dateUtc="2024-08-26T02:23:00Z">
        <w:r w:rsidRPr="005C029F" w:rsidDel="00820C0A">
          <w:rPr>
            <w:rFonts w:cs="Times New Roman"/>
            <w:szCs w:val="28"/>
          </w:rPr>
          <w:delText xml:space="preserve">, </w:delText>
        </w:r>
      </w:del>
      <w:ins w:id="552" w:author="Gen-Chang Hsu" w:date="2024-08-25T22:23:00Z" w16du:dateUtc="2024-08-26T02:23:00Z">
        <w:r w:rsidR="00820C0A">
          <w:rPr>
            <w:rFonts w:cs="Times New Roman"/>
            <w:szCs w:val="28"/>
          </w:rPr>
          <w:t xml:space="preserve">, </w:t>
        </w:r>
      </w:ins>
      <w:ins w:id="553" w:author="Gen-Chang Hsu" w:date="2024-08-26T22:38:00Z" w16du:dateUtc="2024-08-27T02:38:00Z">
        <w:r w:rsidR="0074725C">
          <w:rPr>
            <w:rFonts w:cs="Times New Roman"/>
            <w:szCs w:val="28"/>
          </w:rPr>
          <w:t>fu</w:t>
        </w:r>
      </w:ins>
      <w:ins w:id="554" w:author="Gen-Chang Hsu" w:date="2024-08-26T22:39:00Z" w16du:dateUtc="2024-08-27T02:39:00Z">
        <w:r w:rsidR="0074725C">
          <w:rPr>
            <w:rFonts w:cs="Times New Roman"/>
            <w:szCs w:val="28"/>
          </w:rPr>
          <w:t>ture</w:t>
        </w:r>
      </w:ins>
      <w:ins w:id="555" w:author="Gen-Chang Hsu" w:date="2024-08-26T22:38:00Z" w16du:dateUtc="2024-08-27T02:38:00Z">
        <w:r w:rsidR="0074725C">
          <w:rPr>
            <w:rFonts w:cs="Times New Roman"/>
            <w:szCs w:val="28"/>
          </w:rPr>
          <w:t xml:space="preserve"> research </w:t>
        </w:r>
      </w:ins>
      <w:ins w:id="556" w:author="Gen-Chang Hsu" w:date="2024-08-26T22:41:00Z" w16du:dateUtc="2024-08-27T02:41:00Z">
        <w:r w:rsidR="00180AD7">
          <w:rPr>
            <w:rFonts w:cs="Times New Roman"/>
            <w:szCs w:val="28"/>
          </w:rPr>
          <w:t xml:space="preserve">focusing </w:t>
        </w:r>
      </w:ins>
      <w:ins w:id="557" w:author="Gen-Chang Hsu" w:date="2024-08-26T22:38:00Z" w16du:dateUtc="2024-08-27T02:38:00Z">
        <w:r w:rsidR="0074725C">
          <w:rPr>
            <w:rFonts w:cs="Times New Roman"/>
            <w:szCs w:val="28"/>
          </w:rPr>
          <w:t>on</w:t>
        </w:r>
      </w:ins>
      <w:ins w:id="558" w:author="Gen-Chang Hsu" w:date="2024-08-26T22:39:00Z" w16du:dateUtc="2024-08-27T02:39:00Z">
        <w:r w:rsidR="0074725C">
          <w:rPr>
            <w:rFonts w:cs="Times New Roman"/>
            <w:szCs w:val="28"/>
          </w:rPr>
          <w:t xml:space="preserve"> </w:t>
        </w:r>
        <w:r w:rsidR="0074725C" w:rsidRPr="005C029F">
          <w:rPr>
            <w:rFonts w:cs="Times New Roman"/>
            <w:szCs w:val="28"/>
          </w:rPr>
          <w:t>different assemblages of sit-and-wait vs. actively hunting predators</w:t>
        </w:r>
      </w:ins>
      <w:ins w:id="559" w:author="Gen-Chang Hsu" w:date="2024-08-26T22:43:00Z" w16du:dateUtc="2024-08-27T02:43:00Z">
        <w:r w:rsidR="00180AD7">
          <w:rPr>
            <w:rFonts w:cs="Times New Roman"/>
            <w:szCs w:val="28"/>
          </w:rPr>
          <w:t xml:space="preserve"> (e.g., web-building vs. hunting spiders)</w:t>
        </w:r>
      </w:ins>
      <w:ins w:id="560" w:author="Gen-Chang Hsu" w:date="2024-08-26T22:39:00Z" w16du:dateUtc="2024-08-27T02:39:00Z">
        <w:r w:rsidR="0074725C">
          <w:rPr>
            <w:rFonts w:cs="Times New Roman"/>
            <w:szCs w:val="28"/>
          </w:rPr>
          <w:t xml:space="preserve"> </w:t>
        </w:r>
        <w:r w:rsidR="0074725C" w:rsidRPr="005C029F">
          <w:rPr>
            <w:rFonts w:cs="Times New Roman"/>
            <w:szCs w:val="28"/>
          </w:rPr>
          <w:t>in</w:t>
        </w:r>
        <w:r w:rsidR="0074725C">
          <w:rPr>
            <w:rFonts w:cs="Times New Roman"/>
            <w:szCs w:val="28"/>
          </w:rPr>
          <w:t xml:space="preserve"> </w:t>
        </w:r>
        <w:r w:rsidR="0074725C" w:rsidRPr="005C029F">
          <w:rPr>
            <w:rFonts w:cs="Times New Roman"/>
            <w:szCs w:val="28"/>
          </w:rPr>
          <w:t>field</w:t>
        </w:r>
        <w:r w:rsidR="0074725C">
          <w:rPr>
            <w:rFonts w:cs="Times New Roman"/>
            <w:szCs w:val="28"/>
          </w:rPr>
          <w:t xml:space="preserve"> conditions</w:t>
        </w:r>
        <w:r w:rsidR="0074725C">
          <w:rPr>
            <w:rFonts w:cs="Times New Roman"/>
            <w:szCs w:val="28"/>
          </w:rPr>
          <w:t xml:space="preserve"> will help better understand</w:t>
        </w:r>
      </w:ins>
      <w:ins w:id="561" w:author="Gen-Chang Hsu" w:date="2024-08-26T22:40:00Z" w16du:dateUtc="2024-08-27T02:40:00Z">
        <w:r w:rsidR="0074725C" w:rsidRPr="008415EC">
          <w:rPr>
            <w:rFonts w:cs="Arial"/>
            <w:bCs/>
            <w:szCs w:val="24"/>
          </w:rPr>
          <w:t xml:space="preserve"> within-</w:t>
        </w:r>
        <w:r w:rsidR="0074725C">
          <w:rPr>
            <w:rFonts w:cs="Arial"/>
            <w:bCs/>
            <w:szCs w:val="24"/>
          </w:rPr>
          <w:t>predator-</w:t>
        </w:r>
        <w:r w:rsidR="0074725C" w:rsidRPr="008415EC">
          <w:rPr>
            <w:rFonts w:cs="Arial"/>
            <w:bCs/>
            <w:szCs w:val="24"/>
          </w:rPr>
          <w:t>guild variation in pest consumption</w:t>
        </w:r>
        <w:r w:rsidR="0074725C">
          <w:rPr>
            <w:rFonts w:cs="Arial"/>
            <w:bCs/>
            <w:szCs w:val="24"/>
          </w:rPr>
          <w:t xml:space="preserve"> and</w:t>
        </w:r>
      </w:ins>
      <w:ins w:id="562" w:author="Gen-Chang Hsu" w:date="2024-08-26T22:41:00Z" w16du:dateUtc="2024-08-27T02:41:00Z">
        <w:r w:rsidR="0074725C">
          <w:rPr>
            <w:rFonts w:cs="Arial"/>
            <w:bCs/>
            <w:szCs w:val="24"/>
          </w:rPr>
          <w:t xml:space="preserve"> biocontrol effic</w:t>
        </w:r>
      </w:ins>
      <w:ins w:id="563" w:author="Gen-Chang Hsu" w:date="2024-08-26T22:45:00Z" w16du:dateUtc="2024-08-27T02:45:00Z">
        <w:r w:rsidR="00180AD7">
          <w:rPr>
            <w:rFonts w:cs="Arial"/>
            <w:bCs/>
            <w:szCs w:val="24"/>
          </w:rPr>
          <w:t>acy</w:t>
        </w:r>
      </w:ins>
      <w:ins w:id="564" w:author="Gen-Chang Hsu" w:date="2024-08-26T22:41:00Z" w16du:dateUtc="2024-08-27T02:41:00Z">
        <w:r w:rsidR="0074725C">
          <w:rPr>
            <w:rFonts w:cs="Arial"/>
            <w:bCs/>
            <w:szCs w:val="24"/>
          </w:rPr>
          <w:t xml:space="preserve"> </w:t>
        </w:r>
        <w:r w:rsidR="0074725C" w:rsidRPr="005C029F">
          <w:rPr>
            <w:rFonts w:cs="Times New Roman"/>
            <w:szCs w:val="28"/>
          </w:rPr>
          <w:t>over crop season</w:t>
        </w:r>
        <w:r w:rsidR="0074725C">
          <w:rPr>
            <w:rFonts w:cs="Arial"/>
            <w:bCs/>
            <w:szCs w:val="24"/>
          </w:rPr>
          <w:t>.</w:t>
        </w:r>
      </w:ins>
      <w:commentRangeEnd w:id="550"/>
      <w:ins w:id="565" w:author="Gen-Chang Hsu" w:date="2024-08-26T22:46:00Z" w16du:dateUtc="2024-08-27T02:46:00Z">
        <w:r w:rsidR="00707918">
          <w:rPr>
            <w:rStyle w:val="CommentReference"/>
          </w:rPr>
          <w:commentReference w:id="550"/>
        </w:r>
      </w:ins>
    </w:p>
    <w:p w14:paraId="1F5F92A2" w14:textId="3385C12E" w:rsidR="00F17D8E" w:rsidRPr="005C029F" w:rsidDel="0074725C" w:rsidRDefault="00DD4E15" w:rsidP="00145E4B">
      <w:pPr>
        <w:spacing w:after="0" w:line="480" w:lineRule="auto"/>
        <w:ind w:firstLine="720"/>
        <w:jc w:val="left"/>
        <w:rPr>
          <w:del w:id="566" w:author="Gen-Chang Hsu" w:date="2024-08-26T22:41:00Z" w16du:dateUtc="2024-08-27T02:41:00Z"/>
          <w:rFonts w:cs="Times New Roman"/>
          <w:szCs w:val="28"/>
        </w:rPr>
      </w:pPr>
      <w:del w:id="567" w:author="Gen-Chang Hsu" w:date="2024-08-26T22:41:00Z" w16du:dateUtc="2024-08-27T02:41:00Z">
        <w:r w:rsidRPr="005C029F" w:rsidDel="0074725C">
          <w:rPr>
            <w:rFonts w:cs="Times New Roman"/>
            <w:szCs w:val="28"/>
          </w:rPr>
          <w:delText xml:space="preserve">we </w:delText>
        </w:r>
        <w:r w:rsidR="00970C06" w:rsidDel="0074725C">
          <w:rPr>
            <w:rFonts w:cs="Times New Roman"/>
            <w:szCs w:val="28"/>
          </w:rPr>
          <w:delText>encourage</w:delText>
        </w:r>
        <w:r w:rsidRPr="005C029F" w:rsidDel="0074725C">
          <w:rPr>
            <w:rFonts w:cs="Times New Roman"/>
            <w:szCs w:val="28"/>
          </w:rPr>
          <w:delText xml:space="preserve"> future studies</w:delText>
        </w:r>
        <w:r w:rsidR="005C4BFC" w:rsidDel="0074725C">
          <w:rPr>
            <w:rFonts w:cs="Times New Roman"/>
            <w:szCs w:val="28"/>
          </w:rPr>
          <w:delText xml:space="preserve"> to</w:delText>
        </w:r>
        <w:r w:rsidRPr="005C029F" w:rsidDel="0074725C">
          <w:rPr>
            <w:rFonts w:cs="Times New Roman"/>
            <w:szCs w:val="28"/>
          </w:rPr>
          <w:delText xml:space="preserve"> </w:delText>
        </w:r>
      </w:del>
      <w:del w:id="568" w:author="Gen-Chang Hsu" w:date="2024-08-26T20:40:00Z" w16du:dateUtc="2024-08-27T00:40:00Z">
        <w:r w:rsidRPr="005C029F" w:rsidDel="00CD4DB7">
          <w:rPr>
            <w:rFonts w:cs="Times New Roman"/>
            <w:szCs w:val="28"/>
          </w:rPr>
          <w:delText xml:space="preserve">examine </w:delText>
        </w:r>
      </w:del>
      <w:del w:id="569" w:author="Gen-Chang Hsu" w:date="2024-08-26T22:41:00Z" w16du:dateUtc="2024-08-27T02:41:00Z">
        <w:r w:rsidRPr="005C029F" w:rsidDel="0074725C">
          <w:rPr>
            <w:rFonts w:cs="Times New Roman"/>
            <w:szCs w:val="28"/>
          </w:rPr>
          <w:delText xml:space="preserve">different assemblages of sit-and-wait vs. actively hunting </w:delText>
        </w:r>
      </w:del>
      <w:del w:id="570" w:author="Gen-Chang Hsu" w:date="2024-08-25T22:22:00Z" w16du:dateUtc="2024-08-26T02:22:00Z">
        <w:r w:rsidRPr="005C029F" w:rsidDel="00BB4BE6">
          <w:rPr>
            <w:rFonts w:cs="Times New Roman"/>
            <w:szCs w:val="28"/>
          </w:rPr>
          <w:delText xml:space="preserve"> </w:delText>
        </w:r>
      </w:del>
      <w:del w:id="571" w:author="Gen-Chang Hsu" w:date="2024-08-26T22:41:00Z" w16du:dateUtc="2024-08-27T02:41:00Z">
        <w:r w:rsidRPr="005C029F" w:rsidDel="0074725C">
          <w:rPr>
            <w:rFonts w:cs="Times New Roman"/>
            <w:szCs w:val="28"/>
          </w:rPr>
          <w:delText>predators</w:delText>
        </w:r>
      </w:del>
      <w:del w:id="572" w:author="Gen-Chang Hsu" w:date="2024-08-26T20:40:00Z" w16du:dateUtc="2024-08-27T00:40:00Z">
        <w:r w:rsidRPr="005C029F" w:rsidDel="003D56E9">
          <w:rPr>
            <w:rFonts w:cs="Times New Roman"/>
            <w:szCs w:val="28"/>
          </w:rPr>
          <w:delText xml:space="preserve"> </w:delText>
        </w:r>
      </w:del>
      <w:del w:id="573" w:author="Gen-Chang Hsu" w:date="2024-08-26T22:41:00Z" w16du:dateUtc="2024-08-27T02:41:00Z">
        <w:r w:rsidRPr="005C029F" w:rsidDel="0074725C">
          <w:rPr>
            <w:rFonts w:cs="Times New Roman"/>
            <w:szCs w:val="28"/>
          </w:rPr>
          <w:delText>in</w:delText>
        </w:r>
        <w:r w:rsidR="005C4BFC" w:rsidDel="0074725C">
          <w:rPr>
            <w:rFonts w:cs="Times New Roman"/>
            <w:szCs w:val="28"/>
          </w:rPr>
          <w:delText xml:space="preserve"> </w:delText>
        </w:r>
        <w:r w:rsidRPr="005C029F" w:rsidDel="0074725C">
          <w:rPr>
            <w:rFonts w:cs="Times New Roman"/>
            <w:szCs w:val="28"/>
          </w:rPr>
          <w:delText>field</w:delText>
        </w:r>
        <w:r w:rsidR="005C4BFC" w:rsidDel="0074725C">
          <w:rPr>
            <w:rFonts w:cs="Times New Roman"/>
            <w:szCs w:val="28"/>
          </w:rPr>
          <w:delText xml:space="preserve"> conditions</w:delText>
        </w:r>
        <w:r w:rsidRPr="005C029F" w:rsidDel="0074725C">
          <w:rPr>
            <w:rFonts w:cs="Times New Roman"/>
            <w:szCs w:val="28"/>
          </w:rPr>
          <w:delText xml:space="preserve"> to reveal the most efficient </w:delText>
        </w:r>
        <w:r w:rsidR="005C4BFC" w:rsidDel="0074725C">
          <w:rPr>
            <w:rFonts w:cs="Times New Roman"/>
            <w:szCs w:val="28"/>
          </w:rPr>
          <w:delText>bio</w:delText>
        </w:r>
        <w:r w:rsidRPr="005C029F" w:rsidDel="0074725C">
          <w:rPr>
            <w:rFonts w:cs="Times New Roman"/>
            <w:szCs w:val="28"/>
          </w:rPr>
          <w:delText xml:space="preserve">control practice over the </w:delText>
        </w:r>
        <w:r w:rsidR="00BE5224" w:rsidDel="0074725C">
          <w:rPr>
            <w:rFonts w:cs="Times New Roman"/>
            <w:szCs w:val="28"/>
          </w:rPr>
          <w:delText>entire</w:delText>
        </w:r>
        <w:r w:rsidRPr="005C029F" w:rsidDel="0074725C">
          <w:rPr>
            <w:rFonts w:cs="Times New Roman"/>
            <w:szCs w:val="28"/>
          </w:rPr>
          <w:delText xml:space="preserve"> crop season.</w:delText>
        </w:r>
      </w:del>
      <w:del w:id="574" w:author="Gen-Chang Hsu" w:date="2024-08-25T22:22:00Z" w16du:dateUtc="2024-08-26T02:22:00Z">
        <w:r w:rsidRPr="005C029F" w:rsidDel="00BB4BE6">
          <w:rPr>
            <w:rFonts w:cs="Times New Roman"/>
            <w:szCs w:val="28"/>
          </w:rPr>
          <w:delText xml:space="preserve">  </w:delText>
        </w:r>
      </w:del>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2411F8BC"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w:t>
      </w:r>
      <w:del w:id="575" w:author="Gen-Chang Hsu" w:date="2024-08-25T22:25:00Z" w16du:dateUtc="2024-08-26T02:25:00Z">
        <w:r w:rsidR="007E4509" w:rsidDel="00CC0BEA">
          <w:rPr>
            <w:rFonts w:cs="Times New Roman"/>
            <w:szCs w:val="28"/>
          </w:rPr>
          <w:delText xml:space="preserve">various </w:delText>
        </w:r>
      </w:del>
      <w:ins w:id="576" w:author="Gen-Chang Hsu" w:date="2024-08-25T22:25:00Z" w16du:dateUtc="2024-08-26T02:25:00Z">
        <w:r w:rsidR="00CC0BEA">
          <w:rPr>
            <w:rFonts w:cs="Times New Roman"/>
            <w:szCs w:val="28"/>
          </w:rPr>
          <w:t xml:space="preserve">variable </w:t>
        </w:r>
      </w:ins>
      <w:r w:rsidR="00095721">
        <w:rPr>
          <w:rFonts w:cs="Times New Roman"/>
          <w:szCs w:val="28"/>
        </w:rPr>
        <w:t>abiotic and biotic</w:t>
      </w:r>
      <w:ins w:id="577" w:author="Gen-Chang Hsu" w:date="2024-08-25T22:25:00Z" w16du:dateUtc="2024-08-26T02:25:00Z">
        <w:r w:rsidR="00CC0BEA">
          <w:rPr>
            <w:rFonts w:cs="Times New Roman"/>
            <w:szCs w:val="28"/>
          </w:rPr>
          <w:t xml:space="preserve"> </w:t>
        </w:r>
      </w:ins>
      <w:del w:id="578" w:author="Gen-Chang Hsu" w:date="2024-08-25T22:25:00Z" w16du:dateUtc="2024-08-26T02:25:00Z">
        <w:r w:rsidR="00095721" w:rsidDel="00CC0BEA">
          <w:rPr>
            <w:rFonts w:cs="Times New Roman"/>
            <w:szCs w:val="28"/>
          </w:rPr>
          <w:delText xml:space="preserve"> </w:delText>
        </w:r>
        <w:r w:rsidRPr="005C029F" w:rsidDel="00CC0BEA">
          <w:rPr>
            <w:rFonts w:cs="Times New Roman"/>
            <w:szCs w:val="28"/>
          </w:rPr>
          <w:delText xml:space="preserve">environmental </w:delText>
        </w:r>
      </w:del>
      <w:r w:rsidRPr="005C029F">
        <w:rPr>
          <w:rFonts w:cs="Times New Roman"/>
          <w:szCs w:val="28"/>
        </w:rPr>
        <w:t xml:space="preserve">conditions. </w:t>
      </w:r>
      <w:r w:rsidR="007E4509">
        <w:rPr>
          <w:rFonts w:cs="Times New Roman"/>
          <w:szCs w:val="28"/>
        </w:rPr>
        <w:t xml:space="preserve"> </w:t>
      </w:r>
      <w:del w:id="579" w:author="Gen-Chang Hsu" w:date="2024-08-25T22:25:00Z" w16du:dateUtc="2024-08-26T02:25:00Z">
        <w:r w:rsidRPr="005C029F" w:rsidDel="001070AE">
          <w:rPr>
            <w:rFonts w:cs="Times New Roman"/>
            <w:szCs w:val="28"/>
          </w:rPr>
          <w:delText>Specifically, r</w:delText>
        </w:r>
      </w:del>
      <w:ins w:id="580" w:author="Gen-Chang Hsu" w:date="2024-08-25T22:25:00Z" w16du:dateUtc="2024-08-26T02:25:00Z">
        <w:r w:rsidR="001070AE">
          <w:rPr>
            <w:rFonts w:cs="Times New Roman"/>
            <w:szCs w:val="28"/>
          </w:rPr>
          <w:t>R</w:t>
        </w:r>
      </w:ins>
      <w:r w:rsidRPr="005C029F">
        <w:rPr>
          <w:rFonts w:cs="Times New Roman"/>
          <w:szCs w:val="28"/>
        </w:rPr>
        <w:t xml:space="preserve">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lastRenderedPageBreak/>
        <w:t xml:space="preserve">Although </w:t>
      </w:r>
      <w:ins w:id="581" w:author="Gen-Chang Hsu" w:date="2024-08-25T22:27:00Z" w16du:dateUtc="2024-08-26T02:27:00Z">
        <w:r w:rsidR="001070AE">
          <w:rPr>
            <w:rFonts w:cs="Times New Roman"/>
            <w:szCs w:val="28"/>
          </w:rPr>
          <w:t>these f</w:t>
        </w:r>
      </w:ins>
      <w:del w:id="582" w:author="Gen-Chang Hsu" w:date="2024-08-25T22:27:00Z" w16du:dateUtc="2024-08-26T02:27:00Z">
        <w:r w:rsidR="006B6C63" w:rsidRPr="005C029F" w:rsidDel="001070AE">
          <w:rPr>
            <w:rFonts w:cs="Times New Roman"/>
            <w:szCs w:val="28"/>
          </w:rPr>
          <w:delText xml:space="preserve">both </w:delText>
        </w:r>
        <w:r w:rsidRPr="005C029F" w:rsidDel="001070AE">
          <w:rPr>
            <w:rFonts w:cs="Times New Roman"/>
            <w:szCs w:val="28"/>
          </w:rPr>
          <w:delText>abiotic and biotic f</w:delText>
        </w:r>
      </w:del>
      <w:r w:rsidRPr="005C029F">
        <w:rPr>
          <w:rFonts w:cs="Times New Roman"/>
          <w:szCs w:val="28"/>
        </w:rPr>
        <w:t>actors varied substantially over</w:t>
      </w:r>
      <w:r w:rsidR="00BE5224">
        <w:rPr>
          <w:rFonts w:cs="Times New Roman"/>
          <w:szCs w:val="28"/>
        </w:rPr>
        <w:t xml:space="preserve"> the</w:t>
      </w:r>
      <w:r w:rsidRPr="005C029F">
        <w:rPr>
          <w:rFonts w:cs="Times New Roman"/>
          <w:szCs w:val="28"/>
        </w:rPr>
        <w:t xml:space="preserve"> </w:t>
      </w:r>
      <w:ins w:id="583" w:author="Gen-Chang Hsu" w:date="2024-08-25T22:26:00Z" w16du:dateUtc="2024-08-26T02:26:00Z">
        <w:r w:rsidR="001070AE">
          <w:rPr>
            <w:rFonts w:cs="Times New Roman"/>
            <w:szCs w:val="28"/>
          </w:rPr>
          <w:t xml:space="preserve">three study </w:t>
        </w:r>
      </w:ins>
      <w:r w:rsidRPr="005C029F">
        <w:rPr>
          <w:rFonts w:cs="Times New Roman"/>
          <w:szCs w:val="28"/>
        </w:rPr>
        <w:t>years</w:t>
      </w:r>
      <w:del w:id="584" w:author="Gen-Chang Hsu" w:date="2024-08-25T22:26:00Z" w16du:dateUtc="2024-08-26T02:26:00Z">
        <w:r w:rsidRPr="005C029F" w:rsidDel="001070AE">
          <w:rPr>
            <w:rFonts w:cs="Times New Roman"/>
            <w:szCs w:val="28"/>
          </w:rPr>
          <w:delText xml:space="preserve"> </w:delText>
        </w:r>
        <w:r w:rsidR="00BE5224" w:rsidDel="001070AE">
          <w:rPr>
            <w:rFonts w:cs="Times New Roman"/>
            <w:szCs w:val="28"/>
          </w:rPr>
          <w:delText>of</w:delText>
        </w:r>
        <w:r w:rsidRPr="005C029F" w:rsidDel="001070AE">
          <w:rPr>
            <w:rFonts w:cs="Times New Roman"/>
            <w:szCs w:val="28"/>
          </w:rPr>
          <w:delText xml:space="preserve"> our study</w:delText>
        </w:r>
      </w:del>
      <w:r w:rsidRPr="005C029F">
        <w:rPr>
          <w:rFonts w:cs="Times New Roman"/>
          <w:szCs w:val="28"/>
        </w:rPr>
        <w:t>,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w:t>
      </w:r>
      <w:del w:id="585" w:author="Gen-Chang Hsu" w:date="2024-08-25T22:28:00Z" w16du:dateUtc="2024-08-26T02:28:00Z">
        <w:r w:rsidR="00C7288D" w:rsidRPr="005C029F" w:rsidDel="00E418B7">
          <w:rPr>
            <w:rFonts w:cs="Times New Roman"/>
            <w:szCs w:val="28"/>
          </w:rPr>
          <w:delText xml:space="preserve">a </w:delText>
        </w:r>
      </w:del>
      <w:r w:rsidR="00C7288D" w:rsidRPr="005C029F">
        <w:rPr>
          <w:rFonts w:cs="Times New Roman"/>
          <w:szCs w:val="28"/>
        </w:rPr>
        <w:t>predictable</w:t>
      </w:r>
      <w:ins w:id="586" w:author="Gen-Chang Hsu" w:date="2024-08-25T22:27:00Z" w16du:dateUtc="2024-08-26T02:27:00Z">
        <w:r w:rsidR="00E418B7">
          <w:rPr>
            <w:rFonts w:cs="Times New Roman"/>
            <w:szCs w:val="28"/>
          </w:rPr>
          <w:t xml:space="preserve"> biocontrol agents</w:t>
        </w:r>
      </w:ins>
      <w:del w:id="587" w:author="Gen-Chang Hsu" w:date="2024-08-25T22:27:00Z" w16du:dateUtc="2024-08-26T02:27:00Z">
        <w:r w:rsidR="00C7288D" w:rsidRPr="005C029F" w:rsidDel="00E418B7">
          <w:rPr>
            <w:rFonts w:cs="Times New Roman"/>
            <w:szCs w:val="28"/>
          </w:rPr>
          <w:delText>, valuable tool</w:delText>
        </w:r>
      </w:del>
      <w:r w:rsidR="00C7288D" w:rsidRPr="005C029F">
        <w:rPr>
          <w:rFonts w:cs="Times New Roman"/>
          <w:szCs w:val="28"/>
        </w:rPr>
        <w:t xml:space="preserve"> </w:t>
      </w:r>
      <w:del w:id="588" w:author="Gen-Chang Hsu" w:date="2024-08-25T22:28:00Z" w16du:dateUtc="2024-08-26T02:28:00Z">
        <w:r w:rsidR="00C7288D" w:rsidRPr="005C029F" w:rsidDel="00E418B7">
          <w:rPr>
            <w:rFonts w:cs="Times New Roman"/>
            <w:szCs w:val="28"/>
          </w:rPr>
          <w:delText xml:space="preserve">for pest control </w:delText>
        </w:r>
      </w:del>
      <w:r w:rsidR="00C7288D" w:rsidRPr="005C029F">
        <w:rPr>
          <w:rFonts w:cs="Times New Roman"/>
          <w:szCs w:val="28"/>
        </w:rPr>
        <w:t xml:space="preserve">in </w:t>
      </w:r>
      <w:del w:id="589" w:author="Gen-Chang Hsu" w:date="2024-08-17T22:09:00Z" w16du:dateUtc="2024-08-18T02:09:00Z">
        <w:r w:rsidR="00C7288D" w:rsidRPr="005C029F" w:rsidDel="0024779E">
          <w:rPr>
            <w:rFonts w:cs="Times New Roman"/>
            <w:szCs w:val="28"/>
          </w:rPr>
          <w:delText xml:space="preserve">sustainable </w:delText>
        </w:r>
      </w:del>
      <w:ins w:id="590" w:author="Gen-Chang Hsu" w:date="2024-08-17T22:09:00Z" w16du:dateUtc="2024-08-18T02:09:00Z">
        <w:r w:rsidR="0024779E">
          <w:rPr>
            <w:rFonts w:cs="Times New Roman"/>
            <w:szCs w:val="28"/>
          </w:rPr>
          <w:t>rice fields</w:t>
        </w:r>
      </w:ins>
      <w:del w:id="591"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55A3F9AC"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w:t>
      </w:r>
      <w:ins w:id="592" w:author="Gen-Chang Hsu" w:date="2024-08-25T23:12:00Z" w16du:dateUtc="2024-08-26T03:12:00Z">
        <w:r w:rsidR="009F3C74">
          <w:rPr>
            <w:rFonts w:cs="Times New Roman"/>
            <w:szCs w:val="28"/>
          </w:rPr>
          <w:t xml:space="preserve"> In fact, </w:t>
        </w:r>
      </w:ins>
      <w:ins w:id="593" w:author="Gen-Chang Hsu" w:date="2024-08-25T23:13:00Z" w16du:dateUtc="2024-08-26T03:13:00Z">
        <w:r w:rsidR="009F3C74">
          <w:rPr>
            <w:rFonts w:cs="Times New Roman"/>
            <w:szCs w:val="28"/>
          </w:rPr>
          <w:t>although not statistically significant</w:t>
        </w:r>
      </w:ins>
      <w:ins w:id="594" w:author="Gen-Chang Hsu" w:date="2024-08-25T23:14:00Z" w16du:dateUtc="2024-08-26T03:14:00Z">
        <w:r w:rsidR="009F3C74">
          <w:rPr>
            <w:rFonts w:cs="Times New Roman"/>
            <w:szCs w:val="28"/>
          </w:rPr>
          <w:t>,</w:t>
        </w:r>
      </w:ins>
      <w:ins w:id="595" w:author="Gen-Chang Hsu" w:date="2024-08-25T23:12:00Z" w16du:dateUtc="2024-08-26T03:12:00Z">
        <w:r w:rsidR="009F3C74">
          <w:rPr>
            <w:rFonts w:cs="Times New Roman"/>
            <w:szCs w:val="28"/>
          </w:rPr>
          <w:t xml:space="preserve"> rice herbivore abundance </w:t>
        </w:r>
      </w:ins>
      <w:ins w:id="596" w:author="Gen-Chang Hsu" w:date="2024-08-25T23:13:00Z" w16du:dateUtc="2024-08-26T03:13:00Z">
        <w:r w:rsidR="009F3C74">
          <w:rPr>
            <w:rFonts w:cs="Times New Roman"/>
            <w:szCs w:val="28"/>
          </w:rPr>
          <w:t>appeared to be</w:t>
        </w:r>
      </w:ins>
      <w:ins w:id="597" w:author="Gen-Chang Hsu" w:date="2024-08-25T23:12:00Z" w16du:dateUtc="2024-08-26T03:12:00Z">
        <w:r w:rsidR="009F3C74">
          <w:rPr>
            <w:rFonts w:cs="Times New Roman"/>
            <w:szCs w:val="28"/>
          </w:rPr>
          <w:t xml:space="preserve"> higher in conventional farms </w:t>
        </w:r>
      </w:ins>
      <w:ins w:id="598" w:author="Gen-Chang Hsu" w:date="2024-08-25T23:13:00Z" w16du:dateUtc="2024-08-26T03:13:00Z">
        <w:r w:rsidR="009F3C74">
          <w:rPr>
            <w:rFonts w:cs="Times New Roman"/>
            <w:szCs w:val="28"/>
          </w:rPr>
          <w:t>(Table S</w:t>
        </w:r>
      </w:ins>
      <w:ins w:id="599" w:author="Gen-Chang Hsu" w:date="2024-08-26T09:43:00Z" w16du:dateUtc="2024-08-26T13:43:00Z">
        <w:r w:rsidR="00337BFB">
          <w:rPr>
            <w:rFonts w:cs="Times New Roman"/>
            <w:szCs w:val="28"/>
          </w:rPr>
          <w:t>C</w:t>
        </w:r>
      </w:ins>
      <w:ins w:id="600" w:author="Gen-Chang Hsu" w:date="2024-08-25T23:13:00Z" w16du:dateUtc="2024-08-26T03:13:00Z">
        <w:r w:rsidR="009F3C74">
          <w:rPr>
            <w:rFonts w:cs="Times New Roman"/>
            <w:szCs w:val="28"/>
          </w:rPr>
          <w:t>).</w:t>
        </w:r>
      </w:ins>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w:t>
      </w:r>
      <w:del w:id="601" w:author="Gen-Chang Hsu" w:date="2024-08-25T23:12:00Z" w16du:dateUtc="2024-08-26T03:12:00Z">
        <w:r w:rsidRPr="005C029F" w:rsidDel="009F3C74">
          <w:rPr>
            <w:rFonts w:cs="Times New Roman"/>
            <w:szCs w:val="28"/>
          </w:rPr>
          <w:delText xml:space="preserve">highlight </w:delText>
        </w:r>
      </w:del>
      <w:ins w:id="602" w:author="Gen-Chang Hsu" w:date="2024-08-25T23:12:00Z" w16du:dateUtc="2024-08-26T03:12:00Z">
        <w:r w:rsidR="009F3C74">
          <w:rPr>
            <w:rFonts w:cs="Times New Roman"/>
            <w:szCs w:val="28"/>
          </w:rPr>
          <w:t>indicate</w:t>
        </w:r>
      </w:ins>
      <w:ins w:id="603" w:author="Gen-Chang Hsu" w:date="2024-08-25T23:14:00Z" w16du:dateUtc="2024-08-26T03:14:00Z">
        <w:r w:rsidR="004832F8">
          <w:rPr>
            <w:rFonts w:cs="Times New Roman"/>
            <w:szCs w:val="28"/>
          </w:rPr>
          <w:t xml:space="preserve"> an </w:t>
        </w:r>
      </w:ins>
      <w:del w:id="604" w:author="Gen-Chang Hsu" w:date="2024-08-25T23:14:00Z" w16du:dateUtc="2024-08-26T03:14:00Z">
        <w:r w:rsidRPr="005C029F" w:rsidDel="004832F8">
          <w:rPr>
            <w:rFonts w:cs="Times New Roman"/>
            <w:szCs w:val="28"/>
          </w:rPr>
          <w:delText xml:space="preserve">the </w:delText>
        </w:r>
      </w:del>
      <w:r w:rsidRPr="005C029F">
        <w:rPr>
          <w:rFonts w:cs="Times New Roman"/>
          <w:szCs w:val="28"/>
        </w:rPr>
        <w:t xml:space="preserve">important but overlooked biocontrol value of GAPs in conventional farming systems. </w:t>
      </w:r>
    </w:p>
    <w:p w14:paraId="7542D260" w14:textId="524A7892"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commentRangeStart w:id="605"/>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commentRangeEnd w:id="605"/>
      <w:r w:rsidR="00B0188B">
        <w:rPr>
          <w:rStyle w:val="CommentReference"/>
        </w:rPr>
        <w:commentReference w:id="605"/>
      </w:r>
      <w:r w:rsidRPr="005C029F">
        <w:rPr>
          <w:rFonts w:cs="Times New Roman"/>
          <w:szCs w:val="28"/>
        </w:rPr>
        <w:t xml:space="preserve">. </w:t>
      </w:r>
      <w:r w:rsidR="00950546">
        <w:rPr>
          <w:rFonts w:cs="Times New Roman"/>
          <w:szCs w:val="28"/>
        </w:rPr>
        <w:t xml:space="preserve"> </w:t>
      </w:r>
      <w:moveToRangeStart w:id="606" w:author="Gen-Chang Hsu" w:date="2024-08-25T23:21:00Z" w:name="move175520522"/>
      <w:moveTo w:id="607" w:author="Gen-Chang Hsu" w:date="2024-08-25T23:21:00Z" w16du:dateUtc="2024-08-26T03:21:00Z">
        <w:r w:rsidR="00B0188B" w:rsidRPr="005C029F">
          <w:rPr>
            <w:rFonts w:cs="Times New Roman"/>
            <w:szCs w:val="28"/>
          </w:rPr>
          <w:t>These findings indicate a higher biocontrol value of predators when</w:t>
        </w:r>
        <w:del w:id="608" w:author="Gen-Chang Hsu" w:date="2024-08-25T23:22:00Z" w16du:dateUtc="2024-08-26T03:22:00Z">
          <w:r w:rsidR="00B0188B" w:rsidRPr="005C029F" w:rsidDel="00B0188B">
            <w:rPr>
              <w:rFonts w:cs="Times New Roman"/>
              <w:szCs w:val="28"/>
            </w:rPr>
            <w:delText xml:space="preserve"> the </w:delText>
          </w:r>
        </w:del>
      </w:moveTo>
      <w:ins w:id="609" w:author="Gen-Chang Hsu" w:date="2024-08-25T23:22:00Z" w16du:dateUtc="2024-08-26T03:22:00Z">
        <w:r w:rsidR="00B0188B">
          <w:rPr>
            <w:rFonts w:cs="Times New Roman"/>
            <w:szCs w:val="28"/>
          </w:rPr>
          <w:t xml:space="preserve"> </w:t>
        </w:r>
      </w:ins>
      <w:moveTo w:id="610" w:author="Gen-Chang Hsu" w:date="2024-08-25T23:21:00Z" w16du:dateUtc="2024-08-26T03:21:00Z">
        <w:r w:rsidR="00B0188B" w:rsidRPr="005C029F">
          <w:rPr>
            <w:rFonts w:cs="Times New Roman"/>
            <w:szCs w:val="28"/>
          </w:rPr>
          <w:t>crop production is most vulnerable to pest damage.</w:t>
        </w:r>
      </w:moveTo>
      <w:ins w:id="611" w:author="Gen-Chang Hsu" w:date="2024-08-25T23:25:00Z" w16du:dateUtc="2024-08-26T03:25:00Z">
        <w:r w:rsidR="000E12F5">
          <w:rPr>
            <w:rFonts w:cs="Times New Roman"/>
            <w:szCs w:val="28"/>
          </w:rPr>
          <w:t xml:space="preserve"> </w:t>
        </w:r>
      </w:ins>
      <w:ins w:id="612" w:author="Gen-Chang Hsu" w:date="2024-08-25T23:26:00Z" w16du:dateUtc="2024-08-26T03:26:00Z">
        <w:r w:rsidR="000E12F5">
          <w:rPr>
            <w:rFonts w:cs="Times New Roman"/>
            <w:szCs w:val="28"/>
          </w:rPr>
          <w:t xml:space="preserve"> Therefore, f</w:t>
        </w:r>
        <w:r w:rsidR="000E12F5" w:rsidRPr="005C029F">
          <w:rPr>
            <w:rFonts w:cs="Times New Roman"/>
            <w:szCs w:val="28"/>
          </w:rPr>
          <w:t xml:space="preserve">arming practitioners </w:t>
        </w:r>
        <w:r w:rsidR="000E12F5">
          <w:rPr>
            <w:rFonts w:cs="Times New Roman"/>
            <w:szCs w:val="28"/>
          </w:rPr>
          <w:t>may</w:t>
        </w:r>
        <w:r w:rsidR="000E12F5" w:rsidRPr="005C029F">
          <w:rPr>
            <w:rFonts w:cs="Times New Roman"/>
            <w:szCs w:val="28"/>
          </w:rPr>
          <w:t xml:space="preserve"> avoid practices that harm predators (e.g., chemical applications) during </w:t>
        </w:r>
        <w:r w:rsidR="000E12F5">
          <w:rPr>
            <w:rFonts w:cs="Times New Roman"/>
            <w:szCs w:val="28"/>
          </w:rPr>
          <w:t>this period</w:t>
        </w:r>
        <w:r w:rsidR="000E12F5" w:rsidRPr="005C029F">
          <w:rPr>
            <w:rFonts w:cs="Times New Roman"/>
            <w:szCs w:val="28"/>
          </w:rPr>
          <w:t xml:space="preserve"> to maintain healthy predator populations and </w:t>
        </w:r>
        <w:r w:rsidR="000E12F5">
          <w:rPr>
            <w:rFonts w:cs="Times New Roman"/>
            <w:szCs w:val="28"/>
          </w:rPr>
          <w:t xml:space="preserve">the </w:t>
        </w:r>
        <w:r w:rsidR="000E12F5" w:rsidRPr="005C029F">
          <w:rPr>
            <w:rFonts w:cs="Times New Roman"/>
            <w:szCs w:val="28"/>
          </w:rPr>
          <w:t>associated ecosystem services.</w:t>
        </w:r>
      </w:ins>
      <w:moveTo w:id="613" w:author="Gen-Chang Hsu" w:date="2024-08-25T23:21:00Z" w16du:dateUtc="2024-08-26T03:21:00Z">
        <w:r w:rsidR="00B0188B">
          <w:rPr>
            <w:rFonts w:cs="Times New Roman"/>
            <w:szCs w:val="28"/>
          </w:rPr>
          <w:t xml:space="preserve"> </w:t>
        </w:r>
        <w:r w:rsidR="00B0188B" w:rsidRPr="005C029F">
          <w:rPr>
            <w:rFonts w:cs="Times New Roman"/>
            <w:szCs w:val="28"/>
          </w:rPr>
          <w:t xml:space="preserve"> </w:t>
        </w:r>
      </w:moveTo>
      <w:moveToRangeEnd w:id="606"/>
      <w:commentRangeStart w:id="614"/>
      <w:del w:id="615" w:author="Gen-Chang Hsu" w:date="2024-08-25T23:20:00Z" w16du:dateUtc="2024-08-26T03:20:00Z">
        <w:r w:rsidR="00756659" w:rsidDel="00B0188B">
          <w:rPr>
            <w:rFonts w:cs="Times New Roman"/>
            <w:szCs w:val="28"/>
          </w:rPr>
          <w:delText xml:space="preserve">This may be because </w:delText>
        </w:r>
        <w:r w:rsidRPr="005C029F" w:rsidDel="00B0188B">
          <w:rPr>
            <w:rFonts w:cs="Times New Roman"/>
            <w:szCs w:val="28"/>
          </w:rPr>
          <w:delText xml:space="preserve">pest </w:delText>
        </w:r>
      </w:del>
      <w:del w:id="616" w:author="Gen-Chang Hsu" w:date="2024-08-25T23:19:00Z" w16du:dateUtc="2024-08-26T03:19:00Z">
        <w:r w:rsidRPr="005C029F" w:rsidDel="00B0188B">
          <w:rPr>
            <w:rFonts w:cs="Times New Roman"/>
            <w:szCs w:val="28"/>
          </w:rPr>
          <w:delText xml:space="preserve">populations </w:delText>
        </w:r>
      </w:del>
      <w:del w:id="617" w:author="Gen-Chang Hsu" w:date="2024-08-25T23:20:00Z" w16du:dateUtc="2024-08-26T03:20:00Z">
        <w:r w:rsidRPr="005C029F" w:rsidDel="00B0188B">
          <w:rPr>
            <w:rFonts w:cs="Times New Roman"/>
            <w:szCs w:val="28"/>
          </w:rPr>
          <w:delText>increased</w:delText>
        </w:r>
        <w:r w:rsidR="00B917D0" w:rsidRPr="005C029F" w:rsidDel="00B0188B">
          <w:rPr>
            <w:rFonts w:cs="Times New Roman"/>
            <w:szCs w:val="28"/>
          </w:rPr>
          <w:delText xml:space="preserve"> with</w:delText>
        </w:r>
        <w:r w:rsidRPr="005C029F" w:rsidDel="00B0188B">
          <w:rPr>
            <w:rFonts w:cs="Times New Roman"/>
            <w:szCs w:val="28"/>
          </w:rPr>
          <w:delText xml:space="preserve"> </w:delText>
        </w:r>
        <w:r w:rsidR="00B917D0" w:rsidRPr="005C029F" w:rsidDel="00B0188B">
          <w:rPr>
            <w:rFonts w:cs="Times New Roman"/>
            <w:szCs w:val="28"/>
          </w:rPr>
          <w:delText>rice development</w:delText>
        </w:r>
      </w:del>
      <w:del w:id="618" w:author="Gen-Chang Hsu" w:date="2024-08-25T23:19:00Z" w16du:dateUtc="2024-08-26T03:19:00Z">
        <w:r w:rsidR="00B917D0" w:rsidRPr="005C029F" w:rsidDel="00B0188B">
          <w:rPr>
            <w:rFonts w:cs="Times New Roman"/>
            <w:szCs w:val="28"/>
          </w:rPr>
          <w:delText xml:space="preserve"> </w:delText>
        </w:r>
        <w:r w:rsidRPr="005C029F" w:rsidDel="00B0188B">
          <w:rPr>
            <w:rFonts w:cs="Times New Roman"/>
            <w:szCs w:val="28"/>
          </w:rPr>
          <w:delText xml:space="preserve">and </w:delText>
        </w:r>
        <w:r w:rsidR="00E446BA" w:rsidRPr="005C029F" w:rsidDel="00B0188B">
          <w:rPr>
            <w:rFonts w:cs="Times New Roman"/>
            <w:szCs w:val="28"/>
          </w:rPr>
          <w:delText xml:space="preserve">eventually </w:delText>
        </w:r>
        <w:r w:rsidRPr="005C029F" w:rsidDel="00B0188B">
          <w:rPr>
            <w:rFonts w:cs="Times New Roman"/>
            <w:szCs w:val="28"/>
          </w:rPr>
          <w:delText>predominated</w:delText>
        </w:r>
      </w:del>
      <w:del w:id="619" w:author="Gen-Chang Hsu" w:date="2024-08-25T23:20:00Z" w16du:dateUtc="2024-08-26T03:20:00Z">
        <w:r w:rsidRPr="005C029F" w:rsidDel="00B0188B">
          <w:rPr>
            <w:rFonts w:cs="Times New Roman"/>
            <w:szCs w:val="28"/>
          </w:rPr>
          <w:delText xml:space="preserve">, leading to high pest consumption by </w:delText>
        </w:r>
        <w:r w:rsidR="00E446BA" w:rsidRPr="005C029F" w:rsidDel="00B0188B">
          <w:rPr>
            <w:rFonts w:cs="Times New Roman"/>
            <w:szCs w:val="28"/>
          </w:rPr>
          <w:delText xml:space="preserve">GAPs at </w:delText>
        </w:r>
        <w:r w:rsidR="00846CB7" w:rsidRPr="005C029F" w:rsidDel="00B0188B">
          <w:rPr>
            <w:rFonts w:cs="Times New Roman"/>
            <w:szCs w:val="28"/>
          </w:rPr>
          <w:delText>the flowering and ripening stages</w:delText>
        </w:r>
        <w:r w:rsidRPr="005C029F" w:rsidDel="00B0188B">
          <w:rPr>
            <w:rFonts w:cs="Times New Roman"/>
            <w:szCs w:val="28"/>
          </w:rPr>
          <w:delText>.</w:delText>
        </w:r>
      </w:del>
      <w:ins w:id="620" w:author="Gen-Chang Hsu" w:date="2024-08-25T23:20:00Z" w16du:dateUtc="2024-08-26T03:20:00Z">
        <w:r w:rsidR="00B0188B">
          <w:rPr>
            <w:rFonts w:cs="Times New Roman"/>
            <w:szCs w:val="28"/>
          </w:rPr>
          <w:t xml:space="preserve">Interestingly, rice herbivore </w:t>
        </w:r>
        <w:r w:rsidR="00B0188B">
          <w:rPr>
            <w:rFonts w:cs="Times New Roman"/>
            <w:szCs w:val="28"/>
          </w:rPr>
          <w:lastRenderedPageBreak/>
          <w:t xml:space="preserve">abundance did not increase significantly </w:t>
        </w:r>
      </w:ins>
      <w:ins w:id="621" w:author="Gen-Chang Hsu" w:date="2024-08-25T23:21:00Z" w16du:dateUtc="2024-08-26T03:21:00Z">
        <w:r w:rsidR="00B0188B">
          <w:rPr>
            <w:rFonts w:cs="Times New Roman"/>
            <w:szCs w:val="28"/>
          </w:rPr>
          <w:t>over the crop season</w:t>
        </w:r>
      </w:ins>
      <w:ins w:id="622" w:author="Gen-Chang Hsu" w:date="2024-08-25T23:20:00Z" w16du:dateUtc="2024-08-26T03:20:00Z">
        <w:r w:rsidR="00B0188B">
          <w:rPr>
            <w:rFonts w:cs="Times New Roman"/>
            <w:szCs w:val="28"/>
          </w:rPr>
          <w:t xml:space="preserve"> (Table S</w:t>
        </w:r>
      </w:ins>
      <w:ins w:id="623" w:author="Gen-Chang Hsu" w:date="2024-08-26T09:43:00Z" w16du:dateUtc="2024-08-26T13:43:00Z">
        <w:r w:rsidR="00337BFB">
          <w:rPr>
            <w:rFonts w:cs="Times New Roman"/>
            <w:szCs w:val="28"/>
          </w:rPr>
          <w:t>D</w:t>
        </w:r>
      </w:ins>
      <w:ins w:id="624" w:author="Gen-Chang Hsu" w:date="2024-08-25T23:20:00Z" w16du:dateUtc="2024-08-26T03:20:00Z">
        <w:r w:rsidR="00B0188B">
          <w:rPr>
            <w:rFonts w:cs="Times New Roman"/>
            <w:szCs w:val="28"/>
          </w:rPr>
          <w:t>).</w:t>
        </w:r>
      </w:ins>
      <w:ins w:id="625" w:author="Gen-Chang Hsu" w:date="2024-08-25T23:21:00Z" w16du:dateUtc="2024-08-26T03:21:00Z">
        <w:r w:rsidR="00B0188B">
          <w:rPr>
            <w:rFonts w:cs="Times New Roman"/>
            <w:szCs w:val="28"/>
          </w:rPr>
          <w:t xml:space="preserve"> </w:t>
        </w:r>
      </w:ins>
      <w:ins w:id="626" w:author="Gen-Chang Hsu" w:date="2024-08-25T23:23:00Z" w16du:dateUtc="2024-08-26T03:23:00Z">
        <w:r w:rsidR="00B0188B">
          <w:rPr>
            <w:rFonts w:cs="Times New Roman"/>
            <w:szCs w:val="28"/>
          </w:rPr>
          <w:t>Yet,</w:t>
        </w:r>
      </w:ins>
      <w:ins w:id="627" w:author="Gen-Chang Hsu" w:date="2024-08-25T23:21:00Z" w16du:dateUtc="2024-08-26T03:21:00Z">
        <w:r w:rsidR="00B0188B">
          <w:rPr>
            <w:rFonts w:cs="Times New Roman"/>
            <w:szCs w:val="28"/>
          </w:rPr>
          <w:t xml:space="preserve"> GAPs still consumed</w:t>
        </w:r>
      </w:ins>
      <w:ins w:id="628" w:author="Gen-Chang Hsu" w:date="2024-08-25T23:23:00Z" w16du:dateUtc="2024-08-26T03:23:00Z">
        <w:r w:rsidR="00B0188B">
          <w:rPr>
            <w:rFonts w:cs="Times New Roman"/>
            <w:szCs w:val="28"/>
          </w:rPr>
          <w:t xml:space="preserve"> increasing proportions of rice pests</w:t>
        </w:r>
      </w:ins>
      <w:ins w:id="629" w:author="Gen-Chang Hsu" w:date="2024-08-25T23:24:00Z" w16du:dateUtc="2024-08-26T03:24:00Z">
        <w:r w:rsidR="00B0188B">
          <w:rPr>
            <w:rFonts w:cs="Times New Roman"/>
            <w:szCs w:val="28"/>
          </w:rPr>
          <w:t xml:space="preserve"> at late crop stages</w:t>
        </w:r>
      </w:ins>
      <w:ins w:id="630" w:author="Gen-Chang Hsu" w:date="2024-08-25T23:23:00Z" w16du:dateUtc="2024-08-26T03:23:00Z">
        <w:r w:rsidR="00B0188B">
          <w:rPr>
            <w:rFonts w:cs="Times New Roman"/>
            <w:szCs w:val="28"/>
          </w:rPr>
          <w:t>, suggesting that prey preference may play a role in the</w:t>
        </w:r>
      </w:ins>
      <w:ins w:id="631" w:author="Gen-Chang Hsu" w:date="2024-08-25T23:24:00Z" w16du:dateUtc="2024-08-26T03:24:00Z">
        <w:r w:rsidR="00B0188B">
          <w:rPr>
            <w:rFonts w:cs="Times New Roman"/>
            <w:szCs w:val="28"/>
          </w:rPr>
          <w:t>ir feeding behavior</w:t>
        </w:r>
      </w:ins>
      <w:ins w:id="632" w:author="Gen-Chang Hsu" w:date="2024-08-25T23:21:00Z" w16du:dateUtc="2024-08-26T03:21:00Z">
        <w:r w:rsidR="00B0188B">
          <w:rPr>
            <w:rFonts w:cs="Times New Roman"/>
            <w:szCs w:val="28"/>
          </w:rPr>
          <w:t>.</w:t>
        </w:r>
      </w:ins>
      <w:commentRangeEnd w:id="614"/>
      <w:ins w:id="633" w:author="Gen-Chang Hsu" w:date="2024-08-25T23:29:00Z" w16du:dateUtc="2024-08-26T03:29:00Z">
        <w:r w:rsidR="00946776">
          <w:rPr>
            <w:rStyle w:val="CommentReference"/>
          </w:rPr>
          <w:commentReference w:id="614"/>
        </w:r>
      </w:ins>
      <w:del w:id="634" w:author="Gen-Chang Hsu" w:date="2024-08-25T23:25:00Z" w16du:dateUtc="2024-08-26T03:25:00Z">
        <w:r w:rsidRPr="005C029F" w:rsidDel="000E12F5">
          <w:rPr>
            <w:rFonts w:cs="Times New Roman"/>
            <w:szCs w:val="28"/>
          </w:rPr>
          <w:delText xml:space="preserve"> </w:delText>
        </w:r>
      </w:del>
      <w:del w:id="635" w:author="Gen-Chang Hsu" w:date="2024-08-25T23:20:00Z" w16du:dateUtc="2024-08-26T03:20:00Z">
        <w:r w:rsidR="00BD1373" w:rsidDel="00B0188B">
          <w:rPr>
            <w:rFonts w:cs="Times New Roman"/>
            <w:szCs w:val="28"/>
          </w:rPr>
          <w:delText xml:space="preserve"> </w:delText>
        </w:r>
      </w:del>
      <w:moveFromRangeStart w:id="636" w:author="Gen-Chang Hsu" w:date="2024-08-25T23:21:00Z" w:name="move175520522"/>
      <w:moveFrom w:id="637" w:author="Gen-Chang Hsu" w:date="2024-08-25T23:21:00Z" w16du:dateUtc="2024-08-26T03:21:00Z">
        <w:r w:rsidRPr="005C029F" w:rsidDel="00B0188B">
          <w:rPr>
            <w:rFonts w:cs="Times New Roman"/>
            <w:szCs w:val="28"/>
          </w:rPr>
          <w:t>These findings indicate a higher biocontrol value of predators when the crop production is most vulnerable to pest damage.</w:t>
        </w:r>
        <w:r w:rsidR="00BD1373" w:rsidDel="00B0188B">
          <w:rPr>
            <w:rFonts w:cs="Times New Roman"/>
            <w:szCs w:val="28"/>
          </w:rPr>
          <w:t xml:space="preserve"> </w:t>
        </w:r>
        <w:r w:rsidRPr="005C029F" w:rsidDel="00B0188B">
          <w:rPr>
            <w:rFonts w:cs="Times New Roman"/>
            <w:szCs w:val="28"/>
          </w:rPr>
          <w:t xml:space="preserve"> </w:t>
        </w:r>
      </w:moveFrom>
      <w:moveFromRangeEnd w:id="636"/>
      <w:del w:id="638" w:author="Gen-Chang Hsu" w:date="2024-08-25T23:25:00Z" w16du:dateUtc="2024-08-26T03:25:00Z">
        <w:r w:rsidRPr="005C029F" w:rsidDel="000E12F5">
          <w:rPr>
            <w:rFonts w:cs="Times New Roman"/>
            <w:szCs w:val="28"/>
          </w:rPr>
          <w:delText xml:space="preserve">Therefore, </w:delText>
        </w:r>
        <w:r w:rsidR="00A24F0A" w:rsidRPr="005C029F" w:rsidDel="000E12F5">
          <w:rPr>
            <w:rFonts w:cs="Times New Roman"/>
            <w:szCs w:val="28"/>
          </w:rPr>
          <w:delText xml:space="preserve">farming practitioners may want to avoid practices that harm predators (e.g., chemical applications) during </w:delText>
        </w:r>
        <w:r w:rsidR="001225DD" w:rsidDel="000E12F5">
          <w:rPr>
            <w:rFonts w:cs="Times New Roman"/>
            <w:szCs w:val="28"/>
          </w:rPr>
          <w:delText>this period</w:delText>
        </w:r>
        <w:r w:rsidR="00A24F0A" w:rsidRPr="005C029F" w:rsidDel="000E12F5">
          <w:rPr>
            <w:rFonts w:cs="Times New Roman"/>
            <w:szCs w:val="28"/>
          </w:rPr>
          <w:delText xml:space="preserve"> to maintain healthy predator populations and associated ecosystem services.</w:delText>
        </w:r>
      </w:del>
    </w:p>
    <w:p w14:paraId="17D13A0D" w14:textId="241C5325"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our </w:t>
      </w:r>
      <w:del w:id="639" w:author="Gen-Chang Hsu" w:date="2024-08-25T23:30:00Z" w16du:dateUtc="2024-08-26T03:30:00Z">
        <w:r w:rsidRPr="005C029F" w:rsidDel="00413624">
          <w:rPr>
            <w:rFonts w:cs="Times New Roman"/>
            <w:szCs w:val="28"/>
          </w:rPr>
          <w:delText xml:space="preserve">beta regression </w:delText>
        </w:r>
      </w:del>
      <w:r w:rsidRPr="005C029F">
        <w:rPr>
          <w:rFonts w:cs="Times New Roman"/>
          <w:szCs w:val="28"/>
        </w:rPr>
        <w:t>model</w:t>
      </w:r>
      <w:ins w:id="640" w:author="Gen-Chang Hsu" w:date="2024-08-25T23:30:00Z" w16du:dateUtc="2024-08-26T03:30:00Z">
        <w:r w:rsidR="00413624">
          <w:rPr>
            <w:rFonts w:cs="Times New Roman"/>
            <w:szCs w:val="28"/>
          </w:rPr>
          <w:t xml:space="preserve"> results</w:t>
        </w:r>
      </w:ins>
      <w:del w:id="641" w:author="Gen-Chang Hsu" w:date="2024-08-25T23:30:00Z" w16du:dateUtc="2024-08-26T03:30:00Z">
        <w:r w:rsidR="007D2510" w:rsidDel="00413624">
          <w:rPr>
            <w:rFonts w:cs="Times New Roman"/>
            <w:szCs w:val="28"/>
          </w:rPr>
          <w:delText>s</w:delText>
        </w:r>
      </w:del>
      <w:r w:rsidRPr="005C029F">
        <w:rPr>
          <w:rFonts w:cs="Times New Roman"/>
          <w:szCs w:val="28"/>
        </w:rPr>
        <w:t xml:space="preserve"> suggest </w:t>
      </w:r>
      <w:r w:rsidR="00746FDC" w:rsidRPr="005C029F">
        <w:rPr>
          <w:rFonts w:cs="Times New Roman"/>
          <w:szCs w:val="28"/>
        </w:rPr>
        <w:t xml:space="preserve">no such correlation between </w:t>
      </w:r>
      <w:ins w:id="642" w:author="Gen-Chang Hsu" w:date="2024-08-25T23:30:00Z" w16du:dateUtc="2024-08-26T03:30:00Z">
        <w:r w:rsidR="00413624">
          <w:rPr>
            <w:rFonts w:cs="Times New Roman"/>
            <w:szCs w:val="28"/>
          </w:rPr>
          <w:t xml:space="preserve">the relative abundance of </w:t>
        </w:r>
      </w:ins>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w:t>
      </w:r>
      <w:ins w:id="643" w:author="Gen-Chang Hsu" w:date="2024-08-25T23:30:00Z" w16du:dateUtc="2024-08-26T03:30:00Z">
        <w:r w:rsidR="00413624">
          <w:rPr>
            <w:rFonts w:cs="Times New Roman"/>
            <w:szCs w:val="28"/>
          </w:rPr>
          <w:t xml:space="preserve">pest consumption by </w:t>
        </w:r>
      </w:ins>
      <w:r w:rsidRPr="005C029F">
        <w:rPr>
          <w:rFonts w:cs="Times New Roman"/>
          <w:szCs w:val="28"/>
        </w:rPr>
        <w:t xml:space="preserve">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ins w:id="644" w:author="Gen-Chang Hsu" w:date="2024-08-25T23:31:00Z" w16du:dateUtc="2024-08-26T03:31:00Z">
        <w:r w:rsidR="00D35B81">
          <w:rPr>
            <w:rFonts w:cs="Times New Roman"/>
            <w:szCs w:val="28"/>
          </w:rPr>
          <w:t xml:space="preserve"> </w:t>
        </w:r>
      </w:ins>
      <w:del w:id="645" w:author="Gen-Chang Hsu" w:date="2024-08-25T23:31:00Z" w16du:dateUtc="2024-08-26T03:31:00Z">
        <w:r w:rsidR="00CC061C" w:rsidDel="00D35B81">
          <w:rPr>
            <w:rFonts w:cs="Times New Roman"/>
            <w:szCs w:val="28"/>
          </w:rPr>
          <w:delText xml:space="preserve"> likely</w:delText>
        </w:r>
        <w:r w:rsidR="003B6989" w:rsidRPr="005C029F" w:rsidDel="00D35B81">
          <w:rPr>
            <w:rFonts w:cs="Times New Roman"/>
            <w:szCs w:val="28"/>
          </w:rPr>
          <w:delText xml:space="preserve"> </w:delText>
        </w:r>
      </w:del>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w:t>
      </w:r>
      <w:ins w:id="646" w:author="Gen-Chang Hsu" w:date="2024-08-25T23:31:00Z" w16du:dateUtc="2024-08-26T03:31:00Z">
        <w:r w:rsidR="00D35B81">
          <w:rPr>
            <w:rFonts w:cs="Times New Roman"/>
            <w:szCs w:val="28"/>
          </w:rPr>
          <w:t xml:space="preserve"> likely</w:t>
        </w:r>
      </w:ins>
      <w:r w:rsidR="003B6989" w:rsidRPr="005C029F">
        <w:rPr>
          <w:rFonts w:cs="Times New Roman"/>
          <w:szCs w:val="28"/>
        </w:rPr>
        <w:t xml:space="preserve">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in pest consumption by GAPs</w:t>
      </w:r>
      <w:del w:id="647" w:author="Gen-Chang Hsu" w:date="2024-08-25T22:29:00Z" w16du:dateUtc="2024-08-26T02:29:00Z">
        <w:r w:rsidR="009B6D01" w:rsidDel="008105A0">
          <w:rPr>
            <w:rFonts w:cs="Times New Roman"/>
            <w:szCs w:val="28"/>
          </w:rPr>
          <w:delText xml:space="preserve"> </w:delText>
        </w:r>
      </w:del>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49A7EA9D" w14:textId="77777777" w:rsidR="007811BB" w:rsidRDefault="00DD4E15" w:rsidP="00FE6BE4">
      <w:pPr>
        <w:spacing w:after="0" w:line="480" w:lineRule="auto"/>
        <w:ind w:firstLine="720"/>
        <w:jc w:val="left"/>
        <w:rPr>
          <w:ins w:id="648" w:author="Gen-Chang Hsu" w:date="2024-08-25T22:29:00Z" w16du:dateUtc="2024-08-26T02:29:00Z"/>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lastRenderedPageBreak/>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p>
    <w:p w14:paraId="3D85A679" w14:textId="5C83DC51" w:rsidR="005B0566" w:rsidRPr="005C029F" w:rsidRDefault="00DD4E15" w:rsidP="00FE6BE4">
      <w:pPr>
        <w:spacing w:after="0" w:line="480" w:lineRule="auto"/>
        <w:ind w:firstLine="720"/>
        <w:jc w:val="left"/>
        <w:rPr>
          <w:rFonts w:cs="Times New Roman"/>
          <w:szCs w:val="28"/>
        </w:rPr>
      </w:pP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proofErr w:type="spellStart"/>
      <w:r w:rsidR="00136B3C" w:rsidRPr="005C029F">
        <w:rPr>
          <w:rFonts w:cs="Times New Roman"/>
          <w:szCs w:val="28"/>
        </w:rPr>
        <w:t>GAPs’</w:t>
      </w:r>
      <w:proofErr w:type="spellEnd"/>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w:t>
      </w:r>
      <w:r w:rsidRPr="005C029F">
        <w:rPr>
          <w:rFonts w:cs="Times New Roman"/>
        </w:rPr>
        <w:lastRenderedPageBreak/>
        <w:t xml:space="preserve">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508D9E32" w:rsidR="00552C5D" w:rsidRDefault="00552C5D" w:rsidP="00E02C50">
      <w:pPr>
        <w:jc w:val="left"/>
        <w:rPr>
          <w:rFonts w:cs="Times New Roman"/>
          <w:b/>
        </w:rPr>
      </w:pPr>
      <w:commentRangeStart w:id="649"/>
      <w:r>
        <w:rPr>
          <w:rFonts w:cs="Times New Roman"/>
          <w:b/>
        </w:rPr>
        <w:lastRenderedPageBreak/>
        <w:t>Tables</w:t>
      </w:r>
      <w:commentRangeEnd w:id="649"/>
      <w:r w:rsidR="00321E47">
        <w:rPr>
          <w:rStyle w:val="CommentReference"/>
        </w:rPr>
        <w:commentReference w:id="649"/>
      </w:r>
      <w:del w:id="650" w:author="Gen-Chang Hsu" w:date="2024-08-25T20:28:00Z" w16du:dateUtc="2024-08-26T00:28:00Z">
        <w:r w:rsidDel="00FA0A56">
          <w:rPr>
            <w:rFonts w:cs="Times New Roman"/>
            <w:b/>
          </w:rPr>
          <w:delText xml:space="preserve"> with captions</w:delText>
        </w:r>
      </w:del>
    </w:p>
    <w:p w14:paraId="2798757A" w14:textId="5AE4EA9F" w:rsidR="00552C5D" w:rsidDel="00653A24" w:rsidRDefault="00552C5D" w:rsidP="00E02C50">
      <w:pPr>
        <w:jc w:val="left"/>
        <w:rPr>
          <w:del w:id="651" w:author="Gen-Chang Hsu" w:date="2024-08-25T20:28:00Z" w16du:dateUtc="2024-08-26T00:28:00Z"/>
          <w:rFonts w:cs="Times New Roman"/>
          <w:b/>
        </w:rPr>
      </w:pPr>
    </w:p>
    <w:p w14:paraId="74A57EEA" w14:textId="5E29A9A8"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del w:id="652" w:author="Gen-Chang Hsu" w:date="2024-08-25T20:54:00Z" w16du:dateUtc="2024-08-26T00:54:00Z">
        <w:r w:rsidRPr="00BB0BA4" w:rsidDel="00CC51F8">
          <w:rPr>
            <w:rFonts w:cs="Times New Roman"/>
          </w:rPr>
          <w:delText xml:space="preserve">Statistical results from </w:delText>
        </w:r>
      </w:del>
      <w:r w:rsidR="0079439C">
        <w:rPr>
          <w:rFonts w:cs="Times New Roman"/>
        </w:rPr>
        <w:t>GLM</w:t>
      </w:r>
      <w:r w:rsidR="00E42155">
        <w:rPr>
          <w:rFonts w:cs="Times New Roman"/>
        </w:rPr>
        <w:t>M</w:t>
      </w:r>
      <w:r w:rsidR="0079439C">
        <w:rPr>
          <w:rFonts w:cs="Times New Roman"/>
        </w:rPr>
        <w:t xml:space="preserve"> </w:t>
      </w:r>
      <w:ins w:id="653" w:author="Gen-Chang Hsu" w:date="2024-08-25T20:54:00Z" w16du:dateUtc="2024-08-26T00:54:00Z">
        <w:r w:rsidR="00CC51F8">
          <w:rPr>
            <w:rFonts w:cs="Times New Roman"/>
          </w:rPr>
          <w:t xml:space="preserve">results </w:t>
        </w:r>
      </w:ins>
      <w:del w:id="654" w:author="Gen-Chang Hsu" w:date="2024-08-25T20:54:00Z" w16du:dateUtc="2024-08-26T00:54:00Z">
        <w:r w:rsidRPr="005C029F" w:rsidDel="00CC51F8">
          <w:rPr>
            <w:rFonts w:cs="Times New Roman"/>
          </w:rPr>
          <w:delText xml:space="preserve">beta regression models </w:delText>
        </w:r>
      </w:del>
      <w:r>
        <w:rPr>
          <w:rFonts w:cs="Times New Roman"/>
        </w:rPr>
        <w:t>fo</w:t>
      </w:r>
      <w:ins w:id="655" w:author="Gen-Chang Hsu" w:date="2024-08-25T20:54:00Z" w16du:dateUtc="2024-08-26T00:54:00Z">
        <w:r w:rsidR="009E76CE">
          <w:rPr>
            <w:rFonts w:cs="Times New Roman"/>
          </w:rPr>
          <w:t>r</w:t>
        </w:r>
      </w:ins>
      <w:del w:id="656" w:author="Gen-Chang Hsu" w:date="2024-08-25T20:54:00Z" w16du:dateUtc="2024-08-26T00:54:00Z">
        <w:r w:rsidDel="009E76CE">
          <w:rPr>
            <w:rFonts w:cs="Times New Roman"/>
          </w:rPr>
          <w:delText>r examining</w:delText>
        </w:r>
      </w:del>
      <w:r>
        <w:rPr>
          <w:rFonts w:cs="Times New Roman"/>
        </w:rPr>
        <w:t xml:space="preserve"> the effects of </w:t>
      </w:r>
      <w:ins w:id="657" w:author="Gen-Chang Hsu" w:date="2024-08-25T20:54:00Z" w16du:dateUtc="2024-08-26T00:54:00Z">
        <w:r w:rsidR="009E76CE">
          <w:rPr>
            <w:rFonts w:cs="Times New Roman"/>
          </w:rPr>
          <w:t xml:space="preserve">various </w:t>
        </w:r>
      </w:ins>
      <w:del w:id="658" w:author="Gen-Chang Hsu" w:date="2024-08-25T20:54:00Z" w16du:dateUtc="2024-08-26T00:54:00Z">
        <w:r w:rsidDel="009E76CE">
          <w:rPr>
            <w:rFonts w:cs="Times New Roman"/>
          </w:rPr>
          <w:delText>abiotic and biotic</w:delText>
        </w:r>
      </w:del>
      <w:ins w:id="659" w:author="Gen-Chang Hsu" w:date="2024-08-25T20:54:00Z" w16du:dateUtc="2024-08-26T00:54:00Z">
        <w:r w:rsidR="009E76CE">
          <w:rPr>
            <w:rFonts w:cs="Times New Roman"/>
          </w:rPr>
          <w:t>farm</w:t>
        </w:r>
      </w:ins>
      <w:r>
        <w:rPr>
          <w:rFonts w:cs="Times New Roman"/>
        </w:rPr>
        <w:t xml:space="preserve">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660"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proofErr w:type="spellStart"/>
            <w:r>
              <w:rPr>
                <w:rFonts w:cs="Times New Roman"/>
                <w:b w:val="0"/>
                <w:i/>
                <w:color w:val="auto"/>
                <w:sz w:val="22"/>
              </w:rPr>
              <w:t>d.f.</w:t>
            </w:r>
            <w:proofErr w:type="spellEnd"/>
          </w:p>
        </w:tc>
        <w:tc>
          <w:tcPr>
            <w:tcW w:w="1426" w:type="dxa"/>
            <w:shd w:val="clear" w:color="auto" w:fill="auto"/>
            <w:vAlign w:val="center"/>
          </w:tcPr>
          <w:p w14:paraId="79097C4C" w14:textId="09F96CA8"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Change w:id="661"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χ</w:t>
            </w:r>
            <w:r>
              <w:rPr>
                <w:rFonts w:cs="Times New Roman"/>
                <w:b w:val="0"/>
                <w:color w:val="auto"/>
                <w:sz w:val="22"/>
                <w:vertAlign w:val="superscript"/>
              </w:rPr>
              <w:t>2</w:t>
            </w:r>
          </w:p>
        </w:tc>
        <w:tc>
          <w:tcPr>
            <w:tcW w:w="1417" w:type="dxa"/>
            <w:shd w:val="clear" w:color="auto" w:fill="auto"/>
            <w:vAlign w:val="center"/>
          </w:tcPr>
          <w:p w14:paraId="7BF2617F" w14:textId="40CA2C3E"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662"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commentRangeStart w:id="663"/>
      <w:r w:rsidRPr="00E02C50">
        <w:rPr>
          <w:rFonts w:cs="Times New Roman"/>
          <w:b/>
        </w:rPr>
        <w:lastRenderedPageBreak/>
        <w:t>Table 2.</w:t>
      </w:r>
      <w:commentRangeEnd w:id="663"/>
      <w:r w:rsidR="00321E47">
        <w:rPr>
          <w:rStyle w:val="CommentReference"/>
        </w:rPr>
        <w:commentReference w:id="663"/>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6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6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6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6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6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6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commentRangeStart w:id="670"/>
      <w:r w:rsidRPr="00E02C50">
        <w:rPr>
          <w:rFonts w:cs="Times New Roman"/>
          <w:b/>
        </w:rPr>
        <w:lastRenderedPageBreak/>
        <w:t>Table 3.</w:t>
      </w:r>
      <w:commentRangeEnd w:id="670"/>
      <w:r w:rsidR="00321E47">
        <w:rPr>
          <w:rStyle w:val="CommentReference"/>
        </w:rPr>
        <w:commentReference w:id="670"/>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7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7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67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7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7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7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7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7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7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commentRangeStart w:id="680"/>
      <w:r w:rsidRPr="00E42155">
        <w:rPr>
          <w:rFonts w:cs="Times New Roman"/>
          <w:b/>
          <w:szCs w:val="24"/>
        </w:rPr>
        <w:lastRenderedPageBreak/>
        <w:t>Figure</w:t>
      </w:r>
      <w:r w:rsidR="002C00BE" w:rsidRPr="00E42155">
        <w:rPr>
          <w:rFonts w:cs="Times New Roman"/>
          <w:b/>
          <w:szCs w:val="24"/>
        </w:rPr>
        <w:t>s</w:t>
      </w:r>
      <w:commentRangeEnd w:id="680"/>
      <w:r w:rsidR="00321E47">
        <w:rPr>
          <w:rStyle w:val="CommentReference"/>
        </w:rPr>
        <w:commentReference w:id="680"/>
      </w:r>
    </w:p>
    <w:p w14:paraId="70DF5B3B" w14:textId="33A83A75" w:rsidR="00E42155" w:rsidRPr="00DF0325" w:rsidDel="008B50DD" w:rsidRDefault="00E42155" w:rsidP="00DF0325">
      <w:pPr>
        <w:jc w:val="left"/>
        <w:rPr>
          <w:del w:id="681" w:author="Gen-Chang Hsu" w:date="2024-08-25T20:28:00Z" w16du:dateUtc="2024-08-26T00:28:00Z"/>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682" w:author="Gen-Chang Hsu" w:date="2024-08-22T15:09:00Z" w16du:dateUtc="2024-08-22T19:09:00Z">
        <w:r w:rsidR="005A405B">
          <w:rPr>
            <w:rFonts w:cs="Times New Roman"/>
          </w:rPr>
          <w:t xml:space="preserve"> </w:t>
        </w:r>
        <w:r w:rsidR="005A405B" w:rsidRPr="005C029F">
          <w:rPr>
            <w:rFonts w:cs="Times New Roman"/>
          </w:rPr>
          <w:t xml:space="preserve">(mean ± SE) </w:t>
        </w:r>
      </w:ins>
      <w:del w:id="683"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684"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3C92E444" w:rsidR="00D07886" w:rsidRPr="009169F5" w:rsidRDefault="00D07886">
      <w:pPr>
        <w:spacing w:line="480" w:lineRule="auto"/>
        <w:jc w:val="left"/>
        <w:rPr>
          <w:ins w:id="685" w:author="Gen-Chang Hsu" w:date="2024-08-25T00:11:00Z" w16du:dateUtc="2024-08-25T04:11:00Z"/>
          <w:rFonts w:cs="Times New Roman"/>
        </w:rPr>
        <w:pPrChange w:id="686" w:author="Gen-Chang Hsu" w:date="2024-08-25T00:12:00Z" w16du:dateUtc="2024-08-25T04:12:00Z">
          <w:pPr>
            <w:jc w:val="left"/>
          </w:pPr>
        </w:pPrChange>
      </w:pPr>
      <w:commentRangeStart w:id="687"/>
      <w:ins w:id="688" w:author="Gen-Chang Hsu" w:date="2024-08-25T00:10:00Z" w16du:dateUtc="2024-08-25T04:10:00Z">
        <w:r w:rsidRPr="00D07886">
          <w:rPr>
            <w:rFonts w:cs="Times New Roman"/>
            <w:b/>
            <w:bCs/>
            <w:rPrChange w:id="689" w:author="Gen-Chang Hsu" w:date="2024-08-25T00:11:00Z" w16du:dateUtc="2024-08-25T04:11:00Z">
              <w:rPr>
                <w:rFonts w:cs="Times New Roman"/>
              </w:rPr>
            </w:rPrChange>
          </w:rPr>
          <w:t xml:space="preserve">Figure </w:t>
        </w:r>
      </w:ins>
      <w:ins w:id="690" w:author="Gen-Chang Hsu" w:date="2024-08-26T09:52:00Z" w16du:dateUtc="2024-08-26T13:52:00Z">
        <w:r w:rsidR="00D35A16">
          <w:rPr>
            <w:rFonts w:cs="Times New Roman"/>
            <w:b/>
            <w:bCs/>
          </w:rPr>
          <w:t>A</w:t>
        </w:r>
      </w:ins>
      <w:ins w:id="691" w:author="Gen-Chang Hsu" w:date="2024-08-25T00:10:00Z" w16du:dateUtc="2024-08-25T04:10:00Z">
        <w:r w:rsidRPr="00D07886">
          <w:rPr>
            <w:rFonts w:cs="Times New Roman"/>
            <w:b/>
            <w:bCs/>
            <w:rPrChange w:id="692" w:author="Gen-Chang Hsu" w:date="2024-08-25T00:11:00Z" w16du:dateUtc="2024-08-25T04:11:00Z">
              <w:rPr>
                <w:rFonts w:cs="Times New Roman"/>
              </w:rPr>
            </w:rPrChange>
          </w:rPr>
          <w:t>.</w:t>
        </w:r>
      </w:ins>
      <w:commentRangeEnd w:id="687"/>
      <w:ins w:id="693" w:author="Gen-Chang Hsu" w:date="2024-08-26T21:23:00Z" w16du:dateUtc="2024-08-27T01:23:00Z">
        <w:r w:rsidR="003957BC">
          <w:rPr>
            <w:rStyle w:val="CommentReference"/>
          </w:rPr>
          <w:commentReference w:id="687"/>
        </w:r>
      </w:ins>
      <w:ins w:id="694" w:author="Gen-Chang Hsu" w:date="2024-08-25T00:10:00Z" w16du:dateUtc="2024-08-25T04:10:00Z">
        <w:r w:rsidRPr="00D07886">
          <w:rPr>
            <w:rFonts w:cs="Times New Roman"/>
            <w:b/>
            <w:bCs/>
            <w:rPrChange w:id="695" w:author="Gen-Chang Hsu" w:date="2024-08-25T00:11:00Z" w16du:dateUtc="2024-08-25T04:11:00Z">
              <w:rPr>
                <w:rFonts w:cs="Times New Roman"/>
              </w:rPr>
            </w:rPrChange>
          </w:rPr>
          <w:t xml:space="preserve"> </w:t>
        </w:r>
      </w:ins>
      <w:ins w:id="696"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samples were assigned to three prey guilds (rice herbivore, tourist herbivore, and detritivore) and </w:t>
        </w:r>
        <w:r w:rsidRPr="009169F5">
          <w:rPr>
            <w:rFonts w:cs="Times New Roman"/>
          </w:rPr>
          <w:lastRenderedPageBreak/>
          <w:t>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pPr>
        <w:spacing w:after="0" w:line="480" w:lineRule="auto"/>
        <w:jc w:val="left"/>
        <w:rPr>
          <w:rFonts w:cs="Times New Roman"/>
          <w:b/>
          <w:bCs/>
          <w:rPrChange w:id="697" w:author="Gen-Chang Hsu" w:date="2024-08-25T00:11:00Z" w16du:dateUtc="2024-08-25T04:11:00Z">
            <w:rPr>
              <w:rFonts w:cs="Times New Roman"/>
            </w:rPr>
          </w:rPrChange>
        </w:rPr>
        <w:pPrChange w:id="698" w:author="Gen-Chang Hsu" w:date="2024-08-25T00:12:00Z" w16du:dateUtc="2024-08-25T04:12:00Z">
          <w:pPr>
            <w:spacing w:after="0" w:line="240" w:lineRule="auto"/>
            <w:jc w:val="left"/>
          </w:pPr>
        </w:pPrChange>
      </w:pPr>
      <w:r w:rsidRPr="00D07886">
        <w:rPr>
          <w:rFonts w:cs="Times New Roman"/>
          <w:b/>
          <w:bCs/>
          <w:rPrChange w:id="699"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700" w:author="Gen-Chang Hsu" w:date="2024-08-23T12:40:00Z" w16du:dateUtc="2024-08-23T16:40:00Z"/>
          <w:rFonts w:cs="Times New Roman"/>
          <w:color w:val="FF0000"/>
        </w:rPr>
      </w:pPr>
      <w:ins w:id="701" w:author="Gen-Chang Hsu" w:date="2024-08-23T12:40:00Z" w16du:dateUtc="2024-08-23T16:40:00Z">
        <w:r>
          <w:rPr>
            <w:rFonts w:cs="Times New Roman"/>
            <w:color w:val="FF0000"/>
          </w:rPr>
          <w:br w:type="page"/>
        </w:r>
      </w:ins>
    </w:p>
    <w:p w14:paraId="07E01112" w14:textId="09E0BBE7" w:rsidR="00946B03" w:rsidRPr="005E2BBD" w:rsidRDefault="00AB2F67">
      <w:pPr>
        <w:jc w:val="left"/>
        <w:rPr>
          <w:ins w:id="702" w:author="Gen-Chang Hsu" w:date="2024-08-25T00:11:00Z" w16du:dateUtc="2024-08-25T04:11:00Z"/>
          <w:rFonts w:cs="Times New Roman"/>
          <w:b/>
          <w:bCs/>
          <w:rPrChange w:id="703" w:author="Gen-Chang Hsu" w:date="2024-08-25T00:12:00Z" w16du:dateUtc="2024-08-25T04:12:00Z">
            <w:rPr>
              <w:ins w:id="704" w:author="Gen-Chang Hsu" w:date="2024-08-25T00:11:00Z" w16du:dateUtc="2024-08-25T04:11:00Z"/>
              <w:rFonts w:cs="Times New Roman"/>
              <w:color w:val="FF0000"/>
            </w:rPr>
          </w:rPrChange>
        </w:rPr>
        <w:pPrChange w:id="705" w:author="Gen-Chang Hsu" w:date="2024-08-25T00:12:00Z" w16du:dateUtc="2024-08-25T04:12:00Z">
          <w:pPr>
            <w:jc w:val="center"/>
          </w:pPr>
        </w:pPrChange>
      </w:pPr>
      <w:commentRangeStart w:id="706"/>
      <w:ins w:id="707" w:author="Gen-Chang Hsu" w:date="2024-08-25T00:12:00Z" w16du:dateUtc="2024-08-25T04:12:00Z">
        <w:r w:rsidRPr="005E2BBD">
          <w:rPr>
            <w:rFonts w:cs="Times New Roman"/>
            <w:b/>
            <w:bCs/>
            <w:rPrChange w:id="708" w:author="Gen-Chang Hsu" w:date="2024-08-25T00:12:00Z" w16du:dateUtc="2024-08-25T04:12:00Z">
              <w:rPr>
                <w:rFonts w:cs="Times New Roman"/>
                <w:color w:val="FF0000"/>
              </w:rPr>
            </w:rPrChange>
          </w:rPr>
          <w:lastRenderedPageBreak/>
          <w:t xml:space="preserve">Figure </w:t>
        </w:r>
      </w:ins>
      <w:ins w:id="709" w:author="Gen-Chang Hsu" w:date="2024-08-26T09:51:00Z" w16du:dateUtc="2024-08-26T13:51:00Z">
        <w:r w:rsidR="00D35A16">
          <w:rPr>
            <w:rFonts w:cs="Times New Roman"/>
            <w:b/>
            <w:bCs/>
          </w:rPr>
          <w:t>A</w:t>
        </w:r>
      </w:ins>
      <w:ins w:id="710" w:author="Gen-Chang Hsu" w:date="2024-08-25T00:12:00Z" w16du:dateUtc="2024-08-25T04:12:00Z">
        <w:r w:rsidR="005E2BBD">
          <w:rPr>
            <w:rFonts w:cs="Times New Roman"/>
            <w:b/>
            <w:bCs/>
          </w:rPr>
          <w:t>.</w:t>
        </w:r>
      </w:ins>
      <w:commentRangeEnd w:id="706"/>
      <w:ins w:id="711" w:author="Gen-Chang Hsu" w:date="2024-08-26T21:24:00Z" w16du:dateUtc="2024-08-27T01:24:00Z">
        <w:r w:rsidR="003957BC">
          <w:rPr>
            <w:rStyle w:val="CommentReference"/>
          </w:rPr>
          <w:commentReference w:id="706"/>
        </w:r>
      </w:ins>
    </w:p>
    <w:p w14:paraId="739298B8" w14:textId="4DD8B531" w:rsidR="00AB2F67" w:rsidRDefault="00AB2F67">
      <w:pPr>
        <w:jc w:val="center"/>
        <w:rPr>
          <w:ins w:id="712" w:author="Gen-Chang Hsu" w:date="2024-08-23T12:40:00Z" w16du:dateUtc="2024-08-23T16:40:00Z"/>
          <w:rFonts w:cs="Times New Roman"/>
          <w:color w:val="FF0000"/>
        </w:rPr>
        <w:pPrChange w:id="713" w:author="Gen-Chang Hsu" w:date="2024-08-24T23:52:00Z" w16du:dateUtc="2024-08-25T03:52:00Z">
          <w:pPr>
            <w:jc w:val="left"/>
          </w:pPr>
        </w:pPrChange>
      </w:pPr>
      <w:ins w:id="714" w:author="Gen-Chang Hsu" w:date="2024-08-25T00:11:00Z" w16du:dateUtc="2024-08-25T04:11:00Z">
        <w:r>
          <w:rPr>
            <w:rFonts w:cs="Times New Roman"/>
            <w:noProof/>
            <w:color w:val="FF0000"/>
          </w:rPr>
          <w:drawing>
            <wp:inline distT="0" distB="0" distL="0" distR="0" wp14:anchorId="0DABF63D" wp14:editId="3CFDC44D">
              <wp:extent cx="5943600" cy="5379720"/>
              <wp:effectExtent l="0" t="0" r="0" b="0"/>
              <wp:docPr id="8423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7124" name="Picture 842317124"/>
                      <pic:cNvPicPr/>
                    </pic:nvPicPr>
                    <pic:blipFill rotWithShape="1">
                      <a:blip r:embed="rId15">
                        <a:extLst>
                          <a:ext uri="{28A0092B-C50C-407E-A947-70E740481C1C}">
                            <a14:useLocalDpi xmlns:a14="http://schemas.microsoft.com/office/drawing/2010/main" val="0"/>
                          </a:ext>
                        </a:extLst>
                      </a:blip>
                      <a:srcRect t="1" b="49054"/>
                      <a:stretch/>
                    </pic:blipFill>
                    <pic:spPr bwMode="auto">
                      <a:xfrm>
                        <a:off x="0" y="0"/>
                        <a:ext cx="5943600" cy="5379720"/>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pPr>
        <w:jc w:val="left"/>
        <w:rPr>
          <w:rFonts w:cs="Times New Roman"/>
          <w:rPrChange w:id="715" w:author="Gen-Chang Hsu" w:date="2024-08-25T00:10:00Z" w16du:dateUtc="2024-08-25T04:10:00Z">
            <w:rPr>
              <w:rFonts w:cs="Times New Roman"/>
              <w:color w:val="FF0000"/>
            </w:rPr>
          </w:rPrChange>
        </w:rPr>
        <w:pPrChange w:id="716"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2BCDFF44" w14:textId="77777777" w:rsidR="00B61827" w:rsidRDefault="00D63038" w:rsidP="00B61827">
      <w:pPr>
        <w:pStyle w:val="CommentText"/>
        <w:jc w:val="left"/>
      </w:pPr>
      <w:r>
        <w:rPr>
          <w:rStyle w:val="CommentReference"/>
        </w:rPr>
        <w:annotationRef/>
      </w:r>
      <w:r w:rsidR="00B61827">
        <w:t>The word count is 7,000 inclusive of all parts and we are now beyond this limit. I think what we can do (in this order) are:</w:t>
      </w:r>
    </w:p>
    <w:p w14:paraId="18C69DCF" w14:textId="77777777" w:rsidR="00B61827" w:rsidRDefault="00B61827" w:rsidP="00B61827">
      <w:pPr>
        <w:pStyle w:val="CommentText"/>
        <w:jc w:val="left"/>
      </w:pPr>
    </w:p>
    <w:p w14:paraId="16A0DA54" w14:textId="77777777" w:rsidR="00B61827" w:rsidRDefault="00B61827" w:rsidP="00B61827">
      <w:pPr>
        <w:pStyle w:val="CommentText"/>
        <w:numPr>
          <w:ilvl w:val="0"/>
          <w:numId w:val="13"/>
        </w:numPr>
        <w:jc w:val="left"/>
      </w:pPr>
      <w:r>
        <w:t>Move Table 2 and 3 to the supplementary information.</w:t>
      </w:r>
    </w:p>
    <w:p w14:paraId="33E490F9" w14:textId="77777777" w:rsidR="00B61827" w:rsidRDefault="00B61827" w:rsidP="00B61827">
      <w:pPr>
        <w:pStyle w:val="CommentText"/>
        <w:numPr>
          <w:ilvl w:val="0"/>
          <w:numId w:val="13"/>
        </w:numPr>
        <w:jc w:val="left"/>
      </w:pPr>
      <w:r>
        <w:t>Cut references.</w:t>
      </w:r>
    </w:p>
    <w:p w14:paraId="3552FE55" w14:textId="77777777" w:rsidR="00B61827" w:rsidRDefault="00B61827" w:rsidP="00B61827">
      <w:pPr>
        <w:pStyle w:val="CommentText"/>
        <w:numPr>
          <w:ilvl w:val="0"/>
          <w:numId w:val="13"/>
        </w:numPr>
        <w:jc w:val="left"/>
      </w:pPr>
      <w:r>
        <w:t>Trim some contents in the main text.</w:t>
      </w:r>
    </w:p>
  </w:comment>
  <w:comment w:id="1" w:author="Gen-Chang Hsu" w:date="2024-08-22T21:02:00Z" w:initials="GH">
    <w:p w14:paraId="7174D545" w14:textId="594A3EB0"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5" w:author="Gen-Chang Hsu" w:date="2024-08-19T22:33:00Z" w:initials="GH">
    <w:p w14:paraId="7ABCC98C" w14:textId="77777777" w:rsidR="005B40A9" w:rsidRDefault="005B40A9" w:rsidP="005B40A9">
      <w:pPr>
        <w:pStyle w:val="CommentText"/>
        <w:jc w:val="left"/>
      </w:pPr>
      <w:r>
        <w:rPr>
          <w:rStyle w:val="CommentReference"/>
        </w:rPr>
        <w:annotationRef/>
      </w:r>
      <w:r>
        <w:t>I modified this sentence in response to Reviewer 2’s comment 7.</w:t>
      </w:r>
    </w:p>
  </w:comment>
  <w:comment w:id="123" w:author="Gen-Chang Hsu" w:date="2024-08-24T22:02:00Z" w:initials="GH">
    <w:p w14:paraId="5844A4DC" w14:textId="77777777"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07"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160"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227"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162"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287"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292"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293"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23"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342" w:author="Gen-Chang Hsu" w:date="2024-08-19T22:06:00Z" w:initials="GH">
    <w:p w14:paraId="46942488" w14:textId="3717AF83" w:rsidR="00D4546C" w:rsidRDefault="00D4546C" w:rsidP="00D4546C">
      <w:pPr>
        <w:pStyle w:val="CommentText"/>
        <w:jc w:val="left"/>
      </w:pPr>
      <w:r>
        <w:rPr>
          <w:rStyle w:val="CommentReference"/>
        </w:rPr>
        <w:annotationRef/>
      </w:r>
      <w:r>
        <w:t>In response to Reviewer 2’s comment 17.</w:t>
      </w:r>
    </w:p>
  </w:comment>
  <w:comment w:id="347"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352"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379"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384" w:author="Gen-Chang Hsu" w:date="2024-08-21T22:16:00Z" w:initials="GH">
    <w:p w14:paraId="73EB0107" w14:textId="77777777"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390"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397" w:author="Gen-Chang Hsu" w:date="2024-08-25T23:33:00Z" w:initials="GH">
    <w:p w14:paraId="2D1B8BF8" w14:textId="77777777" w:rsidR="00CB3557" w:rsidRDefault="00CB3557" w:rsidP="00CB3557">
      <w:pPr>
        <w:pStyle w:val="CommentText"/>
        <w:jc w:val="left"/>
      </w:pPr>
      <w:r>
        <w:rPr>
          <w:rStyle w:val="CommentReference"/>
        </w:rPr>
        <w:annotationRef/>
      </w:r>
      <w:r>
        <w:t>I added this part in response to Reviewer 2’s comment 5.</w:t>
      </w:r>
    </w:p>
  </w:comment>
  <w:comment w:id="417" w:author="Gen-Chang Hsu" w:date="2024-08-19T14:28:00Z" w:initials="GH">
    <w:p w14:paraId="41C0D5A2" w14:textId="469781CD"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 w:id="454" w:author="Gen-Chang Hsu" w:date="2024-08-25T23:32:00Z" w:initials="GH">
    <w:p w14:paraId="535E8EF1" w14:textId="77777777" w:rsidR="00CB3557" w:rsidRDefault="00CB3557" w:rsidP="00CB3557">
      <w:pPr>
        <w:pStyle w:val="CommentText"/>
        <w:jc w:val="left"/>
      </w:pPr>
      <w:r>
        <w:rPr>
          <w:rStyle w:val="CommentReference"/>
        </w:rPr>
        <w:annotationRef/>
      </w:r>
      <w:r>
        <w:t>I added this part in response to Reviewer 2’s comment 5.</w:t>
      </w:r>
    </w:p>
  </w:comment>
  <w:comment w:id="498" w:author="Gen-Chang Hsu" w:date="2024-08-25T21:39:00Z" w:initials="GH">
    <w:p w14:paraId="3BB3F3D9" w14:textId="0D05F051" w:rsidR="00322CE7" w:rsidRDefault="00322CE7" w:rsidP="00322CE7">
      <w:pPr>
        <w:pStyle w:val="CommentText"/>
        <w:jc w:val="left"/>
      </w:pPr>
      <w:r>
        <w:rPr>
          <w:rStyle w:val="CommentReference"/>
        </w:rPr>
        <w:annotationRef/>
      </w:r>
      <w:r>
        <w:t>I think we can cut some words here:</w:t>
      </w:r>
    </w:p>
    <w:p w14:paraId="019E9065" w14:textId="77777777" w:rsidR="00322CE7" w:rsidRDefault="00322CE7" w:rsidP="00322CE7">
      <w:pPr>
        <w:pStyle w:val="CommentText"/>
        <w:jc w:val="left"/>
      </w:pPr>
    </w:p>
    <w:p w14:paraId="2718E9FB" w14:textId="77777777" w:rsidR="00322CE7" w:rsidRDefault="00322CE7" w:rsidP="00322CE7">
      <w:pPr>
        <w:pStyle w:val="CommentText"/>
        <w:jc w:val="left"/>
      </w:pPr>
      <w:r>
        <w:t>“We investigated the potential of GAPs as biocontrol agents in rice agro-ecosystems by using stable isotope analysis to quantify their diet composition in organic and conventional rice farms over the crop season for three consecutive years.</w:t>
      </w:r>
    </w:p>
  </w:comment>
  <w:comment w:id="513" w:author="Gen-Chang Hsu" w:date="2024-08-25T21:47:00Z" w:initials="GH">
    <w:p w14:paraId="4F9ADCF5" w14:textId="77777777" w:rsidR="00F63794" w:rsidRDefault="00F63794" w:rsidP="00F63794">
      <w:pPr>
        <w:pStyle w:val="CommentText"/>
        <w:jc w:val="left"/>
      </w:pPr>
      <w:r>
        <w:rPr>
          <w:rStyle w:val="CommentReference"/>
        </w:rPr>
        <w:annotationRef/>
      </w:r>
      <w:r>
        <w:t>I turned these into noun clauses so that the four items are more parallel in structure.</w:t>
      </w:r>
    </w:p>
  </w:comment>
  <w:comment w:id="522" w:author="Gen-Chang Hsu" w:date="2024-08-25T22:07:00Z" w:initials="GH">
    <w:p w14:paraId="0F352C9E" w14:textId="77777777" w:rsidR="000273EA" w:rsidRDefault="000273EA" w:rsidP="000273EA">
      <w:pPr>
        <w:pStyle w:val="CommentText"/>
        <w:jc w:val="left"/>
      </w:pPr>
      <w:r>
        <w:rPr>
          <w:rStyle w:val="CommentReference"/>
        </w:rPr>
        <w:annotationRef/>
      </w:r>
      <w:r>
        <w:t>I think we can cut this.</w:t>
      </w:r>
    </w:p>
  </w:comment>
  <w:comment w:id="550" w:author="Gen-Chang Hsu" w:date="2024-08-26T22:46:00Z" w:initials="GH">
    <w:p w14:paraId="75BDA359" w14:textId="77777777" w:rsidR="00707918" w:rsidRDefault="00707918" w:rsidP="00707918">
      <w:pPr>
        <w:pStyle w:val="CommentText"/>
        <w:jc w:val="left"/>
      </w:pPr>
      <w:r>
        <w:rPr>
          <w:rStyle w:val="CommentReference"/>
        </w:rPr>
        <w:annotationRef/>
      </w:r>
      <w:r>
        <w:t>I modified this part in response to Reviewer 2’s comment 2.</w:t>
      </w:r>
    </w:p>
  </w:comment>
  <w:comment w:id="605" w:author="Gen-Chang Hsu" w:date="2024-08-25T23:18:00Z" w:initials="GH">
    <w:p w14:paraId="000AEDD4" w14:textId="7DDC3975" w:rsidR="00B0188B" w:rsidRDefault="00B0188B" w:rsidP="00B0188B">
      <w:pPr>
        <w:pStyle w:val="CommentText"/>
        <w:jc w:val="left"/>
      </w:pPr>
      <w:r>
        <w:rPr>
          <w:rStyle w:val="CommentReference"/>
        </w:rPr>
        <w:annotationRef/>
      </w:r>
      <w:r>
        <w:t>I think we can remove our study here cuz we indeed used the same dataset in both studies (and therefore the results should naturally be similar).</w:t>
      </w:r>
    </w:p>
  </w:comment>
  <w:comment w:id="614" w:author="Gen-Chang Hsu" w:date="2024-08-25T23:29:00Z" w:initials="GH">
    <w:p w14:paraId="51A9A895" w14:textId="77777777" w:rsidR="00946776" w:rsidRDefault="00946776" w:rsidP="00946776">
      <w:pPr>
        <w:pStyle w:val="CommentText"/>
        <w:jc w:val="left"/>
      </w:pPr>
      <w:r>
        <w:rPr>
          <w:rStyle w:val="CommentReference"/>
        </w:rPr>
        <w:annotationRef/>
      </w:r>
      <w:r>
        <w:t>In response to Reviewer 2’s comment 5, I added this part to link the results of rice herbivore abundance in the field to pest consumption by GAPs.</w:t>
      </w:r>
    </w:p>
  </w:comment>
  <w:comment w:id="649" w:author="Gen-Chang Hsu" w:date="2024-08-26T21:25:00Z" w:initials="GH">
    <w:p w14:paraId="16EF3E52" w14:textId="77777777" w:rsidR="00B61827" w:rsidRDefault="00321E47" w:rsidP="00B61827">
      <w:pPr>
        <w:pStyle w:val="CommentText"/>
        <w:jc w:val="left"/>
      </w:pPr>
      <w:r>
        <w:rPr>
          <w:rStyle w:val="CommentReference"/>
        </w:rPr>
        <w:annotationRef/>
      </w:r>
      <w:r w:rsidR="00B61827">
        <w:t>Need to update the table numbers here and in the main text after we finalize the revision.</w:t>
      </w:r>
    </w:p>
  </w:comment>
  <w:comment w:id="663" w:author="Gen-Chang Hsu" w:date="2024-08-26T21:26:00Z" w:initials="GH">
    <w:p w14:paraId="184BDD05" w14:textId="57B89541" w:rsidR="00321E47" w:rsidRDefault="00321E47" w:rsidP="00321E47">
      <w:pPr>
        <w:pStyle w:val="CommentText"/>
        <w:jc w:val="left"/>
      </w:pPr>
      <w:r>
        <w:rPr>
          <w:rStyle w:val="CommentReference"/>
        </w:rPr>
        <w:annotationRef/>
      </w:r>
      <w:r>
        <w:t>I think we can move this to the supplementary information.</w:t>
      </w:r>
    </w:p>
  </w:comment>
  <w:comment w:id="670" w:author="Gen-Chang Hsu" w:date="2024-08-26T21:26:00Z" w:initials="GH">
    <w:p w14:paraId="62835FC5" w14:textId="77777777" w:rsidR="00321E47" w:rsidRDefault="00321E47" w:rsidP="00321E47">
      <w:pPr>
        <w:pStyle w:val="CommentText"/>
        <w:jc w:val="left"/>
      </w:pPr>
      <w:r>
        <w:rPr>
          <w:rStyle w:val="CommentReference"/>
        </w:rPr>
        <w:annotationRef/>
      </w:r>
      <w:r>
        <w:t>I think we can move this to the supplementary information.</w:t>
      </w:r>
    </w:p>
  </w:comment>
  <w:comment w:id="680" w:author="Gen-Chang Hsu" w:date="2024-08-26T21:25:00Z" w:initials="GH">
    <w:p w14:paraId="6963DF62" w14:textId="77777777" w:rsidR="00B61827" w:rsidRDefault="00321E47" w:rsidP="00B61827">
      <w:pPr>
        <w:pStyle w:val="CommentText"/>
        <w:jc w:val="left"/>
      </w:pPr>
      <w:r>
        <w:rPr>
          <w:rStyle w:val="CommentReference"/>
        </w:rPr>
        <w:annotationRef/>
      </w:r>
      <w:r w:rsidR="00B61827">
        <w:t>Need to update the figure numbers here and  in the main text after we finalize the revision.</w:t>
      </w:r>
    </w:p>
  </w:comment>
  <w:comment w:id="687" w:author="Gen-Chang Hsu" w:date="2024-08-26T21:23:00Z" w:initials="GH">
    <w:p w14:paraId="6ED985BA" w14:textId="5A3FA362" w:rsidR="003957BC" w:rsidRDefault="003957BC" w:rsidP="003957BC">
      <w:pPr>
        <w:pStyle w:val="CommentText"/>
        <w:jc w:val="left"/>
      </w:pPr>
      <w:r>
        <w:rPr>
          <w:rStyle w:val="CommentReference"/>
        </w:rPr>
        <w:annotationRef/>
      </w:r>
      <w:r>
        <w:t>This should be the new Figure 1.</w:t>
      </w:r>
    </w:p>
  </w:comment>
  <w:comment w:id="706" w:author="Gen-Chang Hsu" w:date="2024-08-26T21:24:00Z" w:initials="GH">
    <w:p w14:paraId="286A3E8E" w14:textId="77777777" w:rsidR="003957BC" w:rsidRDefault="003957BC" w:rsidP="003957BC">
      <w:pPr>
        <w:pStyle w:val="CommentText"/>
        <w:jc w:val="left"/>
      </w:pPr>
      <w:r>
        <w:rPr>
          <w:rStyle w:val="CommentReference"/>
        </w:rPr>
        <w:annotationRef/>
      </w:r>
      <w:r>
        <w:t>This should be the new Figure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ABCC98C"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46942488" w15:done="0"/>
  <w15:commentEx w15:paraId="16F4A0CB" w15:done="0"/>
  <w15:commentEx w15:paraId="752CF7EF" w15:done="0"/>
  <w15:commentEx w15:paraId="29AFFB8B" w15:done="0"/>
  <w15:commentEx w15:paraId="5DC04BAB" w15:done="0"/>
  <w15:commentEx w15:paraId="131F0FE9" w15:done="0"/>
  <w15:commentEx w15:paraId="2D1B8BF8" w15:done="0"/>
  <w15:commentEx w15:paraId="5E8F6871" w15:done="0"/>
  <w15:commentEx w15:paraId="535E8EF1" w15:done="0"/>
  <w15:commentEx w15:paraId="2718E9FB" w15:done="0"/>
  <w15:commentEx w15:paraId="4F9ADCF5" w15:done="0"/>
  <w15:commentEx w15:paraId="0F352C9E" w15:done="0"/>
  <w15:commentEx w15:paraId="75BDA359" w15:done="0"/>
  <w15:commentEx w15:paraId="000AEDD4" w15:done="0"/>
  <w15:commentEx w15:paraId="51A9A895" w15:done="0"/>
  <w15:commentEx w15:paraId="16EF3E52" w15:done="0"/>
  <w15:commentEx w15:paraId="184BDD05" w15:done="0"/>
  <w15:commentEx w15:paraId="62835FC5" w15:done="0"/>
  <w15:commentEx w15:paraId="6963DF62" w15:done="0"/>
  <w15:commentEx w15:paraId="6ED985BA" w15:done="0"/>
  <w15:commentEx w15:paraId="286A3E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7E987AB" w16cex:dateUtc="2024-08-20T02:33: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1D389E5C" w16cex:dateUtc="2024-08-22T02:16:00Z"/>
  <w16cex:commentExtensible w16cex:durableId="593806B7" w16cex:dateUtc="2024-08-22T01:59:00Z"/>
  <w16cex:commentExtensible w16cex:durableId="1A02259B" w16cex:dateUtc="2024-08-26T03:33:00Z"/>
  <w16cex:commentExtensible w16cex:durableId="3FC8F6BC" w16cex:dateUtc="2024-08-19T18:28:00Z"/>
  <w16cex:commentExtensible w16cex:durableId="280E70B6" w16cex:dateUtc="2024-08-26T03:32:00Z"/>
  <w16cex:commentExtensible w16cex:durableId="53F15A63" w16cex:dateUtc="2024-08-26T01:39:00Z"/>
  <w16cex:commentExtensible w16cex:durableId="30F6369F" w16cex:dateUtc="2024-08-26T01:47:00Z"/>
  <w16cex:commentExtensible w16cex:durableId="58988C4F" w16cex:dateUtc="2024-08-26T02:07:00Z"/>
  <w16cex:commentExtensible w16cex:durableId="0CA6102E" w16cex:dateUtc="2024-08-27T02:46:00Z"/>
  <w16cex:commentExtensible w16cex:durableId="007566E8" w16cex:dateUtc="2024-08-26T03:18:00Z"/>
  <w16cex:commentExtensible w16cex:durableId="2EFCE6E7" w16cex:dateUtc="2024-08-26T03:29:00Z"/>
  <w16cex:commentExtensible w16cex:durableId="75BE28DB" w16cex:dateUtc="2024-08-27T01:25:00Z"/>
  <w16cex:commentExtensible w16cex:durableId="64B1A784" w16cex:dateUtc="2024-08-27T01:26:00Z"/>
  <w16cex:commentExtensible w16cex:durableId="52F23E0F" w16cex:dateUtc="2024-08-27T01:26:00Z"/>
  <w16cex:commentExtensible w16cex:durableId="0D084363" w16cex:dateUtc="2024-08-27T01:25:00Z"/>
  <w16cex:commentExtensible w16cex:durableId="1262B6B2" w16cex:dateUtc="2024-08-27T01:23:00Z"/>
  <w16cex:commentExtensible w16cex:durableId="2D630752" w16cex:dateUtc="2024-08-27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ABCC98C" w16cid:durableId="47E987AB"/>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46942488" w16cid:durableId="68479B2C"/>
  <w16cid:commentId w16cid:paraId="16F4A0CB" w16cid:durableId="58C96117"/>
  <w16cid:commentId w16cid:paraId="752CF7EF" w16cid:durableId="33F98BCB"/>
  <w16cid:commentId w16cid:paraId="29AFFB8B" w16cid:durableId="4E4B8011"/>
  <w16cid:commentId w16cid:paraId="5DC04BAB" w16cid:durableId="1D389E5C"/>
  <w16cid:commentId w16cid:paraId="131F0FE9" w16cid:durableId="593806B7"/>
  <w16cid:commentId w16cid:paraId="2D1B8BF8" w16cid:durableId="1A02259B"/>
  <w16cid:commentId w16cid:paraId="5E8F6871" w16cid:durableId="3FC8F6BC"/>
  <w16cid:commentId w16cid:paraId="535E8EF1" w16cid:durableId="280E70B6"/>
  <w16cid:commentId w16cid:paraId="2718E9FB" w16cid:durableId="53F15A63"/>
  <w16cid:commentId w16cid:paraId="4F9ADCF5" w16cid:durableId="30F6369F"/>
  <w16cid:commentId w16cid:paraId="0F352C9E" w16cid:durableId="58988C4F"/>
  <w16cid:commentId w16cid:paraId="75BDA359" w16cid:durableId="0CA6102E"/>
  <w16cid:commentId w16cid:paraId="000AEDD4" w16cid:durableId="007566E8"/>
  <w16cid:commentId w16cid:paraId="51A9A895" w16cid:durableId="2EFCE6E7"/>
  <w16cid:commentId w16cid:paraId="16EF3E52" w16cid:durableId="75BE28DB"/>
  <w16cid:commentId w16cid:paraId="184BDD05" w16cid:durableId="64B1A784"/>
  <w16cid:commentId w16cid:paraId="62835FC5" w16cid:durableId="52F23E0F"/>
  <w16cid:commentId w16cid:paraId="6963DF62" w16cid:durableId="0D084363"/>
  <w16cid:commentId w16cid:paraId="6ED985BA" w16cid:durableId="1262B6B2"/>
  <w16cid:commentId w16cid:paraId="286A3E8E" w16cid:durableId="2D630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376B5" w14:textId="77777777" w:rsidR="00067DC5" w:rsidRDefault="00067DC5">
      <w:pPr>
        <w:spacing w:line="240" w:lineRule="auto"/>
      </w:pPr>
      <w:r>
        <w:separator/>
      </w:r>
    </w:p>
  </w:endnote>
  <w:endnote w:type="continuationSeparator" w:id="0">
    <w:p w14:paraId="5C8CDD46" w14:textId="77777777" w:rsidR="00067DC5" w:rsidRDefault="00067D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0EA79" w14:textId="77777777" w:rsidR="00067DC5" w:rsidRDefault="00067DC5">
      <w:pPr>
        <w:spacing w:after="0"/>
      </w:pPr>
      <w:r>
        <w:separator/>
      </w:r>
    </w:p>
  </w:footnote>
  <w:footnote w:type="continuationSeparator" w:id="0">
    <w:p w14:paraId="68E4B477" w14:textId="77777777" w:rsidR="00067DC5" w:rsidRDefault="00067D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786411"/>
    <w:multiLevelType w:val="hybridMultilevel"/>
    <w:tmpl w:val="6F489614"/>
    <w:lvl w:ilvl="0" w:tplc="E986392A">
      <w:start w:val="1"/>
      <w:numFmt w:val="decimal"/>
      <w:lvlText w:val="%1."/>
      <w:lvlJc w:val="left"/>
      <w:pPr>
        <w:ind w:left="1020" w:hanging="360"/>
      </w:pPr>
    </w:lvl>
    <w:lvl w:ilvl="1" w:tplc="821C0C88">
      <w:start w:val="1"/>
      <w:numFmt w:val="decimal"/>
      <w:lvlText w:val="%2."/>
      <w:lvlJc w:val="left"/>
      <w:pPr>
        <w:ind w:left="1020" w:hanging="360"/>
      </w:pPr>
    </w:lvl>
    <w:lvl w:ilvl="2" w:tplc="04884C24">
      <w:start w:val="1"/>
      <w:numFmt w:val="decimal"/>
      <w:lvlText w:val="%3."/>
      <w:lvlJc w:val="left"/>
      <w:pPr>
        <w:ind w:left="1020" w:hanging="360"/>
      </w:pPr>
    </w:lvl>
    <w:lvl w:ilvl="3" w:tplc="946441BE">
      <w:start w:val="1"/>
      <w:numFmt w:val="decimal"/>
      <w:lvlText w:val="%4."/>
      <w:lvlJc w:val="left"/>
      <w:pPr>
        <w:ind w:left="1020" w:hanging="360"/>
      </w:pPr>
    </w:lvl>
    <w:lvl w:ilvl="4" w:tplc="91CE3136">
      <w:start w:val="1"/>
      <w:numFmt w:val="decimal"/>
      <w:lvlText w:val="%5."/>
      <w:lvlJc w:val="left"/>
      <w:pPr>
        <w:ind w:left="1020" w:hanging="360"/>
      </w:pPr>
    </w:lvl>
    <w:lvl w:ilvl="5" w:tplc="4766975C">
      <w:start w:val="1"/>
      <w:numFmt w:val="decimal"/>
      <w:lvlText w:val="%6."/>
      <w:lvlJc w:val="left"/>
      <w:pPr>
        <w:ind w:left="1020" w:hanging="360"/>
      </w:pPr>
    </w:lvl>
    <w:lvl w:ilvl="6" w:tplc="3D042776">
      <w:start w:val="1"/>
      <w:numFmt w:val="decimal"/>
      <w:lvlText w:val="%7."/>
      <w:lvlJc w:val="left"/>
      <w:pPr>
        <w:ind w:left="1020" w:hanging="360"/>
      </w:pPr>
    </w:lvl>
    <w:lvl w:ilvl="7" w:tplc="6142AFEE">
      <w:start w:val="1"/>
      <w:numFmt w:val="decimal"/>
      <w:lvlText w:val="%8."/>
      <w:lvlJc w:val="left"/>
      <w:pPr>
        <w:ind w:left="1020" w:hanging="360"/>
      </w:pPr>
    </w:lvl>
    <w:lvl w:ilvl="8" w:tplc="E73A334E">
      <w:start w:val="1"/>
      <w:numFmt w:val="decimal"/>
      <w:lvlText w:val="%9."/>
      <w:lvlJc w:val="left"/>
      <w:pPr>
        <w:ind w:left="1020" w:hanging="360"/>
      </w:pPr>
    </w:lvl>
  </w:abstractNum>
  <w:abstractNum w:abstractNumId="2"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4"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5" w15:restartNumberingAfterBreak="0">
    <w:nsid w:val="2C434F4A"/>
    <w:multiLevelType w:val="hybridMultilevel"/>
    <w:tmpl w:val="133E98E4"/>
    <w:lvl w:ilvl="0" w:tplc="F57C2E4A">
      <w:start w:val="1"/>
      <w:numFmt w:val="decimal"/>
      <w:lvlText w:val="%1."/>
      <w:lvlJc w:val="left"/>
      <w:pPr>
        <w:ind w:left="1020" w:hanging="360"/>
      </w:pPr>
    </w:lvl>
    <w:lvl w:ilvl="1" w:tplc="2C4EFDB8">
      <w:start w:val="1"/>
      <w:numFmt w:val="decimal"/>
      <w:lvlText w:val="%2."/>
      <w:lvlJc w:val="left"/>
      <w:pPr>
        <w:ind w:left="1020" w:hanging="360"/>
      </w:pPr>
    </w:lvl>
    <w:lvl w:ilvl="2" w:tplc="351E24E8">
      <w:start w:val="1"/>
      <w:numFmt w:val="decimal"/>
      <w:lvlText w:val="%3."/>
      <w:lvlJc w:val="left"/>
      <w:pPr>
        <w:ind w:left="1020" w:hanging="360"/>
      </w:pPr>
    </w:lvl>
    <w:lvl w:ilvl="3" w:tplc="28F82C62">
      <w:start w:val="1"/>
      <w:numFmt w:val="decimal"/>
      <w:lvlText w:val="%4."/>
      <w:lvlJc w:val="left"/>
      <w:pPr>
        <w:ind w:left="1020" w:hanging="360"/>
      </w:pPr>
    </w:lvl>
    <w:lvl w:ilvl="4" w:tplc="261ED65C">
      <w:start w:val="1"/>
      <w:numFmt w:val="decimal"/>
      <w:lvlText w:val="%5."/>
      <w:lvlJc w:val="left"/>
      <w:pPr>
        <w:ind w:left="1020" w:hanging="360"/>
      </w:pPr>
    </w:lvl>
    <w:lvl w:ilvl="5" w:tplc="22EAB15E">
      <w:start w:val="1"/>
      <w:numFmt w:val="decimal"/>
      <w:lvlText w:val="%6."/>
      <w:lvlJc w:val="left"/>
      <w:pPr>
        <w:ind w:left="1020" w:hanging="360"/>
      </w:pPr>
    </w:lvl>
    <w:lvl w:ilvl="6" w:tplc="F1D660C0">
      <w:start w:val="1"/>
      <w:numFmt w:val="decimal"/>
      <w:lvlText w:val="%7."/>
      <w:lvlJc w:val="left"/>
      <w:pPr>
        <w:ind w:left="1020" w:hanging="360"/>
      </w:pPr>
    </w:lvl>
    <w:lvl w:ilvl="7" w:tplc="2AD8FA02">
      <w:start w:val="1"/>
      <w:numFmt w:val="decimal"/>
      <w:lvlText w:val="%8."/>
      <w:lvlJc w:val="left"/>
      <w:pPr>
        <w:ind w:left="1020" w:hanging="360"/>
      </w:pPr>
    </w:lvl>
    <w:lvl w:ilvl="8" w:tplc="C9F69DCE">
      <w:start w:val="1"/>
      <w:numFmt w:val="decimal"/>
      <w:lvlText w:val="%9."/>
      <w:lvlJc w:val="left"/>
      <w:pPr>
        <w:ind w:left="1020" w:hanging="360"/>
      </w:pPr>
    </w:lvl>
  </w:abstractNum>
  <w:abstractNum w:abstractNumId="6"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7"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11"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2"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2"/>
  </w:num>
  <w:num w:numId="2" w16cid:durableId="197355967">
    <w:abstractNumId w:val="0"/>
  </w:num>
  <w:num w:numId="3" w16cid:durableId="2034263281">
    <w:abstractNumId w:val="8"/>
  </w:num>
  <w:num w:numId="4" w16cid:durableId="1587810531">
    <w:abstractNumId w:val="12"/>
  </w:num>
  <w:num w:numId="5" w16cid:durableId="318730555">
    <w:abstractNumId w:val="7"/>
  </w:num>
  <w:num w:numId="6" w16cid:durableId="1475373851">
    <w:abstractNumId w:val="9"/>
  </w:num>
  <w:num w:numId="7" w16cid:durableId="563369704">
    <w:abstractNumId w:val="3"/>
  </w:num>
  <w:num w:numId="8" w16cid:durableId="310644649">
    <w:abstractNumId w:val="11"/>
  </w:num>
  <w:num w:numId="9" w16cid:durableId="849100816">
    <w:abstractNumId w:val="10"/>
  </w:num>
  <w:num w:numId="10" w16cid:durableId="2133011198">
    <w:abstractNumId w:val="6"/>
  </w:num>
  <w:num w:numId="11" w16cid:durableId="365374411">
    <w:abstractNumId w:val="4"/>
  </w:num>
  <w:num w:numId="12" w16cid:durableId="743994922">
    <w:abstractNumId w:val="5"/>
  </w:num>
  <w:num w:numId="13" w16cid:durableId="136343400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3EA"/>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37BE5"/>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1CF"/>
    <w:rsid w:val="00062BF0"/>
    <w:rsid w:val="00062FF4"/>
    <w:rsid w:val="000633A4"/>
    <w:rsid w:val="000635D3"/>
    <w:rsid w:val="000648D6"/>
    <w:rsid w:val="0006502E"/>
    <w:rsid w:val="0006584E"/>
    <w:rsid w:val="00065F7A"/>
    <w:rsid w:val="00066EB6"/>
    <w:rsid w:val="000670F1"/>
    <w:rsid w:val="00067DC5"/>
    <w:rsid w:val="00070465"/>
    <w:rsid w:val="0007086E"/>
    <w:rsid w:val="0007115E"/>
    <w:rsid w:val="0007116C"/>
    <w:rsid w:val="00071B53"/>
    <w:rsid w:val="00071CCE"/>
    <w:rsid w:val="00071F2B"/>
    <w:rsid w:val="0007203F"/>
    <w:rsid w:val="00072C69"/>
    <w:rsid w:val="0007315A"/>
    <w:rsid w:val="00074BF0"/>
    <w:rsid w:val="000753E1"/>
    <w:rsid w:val="000754E3"/>
    <w:rsid w:val="00075790"/>
    <w:rsid w:val="00075F3D"/>
    <w:rsid w:val="0007643E"/>
    <w:rsid w:val="00076670"/>
    <w:rsid w:val="000776ED"/>
    <w:rsid w:val="00077716"/>
    <w:rsid w:val="000779E9"/>
    <w:rsid w:val="00080077"/>
    <w:rsid w:val="00081831"/>
    <w:rsid w:val="0008367E"/>
    <w:rsid w:val="00083818"/>
    <w:rsid w:val="00084F7D"/>
    <w:rsid w:val="000859D8"/>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6D8C"/>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D062F"/>
    <w:rsid w:val="000D09BE"/>
    <w:rsid w:val="000D0D80"/>
    <w:rsid w:val="000D2070"/>
    <w:rsid w:val="000D28E8"/>
    <w:rsid w:val="000D3059"/>
    <w:rsid w:val="000D344A"/>
    <w:rsid w:val="000D3626"/>
    <w:rsid w:val="000D37B3"/>
    <w:rsid w:val="000D592F"/>
    <w:rsid w:val="000D5A4A"/>
    <w:rsid w:val="000D5C02"/>
    <w:rsid w:val="000D7145"/>
    <w:rsid w:val="000E0BCA"/>
    <w:rsid w:val="000E0DD7"/>
    <w:rsid w:val="000E12F5"/>
    <w:rsid w:val="000E1428"/>
    <w:rsid w:val="000E1862"/>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5BA5"/>
    <w:rsid w:val="00105D75"/>
    <w:rsid w:val="0010677C"/>
    <w:rsid w:val="00106961"/>
    <w:rsid w:val="00106964"/>
    <w:rsid w:val="00106D29"/>
    <w:rsid w:val="001070AE"/>
    <w:rsid w:val="00107B01"/>
    <w:rsid w:val="001101E1"/>
    <w:rsid w:val="00110F36"/>
    <w:rsid w:val="001112F0"/>
    <w:rsid w:val="00111BA6"/>
    <w:rsid w:val="00112767"/>
    <w:rsid w:val="00112B27"/>
    <w:rsid w:val="00112E77"/>
    <w:rsid w:val="00113050"/>
    <w:rsid w:val="00113608"/>
    <w:rsid w:val="001149CD"/>
    <w:rsid w:val="00114A81"/>
    <w:rsid w:val="0011620A"/>
    <w:rsid w:val="001163F8"/>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4A71"/>
    <w:rsid w:val="00125087"/>
    <w:rsid w:val="001253D8"/>
    <w:rsid w:val="00125C04"/>
    <w:rsid w:val="00125E05"/>
    <w:rsid w:val="0012634D"/>
    <w:rsid w:val="001268C7"/>
    <w:rsid w:val="00126C7C"/>
    <w:rsid w:val="0013131B"/>
    <w:rsid w:val="00131DFF"/>
    <w:rsid w:val="00131ED2"/>
    <w:rsid w:val="0013258F"/>
    <w:rsid w:val="00132783"/>
    <w:rsid w:val="00132D67"/>
    <w:rsid w:val="00133088"/>
    <w:rsid w:val="001331E2"/>
    <w:rsid w:val="0013369A"/>
    <w:rsid w:val="00134641"/>
    <w:rsid w:val="00134B51"/>
    <w:rsid w:val="00135C78"/>
    <w:rsid w:val="001368F1"/>
    <w:rsid w:val="00136B3C"/>
    <w:rsid w:val="00136CA9"/>
    <w:rsid w:val="0014076C"/>
    <w:rsid w:val="00140E76"/>
    <w:rsid w:val="0014184C"/>
    <w:rsid w:val="00142263"/>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6F7"/>
    <w:rsid w:val="00167893"/>
    <w:rsid w:val="001704A5"/>
    <w:rsid w:val="0017166F"/>
    <w:rsid w:val="00171E30"/>
    <w:rsid w:val="00172116"/>
    <w:rsid w:val="00172B33"/>
    <w:rsid w:val="001735B5"/>
    <w:rsid w:val="00173ADA"/>
    <w:rsid w:val="00173B2E"/>
    <w:rsid w:val="0017413D"/>
    <w:rsid w:val="00174C8F"/>
    <w:rsid w:val="00174F14"/>
    <w:rsid w:val="001754EF"/>
    <w:rsid w:val="00176526"/>
    <w:rsid w:val="00176C39"/>
    <w:rsid w:val="00176DAF"/>
    <w:rsid w:val="00177639"/>
    <w:rsid w:val="0018004D"/>
    <w:rsid w:val="00180AD7"/>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0FA4"/>
    <w:rsid w:val="001C1120"/>
    <w:rsid w:val="001C1520"/>
    <w:rsid w:val="001C1A46"/>
    <w:rsid w:val="001C1CA1"/>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4BE7"/>
    <w:rsid w:val="001F518D"/>
    <w:rsid w:val="001F5652"/>
    <w:rsid w:val="001F5B55"/>
    <w:rsid w:val="001F5F58"/>
    <w:rsid w:val="001F7064"/>
    <w:rsid w:val="00200B8E"/>
    <w:rsid w:val="00202C76"/>
    <w:rsid w:val="002031A0"/>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EB8"/>
    <w:rsid w:val="00223F6C"/>
    <w:rsid w:val="002241BC"/>
    <w:rsid w:val="00226218"/>
    <w:rsid w:val="00227F40"/>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55"/>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1EB"/>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5AB5"/>
    <w:rsid w:val="002965D1"/>
    <w:rsid w:val="002978A1"/>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2940"/>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6D13"/>
    <w:rsid w:val="00307172"/>
    <w:rsid w:val="0031007A"/>
    <w:rsid w:val="0031015D"/>
    <w:rsid w:val="003102EC"/>
    <w:rsid w:val="003104A0"/>
    <w:rsid w:val="00310D77"/>
    <w:rsid w:val="00310D81"/>
    <w:rsid w:val="0031148C"/>
    <w:rsid w:val="003114C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5F3E"/>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1E47"/>
    <w:rsid w:val="00322479"/>
    <w:rsid w:val="00322CE7"/>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37BFB"/>
    <w:rsid w:val="00340A9D"/>
    <w:rsid w:val="003410C7"/>
    <w:rsid w:val="00342EEF"/>
    <w:rsid w:val="00343ABD"/>
    <w:rsid w:val="00343D11"/>
    <w:rsid w:val="00343EA2"/>
    <w:rsid w:val="00343EEB"/>
    <w:rsid w:val="00344082"/>
    <w:rsid w:val="003448C1"/>
    <w:rsid w:val="00344A06"/>
    <w:rsid w:val="00344F74"/>
    <w:rsid w:val="00346955"/>
    <w:rsid w:val="00346B48"/>
    <w:rsid w:val="003470CC"/>
    <w:rsid w:val="00350530"/>
    <w:rsid w:val="003511A5"/>
    <w:rsid w:val="003513B3"/>
    <w:rsid w:val="003515A0"/>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7BC"/>
    <w:rsid w:val="00395E00"/>
    <w:rsid w:val="00395EFB"/>
    <w:rsid w:val="00395FF4"/>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56E9"/>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9CC"/>
    <w:rsid w:val="00403FAB"/>
    <w:rsid w:val="00404294"/>
    <w:rsid w:val="00405D08"/>
    <w:rsid w:val="00405E20"/>
    <w:rsid w:val="00407635"/>
    <w:rsid w:val="004077F9"/>
    <w:rsid w:val="00410F1E"/>
    <w:rsid w:val="00410F6B"/>
    <w:rsid w:val="0041126C"/>
    <w:rsid w:val="00411A30"/>
    <w:rsid w:val="00412534"/>
    <w:rsid w:val="0041261C"/>
    <w:rsid w:val="004129CC"/>
    <w:rsid w:val="00413624"/>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4527"/>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65E33"/>
    <w:rsid w:val="00470B5E"/>
    <w:rsid w:val="00470ED6"/>
    <w:rsid w:val="00471F7E"/>
    <w:rsid w:val="00472E1E"/>
    <w:rsid w:val="004734A6"/>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32F8"/>
    <w:rsid w:val="004842B4"/>
    <w:rsid w:val="004845E4"/>
    <w:rsid w:val="00484B85"/>
    <w:rsid w:val="004851E8"/>
    <w:rsid w:val="0048547F"/>
    <w:rsid w:val="00485588"/>
    <w:rsid w:val="00486704"/>
    <w:rsid w:val="0048692D"/>
    <w:rsid w:val="00486D2C"/>
    <w:rsid w:val="004911AF"/>
    <w:rsid w:val="00491659"/>
    <w:rsid w:val="00492186"/>
    <w:rsid w:val="004923AD"/>
    <w:rsid w:val="00492C70"/>
    <w:rsid w:val="00492CB0"/>
    <w:rsid w:val="0049306E"/>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3DFC"/>
    <w:rsid w:val="004C41A4"/>
    <w:rsid w:val="004C479A"/>
    <w:rsid w:val="004C5305"/>
    <w:rsid w:val="004C59B3"/>
    <w:rsid w:val="004C5B9C"/>
    <w:rsid w:val="004C6616"/>
    <w:rsid w:val="004C68F5"/>
    <w:rsid w:val="004C69EF"/>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1F8"/>
    <w:rsid w:val="004E456B"/>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367"/>
    <w:rsid w:val="004F1990"/>
    <w:rsid w:val="004F2E89"/>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6C80"/>
    <w:rsid w:val="00517299"/>
    <w:rsid w:val="005177BF"/>
    <w:rsid w:val="0051786E"/>
    <w:rsid w:val="00517C60"/>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02E8"/>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58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05C3"/>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4792"/>
    <w:rsid w:val="005E54CC"/>
    <w:rsid w:val="005E562D"/>
    <w:rsid w:val="005E5D2F"/>
    <w:rsid w:val="005E6620"/>
    <w:rsid w:val="005E69D3"/>
    <w:rsid w:val="005E7D10"/>
    <w:rsid w:val="005E7D37"/>
    <w:rsid w:val="005F049F"/>
    <w:rsid w:val="005F0970"/>
    <w:rsid w:val="005F173C"/>
    <w:rsid w:val="005F1AD4"/>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6B66"/>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10D8"/>
    <w:rsid w:val="0065225A"/>
    <w:rsid w:val="00653A01"/>
    <w:rsid w:val="00653A24"/>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A2A"/>
    <w:rsid w:val="00670ADF"/>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3D6C"/>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253"/>
    <w:rsid w:val="006C5313"/>
    <w:rsid w:val="006C5610"/>
    <w:rsid w:val="006C5824"/>
    <w:rsid w:val="006C5863"/>
    <w:rsid w:val="006C5989"/>
    <w:rsid w:val="006C5F0D"/>
    <w:rsid w:val="006C6474"/>
    <w:rsid w:val="006C765E"/>
    <w:rsid w:val="006D0239"/>
    <w:rsid w:val="006D0326"/>
    <w:rsid w:val="006D17A0"/>
    <w:rsid w:val="006D1F4C"/>
    <w:rsid w:val="006D27AC"/>
    <w:rsid w:val="006D294E"/>
    <w:rsid w:val="006D3E4A"/>
    <w:rsid w:val="006D3F5D"/>
    <w:rsid w:val="006D4270"/>
    <w:rsid w:val="006D56D9"/>
    <w:rsid w:val="006D5BA2"/>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918"/>
    <w:rsid w:val="00707EED"/>
    <w:rsid w:val="00710039"/>
    <w:rsid w:val="00710FF5"/>
    <w:rsid w:val="00711428"/>
    <w:rsid w:val="00711C57"/>
    <w:rsid w:val="00712125"/>
    <w:rsid w:val="007144BE"/>
    <w:rsid w:val="007165ED"/>
    <w:rsid w:val="0071739D"/>
    <w:rsid w:val="00717B76"/>
    <w:rsid w:val="00720834"/>
    <w:rsid w:val="00721438"/>
    <w:rsid w:val="007222F5"/>
    <w:rsid w:val="00722445"/>
    <w:rsid w:val="00723546"/>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18A7"/>
    <w:rsid w:val="007427A2"/>
    <w:rsid w:val="00744AA9"/>
    <w:rsid w:val="0074637F"/>
    <w:rsid w:val="00746774"/>
    <w:rsid w:val="007469BF"/>
    <w:rsid w:val="00746E3E"/>
    <w:rsid w:val="00746FDC"/>
    <w:rsid w:val="0074725C"/>
    <w:rsid w:val="00747B7A"/>
    <w:rsid w:val="00747D6B"/>
    <w:rsid w:val="0075063E"/>
    <w:rsid w:val="0075068F"/>
    <w:rsid w:val="00751333"/>
    <w:rsid w:val="0075137D"/>
    <w:rsid w:val="00753271"/>
    <w:rsid w:val="007536A1"/>
    <w:rsid w:val="007539C7"/>
    <w:rsid w:val="00753AD3"/>
    <w:rsid w:val="0075468A"/>
    <w:rsid w:val="0075479D"/>
    <w:rsid w:val="00755C1E"/>
    <w:rsid w:val="0075607E"/>
    <w:rsid w:val="0075611D"/>
    <w:rsid w:val="007565CB"/>
    <w:rsid w:val="00756659"/>
    <w:rsid w:val="0075741F"/>
    <w:rsid w:val="00757439"/>
    <w:rsid w:val="00760090"/>
    <w:rsid w:val="00760138"/>
    <w:rsid w:val="007602E7"/>
    <w:rsid w:val="007607E8"/>
    <w:rsid w:val="00763D6F"/>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1BB"/>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871"/>
    <w:rsid w:val="007A5C7F"/>
    <w:rsid w:val="007A608C"/>
    <w:rsid w:val="007A618D"/>
    <w:rsid w:val="007A69E2"/>
    <w:rsid w:val="007A6B35"/>
    <w:rsid w:val="007A6BF4"/>
    <w:rsid w:val="007A757A"/>
    <w:rsid w:val="007A7F84"/>
    <w:rsid w:val="007B04C7"/>
    <w:rsid w:val="007B09A7"/>
    <w:rsid w:val="007B149A"/>
    <w:rsid w:val="007B1948"/>
    <w:rsid w:val="007B234B"/>
    <w:rsid w:val="007B2919"/>
    <w:rsid w:val="007B2F15"/>
    <w:rsid w:val="007B2F17"/>
    <w:rsid w:val="007B4343"/>
    <w:rsid w:val="007B4BA6"/>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B73"/>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3C42"/>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5A0"/>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0C0A"/>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2AE"/>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77"/>
    <w:rsid w:val="00853299"/>
    <w:rsid w:val="008533F5"/>
    <w:rsid w:val="00853AF8"/>
    <w:rsid w:val="00853C9A"/>
    <w:rsid w:val="00854D2E"/>
    <w:rsid w:val="0085570D"/>
    <w:rsid w:val="00855732"/>
    <w:rsid w:val="00855BB1"/>
    <w:rsid w:val="0085644A"/>
    <w:rsid w:val="008564E5"/>
    <w:rsid w:val="008575B3"/>
    <w:rsid w:val="00857BB9"/>
    <w:rsid w:val="0086064C"/>
    <w:rsid w:val="00860806"/>
    <w:rsid w:val="0086130A"/>
    <w:rsid w:val="00862121"/>
    <w:rsid w:val="008626FD"/>
    <w:rsid w:val="00862747"/>
    <w:rsid w:val="008628B1"/>
    <w:rsid w:val="00862FE1"/>
    <w:rsid w:val="00863C0B"/>
    <w:rsid w:val="00863ECC"/>
    <w:rsid w:val="008651F5"/>
    <w:rsid w:val="00865632"/>
    <w:rsid w:val="0086593D"/>
    <w:rsid w:val="00865B26"/>
    <w:rsid w:val="0086695F"/>
    <w:rsid w:val="00867441"/>
    <w:rsid w:val="0086784F"/>
    <w:rsid w:val="00867AFF"/>
    <w:rsid w:val="00871253"/>
    <w:rsid w:val="00871323"/>
    <w:rsid w:val="00871999"/>
    <w:rsid w:val="008723A0"/>
    <w:rsid w:val="008723CC"/>
    <w:rsid w:val="00872EF0"/>
    <w:rsid w:val="0087333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5FC1"/>
    <w:rsid w:val="008963AF"/>
    <w:rsid w:val="00897BC2"/>
    <w:rsid w:val="008A0561"/>
    <w:rsid w:val="008A0942"/>
    <w:rsid w:val="008A10F3"/>
    <w:rsid w:val="008A24A9"/>
    <w:rsid w:val="008A2587"/>
    <w:rsid w:val="008A3AB2"/>
    <w:rsid w:val="008A42B1"/>
    <w:rsid w:val="008A463E"/>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0DD"/>
    <w:rsid w:val="008B520F"/>
    <w:rsid w:val="008B57A8"/>
    <w:rsid w:val="008B5A9C"/>
    <w:rsid w:val="008B6242"/>
    <w:rsid w:val="008B6A3B"/>
    <w:rsid w:val="008B6AA4"/>
    <w:rsid w:val="008B6EBC"/>
    <w:rsid w:val="008B6FEB"/>
    <w:rsid w:val="008B77A1"/>
    <w:rsid w:val="008B7E5A"/>
    <w:rsid w:val="008C0173"/>
    <w:rsid w:val="008C0ABE"/>
    <w:rsid w:val="008C13C2"/>
    <w:rsid w:val="008C1441"/>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2DEB"/>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776"/>
    <w:rsid w:val="00946B03"/>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0FD"/>
    <w:rsid w:val="009778FA"/>
    <w:rsid w:val="0098091B"/>
    <w:rsid w:val="00981DFD"/>
    <w:rsid w:val="00981F3A"/>
    <w:rsid w:val="00982303"/>
    <w:rsid w:val="009826C4"/>
    <w:rsid w:val="0098429F"/>
    <w:rsid w:val="00984B0F"/>
    <w:rsid w:val="009855F6"/>
    <w:rsid w:val="00985C62"/>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9AF"/>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CCF"/>
    <w:rsid w:val="009D058B"/>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0D56"/>
    <w:rsid w:val="009E248A"/>
    <w:rsid w:val="009E24DA"/>
    <w:rsid w:val="009E263A"/>
    <w:rsid w:val="009E340D"/>
    <w:rsid w:val="009E39FD"/>
    <w:rsid w:val="009E4402"/>
    <w:rsid w:val="009E4768"/>
    <w:rsid w:val="009E49FB"/>
    <w:rsid w:val="009E53A3"/>
    <w:rsid w:val="009E5B7C"/>
    <w:rsid w:val="009E6CEE"/>
    <w:rsid w:val="009E708D"/>
    <w:rsid w:val="009E76CE"/>
    <w:rsid w:val="009F08DE"/>
    <w:rsid w:val="009F0917"/>
    <w:rsid w:val="009F097B"/>
    <w:rsid w:val="009F0BD0"/>
    <w:rsid w:val="009F175D"/>
    <w:rsid w:val="009F198A"/>
    <w:rsid w:val="009F1CD8"/>
    <w:rsid w:val="009F3C74"/>
    <w:rsid w:val="009F3F41"/>
    <w:rsid w:val="009F4627"/>
    <w:rsid w:val="009F4916"/>
    <w:rsid w:val="009F503B"/>
    <w:rsid w:val="009F5538"/>
    <w:rsid w:val="009F643B"/>
    <w:rsid w:val="009F6A57"/>
    <w:rsid w:val="009F6D2E"/>
    <w:rsid w:val="009F7454"/>
    <w:rsid w:val="00A03170"/>
    <w:rsid w:val="00A032D9"/>
    <w:rsid w:val="00A03539"/>
    <w:rsid w:val="00A03C16"/>
    <w:rsid w:val="00A041AC"/>
    <w:rsid w:val="00A04E93"/>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CE4"/>
    <w:rsid w:val="00A24F0A"/>
    <w:rsid w:val="00A251C7"/>
    <w:rsid w:val="00A256E4"/>
    <w:rsid w:val="00A25A32"/>
    <w:rsid w:val="00A26082"/>
    <w:rsid w:val="00A26B61"/>
    <w:rsid w:val="00A278C8"/>
    <w:rsid w:val="00A30041"/>
    <w:rsid w:val="00A30238"/>
    <w:rsid w:val="00A30C9E"/>
    <w:rsid w:val="00A31982"/>
    <w:rsid w:val="00A33D2E"/>
    <w:rsid w:val="00A3425D"/>
    <w:rsid w:val="00A361FE"/>
    <w:rsid w:val="00A367D2"/>
    <w:rsid w:val="00A36A08"/>
    <w:rsid w:val="00A403B5"/>
    <w:rsid w:val="00A409E2"/>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1061"/>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8B7"/>
    <w:rsid w:val="00A80B7E"/>
    <w:rsid w:val="00A816A4"/>
    <w:rsid w:val="00A8217C"/>
    <w:rsid w:val="00A8292D"/>
    <w:rsid w:val="00A830F2"/>
    <w:rsid w:val="00A8343F"/>
    <w:rsid w:val="00A83805"/>
    <w:rsid w:val="00A83AD2"/>
    <w:rsid w:val="00A83BEE"/>
    <w:rsid w:val="00A83D13"/>
    <w:rsid w:val="00A8515F"/>
    <w:rsid w:val="00A8565F"/>
    <w:rsid w:val="00A863CD"/>
    <w:rsid w:val="00A87A5A"/>
    <w:rsid w:val="00A87BBF"/>
    <w:rsid w:val="00A9017E"/>
    <w:rsid w:val="00A90C3B"/>
    <w:rsid w:val="00A9121D"/>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527"/>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539"/>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97A"/>
    <w:rsid w:val="00AC3C2D"/>
    <w:rsid w:val="00AC5709"/>
    <w:rsid w:val="00AC5C62"/>
    <w:rsid w:val="00AC60FE"/>
    <w:rsid w:val="00AC6CDE"/>
    <w:rsid w:val="00AC6E9B"/>
    <w:rsid w:val="00AC7018"/>
    <w:rsid w:val="00AC7315"/>
    <w:rsid w:val="00AD02B9"/>
    <w:rsid w:val="00AD05CE"/>
    <w:rsid w:val="00AD2E5B"/>
    <w:rsid w:val="00AD3152"/>
    <w:rsid w:val="00AD33D0"/>
    <w:rsid w:val="00AD4F5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88B"/>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52E"/>
    <w:rsid w:val="00B13DD0"/>
    <w:rsid w:val="00B13DE0"/>
    <w:rsid w:val="00B14261"/>
    <w:rsid w:val="00B143D8"/>
    <w:rsid w:val="00B14DE2"/>
    <w:rsid w:val="00B15CD5"/>
    <w:rsid w:val="00B16BFC"/>
    <w:rsid w:val="00B16FB2"/>
    <w:rsid w:val="00B20D35"/>
    <w:rsid w:val="00B213E7"/>
    <w:rsid w:val="00B23367"/>
    <w:rsid w:val="00B234AA"/>
    <w:rsid w:val="00B23617"/>
    <w:rsid w:val="00B23EA0"/>
    <w:rsid w:val="00B243C1"/>
    <w:rsid w:val="00B244B3"/>
    <w:rsid w:val="00B25183"/>
    <w:rsid w:val="00B26C7D"/>
    <w:rsid w:val="00B303B8"/>
    <w:rsid w:val="00B30566"/>
    <w:rsid w:val="00B305E4"/>
    <w:rsid w:val="00B30645"/>
    <w:rsid w:val="00B315EB"/>
    <w:rsid w:val="00B316A6"/>
    <w:rsid w:val="00B319E7"/>
    <w:rsid w:val="00B3214E"/>
    <w:rsid w:val="00B341B1"/>
    <w:rsid w:val="00B344E0"/>
    <w:rsid w:val="00B34839"/>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FD7"/>
    <w:rsid w:val="00B5252E"/>
    <w:rsid w:val="00B537BE"/>
    <w:rsid w:val="00B5388B"/>
    <w:rsid w:val="00B545C0"/>
    <w:rsid w:val="00B54A53"/>
    <w:rsid w:val="00B54DCE"/>
    <w:rsid w:val="00B54DE0"/>
    <w:rsid w:val="00B55893"/>
    <w:rsid w:val="00B559BB"/>
    <w:rsid w:val="00B56B8B"/>
    <w:rsid w:val="00B571FB"/>
    <w:rsid w:val="00B60409"/>
    <w:rsid w:val="00B60A89"/>
    <w:rsid w:val="00B61827"/>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95A"/>
    <w:rsid w:val="00B76E35"/>
    <w:rsid w:val="00B77461"/>
    <w:rsid w:val="00B77B67"/>
    <w:rsid w:val="00B77C5F"/>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E07"/>
    <w:rsid w:val="00BA4FE2"/>
    <w:rsid w:val="00BA518F"/>
    <w:rsid w:val="00BA57BF"/>
    <w:rsid w:val="00BA5A9F"/>
    <w:rsid w:val="00BA5F62"/>
    <w:rsid w:val="00BA6F27"/>
    <w:rsid w:val="00BA7347"/>
    <w:rsid w:val="00BA7C51"/>
    <w:rsid w:val="00BB0BA4"/>
    <w:rsid w:val="00BB1718"/>
    <w:rsid w:val="00BB1F82"/>
    <w:rsid w:val="00BB28FC"/>
    <w:rsid w:val="00BB2FFD"/>
    <w:rsid w:val="00BB4BE6"/>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0DB"/>
    <w:rsid w:val="00BF7F17"/>
    <w:rsid w:val="00C00A3F"/>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07D6C"/>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21E7"/>
    <w:rsid w:val="00C42C69"/>
    <w:rsid w:val="00C42ED1"/>
    <w:rsid w:val="00C43C5B"/>
    <w:rsid w:val="00C444BB"/>
    <w:rsid w:val="00C45784"/>
    <w:rsid w:val="00C45D5B"/>
    <w:rsid w:val="00C460D3"/>
    <w:rsid w:val="00C4725B"/>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7A"/>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77D0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0461"/>
    <w:rsid w:val="00C9151E"/>
    <w:rsid w:val="00C91BD7"/>
    <w:rsid w:val="00C91DCF"/>
    <w:rsid w:val="00C9225C"/>
    <w:rsid w:val="00C92300"/>
    <w:rsid w:val="00C925E3"/>
    <w:rsid w:val="00C92888"/>
    <w:rsid w:val="00C944B3"/>
    <w:rsid w:val="00C95804"/>
    <w:rsid w:val="00C959B6"/>
    <w:rsid w:val="00C95CB6"/>
    <w:rsid w:val="00CA0117"/>
    <w:rsid w:val="00CA058C"/>
    <w:rsid w:val="00CA353C"/>
    <w:rsid w:val="00CA37AF"/>
    <w:rsid w:val="00CA37C0"/>
    <w:rsid w:val="00CA38F3"/>
    <w:rsid w:val="00CA3CEC"/>
    <w:rsid w:val="00CA4E8A"/>
    <w:rsid w:val="00CA54A5"/>
    <w:rsid w:val="00CA57D6"/>
    <w:rsid w:val="00CA7591"/>
    <w:rsid w:val="00CB0679"/>
    <w:rsid w:val="00CB0E5E"/>
    <w:rsid w:val="00CB176A"/>
    <w:rsid w:val="00CB1D81"/>
    <w:rsid w:val="00CB32A4"/>
    <w:rsid w:val="00CB3557"/>
    <w:rsid w:val="00CB367A"/>
    <w:rsid w:val="00CB41CF"/>
    <w:rsid w:val="00CB45D1"/>
    <w:rsid w:val="00CB5F00"/>
    <w:rsid w:val="00CB67B5"/>
    <w:rsid w:val="00CB70BA"/>
    <w:rsid w:val="00CC0064"/>
    <w:rsid w:val="00CC061C"/>
    <w:rsid w:val="00CC0756"/>
    <w:rsid w:val="00CC0BEA"/>
    <w:rsid w:val="00CC0C44"/>
    <w:rsid w:val="00CC1B19"/>
    <w:rsid w:val="00CC2194"/>
    <w:rsid w:val="00CC229C"/>
    <w:rsid w:val="00CC2918"/>
    <w:rsid w:val="00CC2C57"/>
    <w:rsid w:val="00CC32B1"/>
    <w:rsid w:val="00CC3D14"/>
    <w:rsid w:val="00CC3FF6"/>
    <w:rsid w:val="00CC4B85"/>
    <w:rsid w:val="00CC51F8"/>
    <w:rsid w:val="00CC59DE"/>
    <w:rsid w:val="00CC6094"/>
    <w:rsid w:val="00CC7324"/>
    <w:rsid w:val="00CC7B3F"/>
    <w:rsid w:val="00CC7EA3"/>
    <w:rsid w:val="00CD063F"/>
    <w:rsid w:val="00CD098A"/>
    <w:rsid w:val="00CD0ED5"/>
    <w:rsid w:val="00CD1B7B"/>
    <w:rsid w:val="00CD28C8"/>
    <w:rsid w:val="00CD2A63"/>
    <w:rsid w:val="00CD2C76"/>
    <w:rsid w:val="00CD3493"/>
    <w:rsid w:val="00CD3DC2"/>
    <w:rsid w:val="00CD4B8A"/>
    <w:rsid w:val="00CD4DB7"/>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0FD0"/>
    <w:rsid w:val="00D3118B"/>
    <w:rsid w:val="00D311C4"/>
    <w:rsid w:val="00D311FB"/>
    <w:rsid w:val="00D32B3D"/>
    <w:rsid w:val="00D33147"/>
    <w:rsid w:val="00D336A7"/>
    <w:rsid w:val="00D33AEB"/>
    <w:rsid w:val="00D33FF7"/>
    <w:rsid w:val="00D34A12"/>
    <w:rsid w:val="00D35323"/>
    <w:rsid w:val="00D35A16"/>
    <w:rsid w:val="00D35B81"/>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4AE"/>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18B7"/>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2"/>
    <w:rsid w:val="00E50A66"/>
    <w:rsid w:val="00E50E37"/>
    <w:rsid w:val="00E5129E"/>
    <w:rsid w:val="00E52281"/>
    <w:rsid w:val="00E523A6"/>
    <w:rsid w:val="00E531C4"/>
    <w:rsid w:val="00E538AF"/>
    <w:rsid w:val="00E53941"/>
    <w:rsid w:val="00E54100"/>
    <w:rsid w:val="00E549E9"/>
    <w:rsid w:val="00E54A2F"/>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B1E"/>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7C8"/>
    <w:rsid w:val="00E96BCF"/>
    <w:rsid w:val="00E96FCC"/>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2AD"/>
    <w:rsid w:val="00EB1E1E"/>
    <w:rsid w:val="00EB2010"/>
    <w:rsid w:val="00EB209E"/>
    <w:rsid w:val="00EB2109"/>
    <w:rsid w:val="00EB283F"/>
    <w:rsid w:val="00EB2D03"/>
    <w:rsid w:val="00EB2EEE"/>
    <w:rsid w:val="00EB31CD"/>
    <w:rsid w:val="00EB358D"/>
    <w:rsid w:val="00EB467D"/>
    <w:rsid w:val="00EB49BA"/>
    <w:rsid w:val="00EB5580"/>
    <w:rsid w:val="00EB5D0A"/>
    <w:rsid w:val="00EB6F5F"/>
    <w:rsid w:val="00EC0E62"/>
    <w:rsid w:val="00EC16AE"/>
    <w:rsid w:val="00EC1CEA"/>
    <w:rsid w:val="00EC1E71"/>
    <w:rsid w:val="00EC2786"/>
    <w:rsid w:val="00EC3769"/>
    <w:rsid w:val="00EC3F54"/>
    <w:rsid w:val="00EC42D3"/>
    <w:rsid w:val="00EC5079"/>
    <w:rsid w:val="00EC550A"/>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524"/>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17D8E"/>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29C2"/>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3794"/>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975"/>
    <w:rsid w:val="00F71998"/>
    <w:rsid w:val="00F721C8"/>
    <w:rsid w:val="00F73540"/>
    <w:rsid w:val="00F73CD6"/>
    <w:rsid w:val="00F74F80"/>
    <w:rsid w:val="00F74FCF"/>
    <w:rsid w:val="00F75109"/>
    <w:rsid w:val="00F7512A"/>
    <w:rsid w:val="00F7518E"/>
    <w:rsid w:val="00F7587C"/>
    <w:rsid w:val="00F75989"/>
    <w:rsid w:val="00F767FF"/>
    <w:rsid w:val="00F77E82"/>
    <w:rsid w:val="00F8073B"/>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A56"/>
    <w:rsid w:val="00FA0C08"/>
    <w:rsid w:val="00FA0D83"/>
    <w:rsid w:val="00FA0E47"/>
    <w:rsid w:val="00FA1A41"/>
    <w:rsid w:val="00FA29D5"/>
    <w:rsid w:val="00FA2F25"/>
    <w:rsid w:val="00FA31E1"/>
    <w:rsid w:val="00FA3A64"/>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36C1"/>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D0F"/>
    <w:rsid w:val="00FE0F99"/>
    <w:rsid w:val="00FE1B98"/>
    <w:rsid w:val="00FE1C2C"/>
    <w:rsid w:val="00FE1C93"/>
    <w:rsid w:val="00FE1D21"/>
    <w:rsid w:val="00FE3304"/>
    <w:rsid w:val="00FE4667"/>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950771">
      <w:bodyDiv w:val="1"/>
      <w:marLeft w:val="0"/>
      <w:marRight w:val="0"/>
      <w:marTop w:val="0"/>
      <w:marBottom w:val="0"/>
      <w:divBdr>
        <w:top w:val="none" w:sz="0" w:space="0" w:color="auto"/>
        <w:left w:val="none" w:sz="0" w:space="0" w:color="auto"/>
        <w:bottom w:val="none" w:sz="0" w:space="0" w:color="auto"/>
        <w:right w:val="none" w:sz="0" w:space="0" w:color="auto"/>
      </w:divBdr>
    </w:div>
    <w:div w:id="2026318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12061</TotalTime>
  <Pages>32</Pages>
  <Words>13915</Words>
  <Characters>79318</Characters>
  <Application>Microsoft Office Word</Application>
  <DocSecurity>0</DocSecurity>
  <Lines>660</Lines>
  <Paragraphs>186</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2594</cp:revision>
  <cp:lastPrinted>2023-12-04T20:20:00Z</cp:lastPrinted>
  <dcterms:created xsi:type="dcterms:W3CDTF">2020-10-12T14:12:00Z</dcterms:created>
  <dcterms:modified xsi:type="dcterms:W3CDTF">2024-08-27T02:46:00Z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