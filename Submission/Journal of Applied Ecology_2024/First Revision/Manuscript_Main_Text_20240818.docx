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5BBB3C" w14:textId="159A633E" w:rsidR="00D95D5F" w:rsidRPr="0091098B" w:rsidRDefault="00D95D5F" w:rsidP="003C1AD5">
      <w:pPr>
        <w:rPr>
          <w:b/>
          <w:bCs/>
          <w:sz w:val="28"/>
          <w:szCs w:val="28"/>
        </w:rPr>
      </w:pPr>
      <w:commentRangeStart w:id="0"/>
      <w:r>
        <w:rPr>
          <w:i/>
          <w:iCs/>
        </w:rPr>
        <w:t xml:space="preserve">Submission type: </w:t>
      </w:r>
      <w:r w:rsidR="004E63A7">
        <w:rPr>
          <w:i/>
          <w:iCs/>
        </w:rPr>
        <w:t>Research a</w:t>
      </w:r>
      <w:r>
        <w:rPr>
          <w:i/>
          <w:iCs/>
        </w:rPr>
        <w:t>rticle</w:t>
      </w:r>
      <w:commentRangeEnd w:id="0"/>
      <w:r w:rsidR="00D63038">
        <w:rPr>
          <w:rStyle w:val="CommentReference"/>
        </w:rPr>
        <w:commentReference w:id="0"/>
      </w:r>
    </w:p>
    <w:p w14:paraId="7C7DD50B" w14:textId="77777777" w:rsidR="003C1AD5" w:rsidRDefault="003C1AD5" w:rsidP="003C1AD5">
      <w:pPr>
        <w:spacing w:after="0" w:line="480" w:lineRule="auto"/>
        <w:jc w:val="left"/>
        <w:rPr>
          <w:rFonts w:cs="Times New Roman"/>
          <w:b/>
          <w:color w:val="000000" w:themeColor="text1"/>
          <w:sz w:val="28"/>
          <w:szCs w:val="28"/>
        </w:rPr>
      </w:pPr>
    </w:p>
    <w:p w14:paraId="71BF8B35" w14:textId="422586F1" w:rsidR="008B77A1" w:rsidRPr="00625FEF" w:rsidRDefault="00D603C0" w:rsidP="00E7259E">
      <w:pPr>
        <w:spacing w:after="0" w:line="480" w:lineRule="auto"/>
        <w:jc w:val="center"/>
        <w:rPr>
          <w:rFonts w:cs="Times New Roman"/>
          <w:b/>
          <w:color w:val="000000" w:themeColor="text1"/>
          <w:sz w:val="28"/>
          <w:szCs w:val="28"/>
        </w:rPr>
      </w:pPr>
      <w:commentRangeStart w:id="1"/>
      <w:r w:rsidRPr="00D603C0">
        <w:rPr>
          <w:rFonts w:cs="Times New Roman"/>
          <w:b/>
          <w:color w:val="000000" w:themeColor="text1"/>
          <w:sz w:val="28"/>
          <w:szCs w:val="28"/>
        </w:rPr>
        <w:t>Generalist predators function as pest specialists: examining diet composition of spiders and ladybeetles across rice crop stages</w:t>
      </w:r>
      <w:commentRangeEnd w:id="1"/>
      <w:r w:rsidR="00547078">
        <w:rPr>
          <w:rStyle w:val="CommentReference"/>
        </w:rPr>
        <w:commentReference w:id="1"/>
      </w:r>
    </w:p>
    <w:p w14:paraId="1B953052" w14:textId="5CD6048B" w:rsidR="002F59D2" w:rsidRPr="004E63A7" w:rsidRDefault="002F59D2" w:rsidP="00707EED">
      <w:pPr>
        <w:spacing w:after="0" w:line="480" w:lineRule="auto"/>
        <w:jc w:val="left"/>
        <w:rPr>
          <w:color w:val="0000FF"/>
          <w:u w:val="single"/>
        </w:rPr>
      </w:pPr>
    </w:p>
    <w:p w14:paraId="53178C4F" w14:textId="615F2ED9" w:rsidR="005B0566" w:rsidRPr="002F59D2" w:rsidRDefault="00DD4E15" w:rsidP="002F59D2">
      <w:pPr>
        <w:spacing w:after="0" w:line="480" w:lineRule="auto"/>
        <w:jc w:val="center"/>
        <w:rPr>
          <w:rFonts w:cs="Times New Roman"/>
          <w:b/>
          <w:color w:val="000000" w:themeColor="text1"/>
          <w:sz w:val="28"/>
          <w:szCs w:val="28"/>
        </w:rPr>
      </w:pPr>
      <w:commentRangeStart w:id="2"/>
      <w:r w:rsidRPr="002F59D2">
        <w:rPr>
          <w:rFonts w:cs="Times New Roman"/>
          <w:b/>
          <w:color w:val="000000" w:themeColor="text1"/>
          <w:sz w:val="28"/>
          <w:szCs w:val="28"/>
        </w:rPr>
        <w:t>Abstract</w:t>
      </w:r>
      <w:commentRangeEnd w:id="2"/>
      <w:r w:rsidR="00C91BD7">
        <w:rPr>
          <w:rStyle w:val="CommentReference"/>
        </w:rPr>
        <w:commentReference w:id="2"/>
      </w:r>
    </w:p>
    <w:p w14:paraId="2DF30EA5" w14:textId="4341C26F" w:rsidR="002334F0" w:rsidDel="00C91BD7" w:rsidRDefault="00DD4E15" w:rsidP="007D6F76">
      <w:pPr>
        <w:pStyle w:val="ListParagraph"/>
        <w:numPr>
          <w:ilvl w:val="0"/>
          <w:numId w:val="6"/>
        </w:numPr>
        <w:spacing w:after="0" w:line="480" w:lineRule="auto"/>
        <w:jc w:val="left"/>
        <w:rPr>
          <w:del w:id="3" w:author="Gen-Chang Hsu" w:date="2024-08-23T15:00:00Z" w16du:dateUtc="2024-08-23T19:00:00Z"/>
          <w:rFonts w:cs="Times New Roman"/>
          <w:color w:val="000000" w:themeColor="text1"/>
        </w:rPr>
      </w:pPr>
      <w:r w:rsidRPr="00C91BD7">
        <w:rPr>
          <w:rFonts w:cs="Times New Roman"/>
          <w:color w:val="000000" w:themeColor="text1"/>
        </w:rPr>
        <w:t xml:space="preserve">Biocontrol, using natural enemies for pest control, has a long history in agriculture.  </w:t>
      </w:r>
      <w:del w:id="4" w:author="Gen-Chang Hsu" w:date="2024-08-23T15:00:00Z" w16du:dateUtc="2024-08-23T19:00:00Z">
        <w:r w:rsidR="003A0BBF" w:rsidRPr="001F1B8F" w:rsidDel="00C91BD7">
          <w:rPr>
            <w:rFonts w:cs="Times New Roman"/>
            <w:color w:val="000000" w:themeColor="text1"/>
          </w:rPr>
          <w:delText xml:space="preserve">It </w:delText>
        </w:r>
        <w:r w:rsidRPr="00C91BD7" w:rsidDel="00C91BD7">
          <w:rPr>
            <w:rFonts w:cs="Times New Roman"/>
            <w:color w:val="000000" w:themeColor="text1"/>
          </w:rPr>
          <w:delText xml:space="preserve">has </w:delText>
        </w:r>
        <w:r w:rsidR="003A0BBF" w:rsidRPr="00C91BD7" w:rsidDel="00C91BD7">
          <w:rPr>
            <w:rFonts w:cs="Times New Roman"/>
            <w:color w:val="000000" w:themeColor="text1"/>
          </w:rPr>
          <w:delText xml:space="preserve">received </w:delText>
        </w:r>
        <w:r w:rsidRPr="00C91BD7" w:rsidDel="00C91BD7">
          <w:rPr>
            <w:rFonts w:cs="Times New Roman"/>
            <w:color w:val="000000" w:themeColor="text1"/>
          </w:rPr>
          <w:delText>a surge of interest in the</w:delText>
        </w:r>
        <w:r w:rsidR="003A0BBF" w:rsidRPr="00C91BD7" w:rsidDel="00C91BD7">
          <w:rPr>
            <w:rFonts w:cs="Times New Roman"/>
            <w:color w:val="000000" w:themeColor="text1"/>
          </w:rPr>
          <w:delText xml:space="preserve"> recent</w:delText>
        </w:r>
        <w:r w:rsidRPr="00C91BD7" w:rsidDel="00C91BD7">
          <w:rPr>
            <w:rFonts w:cs="Times New Roman"/>
            <w:color w:val="000000" w:themeColor="text1"/>
          </w:rPr>
          <w:delText xml:space="preserve"> </w:delText>
        </w:r>
      </w:del>
      <w:del w:id="5" w:author="Gen-Chang Hsu" w:date="2024-08-17T22:06:00Z" w16du:dateUtc="2024-08-18T02:06:00Z">
        <w:r w:rsidRPr="00C91BD7" w:rsidDel="00DE2FB3">
          <w:rPr>
            <w:rFonts w:cs="Times New Roman"/>
            <w:color w:val="000000" w:themeColor="text1"/>
          </w:rPr>
          <w:delText xml:space="preserve">Anthropocene </w:delText>
        </w:r>
      </w:del>
      <w:del w:id="6" w:author="Gen-Chang Hsu" w:date="2024-08-23T15:00:00Z" w16du:dateUtc="2024-08-23T19:00:00Z">
        <w:r w:rsidRPr="00C91BD7" w:rsidDel="00C91BD7">
          <w:rPr>
            <w:rFonts w:cs="Times New Roman"/>
            <w:color w:val="000000" w:themeColor="text1"/>
          </w:rPr>
          <w:delText>because of its potential as a</w:delText>
        </w:r>
        <w:r w:rsidR="005C23D3" w:rsidRPr="00C91BD7" w:rsidDel="00C91BD7">
          <w:rPr>
            <w:rFonts w:cs="Times New Roman"/>
            <w:color w:val="000000" w:themeColor="text1"/>
          </w:rPr>
          <w:delText xml:space="preserve"> valuable</w:delText>
        </w:r>
        <w:r w:rsidRPr="00C91BD7" w:rsidDel="00C91BD7">
          <w:rPr>
            <w:rFonts w:cs="Times New Roman"/>
            <w:color w:val="000000" w:themeColor="text1"/>
          </w:rPr>
          <w:delText xml:space="preserve"> tool for sustainable agriculture.</w:delText>
        </w:r>
        <w:r w:rsidR="00AC5709" w:rsidRPr="00C91BD7" w:rsidDel="00C91BD7">
          <w:rPr>
            <w:rFonts w:cs="Times New Roman"/>
            <w:color w:val="000000" w:themeColor="text1"/>
          </w:rPr>
          <w:delText xml:space="preserve">  </w:delText>
        </w:r>
      </w:del>
    </w:p>
    <w:p w14:paraId="4AAB4E8F" w14:textId="66458913" w:rsidR="002334F0" w:rsidRPr="00C91BD7" w:rsidRDefault="00AB21DF" w:rsidP="00C91BD7">
      <w:pPr>
        <w:pStyle w:val="ListParagraph"/>
        <w:numPr>
          <w:ilvl w:val="0"/>
          <w:numId w:val="6"/>
        </w:numPr>
        <w:spacing w:after="0" w:line="480" w:lineRule="auto"/>
        <w:jc w:val="left"/>
        <w:rPr>
          <w:rFonts w:cs="Times New Roman"/>
          <w:color w:val="000000" w:themeColor="text1"/>
        </w:rPr>
      </w:pPr>
      <w:r w:rsidRPr="00C91BD7">
        <w:rPr>
          <w:rFonts w:cs="Times New Roman"/>
          <w:color w:val="000000" w:themeColor="text1"/>
        </w:rPr>
        <w:t>To solve a long-standing puzzle</w:t>
      </w:r>
      <w:r w:rsidR="00AC5709" w:rsidRPr="00C91BD7">
        <w:rPr>
          <w:rFonts w:cs="Times New Roman"/>
          <w:color w:val="000000" w:themeColor="text1"/>
        </w:rPr>
        <w:t xml:space="preserve"> in biocontrol</w:t>
      </w:r>
      <w:r w:rsidRPr="00C91BD7">
        <w:rPr>
          <w:rFonts w:cs="Times New Roman"/>
          <w:color w:val="000000" w:themeColor="text1"/>
        </w:rPr>
        <w:t xml:space="preserve">—how well the ubiquitous generalist arthropod predators (GAPs) function as biocontrol agents—this study </w:t>
      </w:r>
      <w:r w:rsidR="00321D97" w:rsidRPr="00C91BD7">
        <w:rPr>
          <w:rFonts w:cs="Times New Roman"/>
        </w:rPr>
        <w:t xml:space="preserve">aimed to 1) quantify the diet composition of </w:t>
      </w:r>
      <w:r w:rsidRPr="00C91BD7">
        <w:rPr>
          <w:rFonts w:cs="Times New Roman"/>
        </w:rPr>
        <w:t>GAPs</w:t>
      </w:r>
      <w:r w:rsidR="00A10653" w:rsidRPr="00C91BD7">
        <w:rPr>
          <w:rFonts w:cs="Times New Roman"/>
        </w:rPr>
        <w:t xml:space="preserve"> </w:t>
      </w:r>
      <w:r w:rsidR="00AE14E6" w:rsidRPr="00C91BD7">
        <w:rPr>
          <w:rFonts w:cs="Times New Roman"/>
        </w:rPr>
        <w:t xml:space="preserve">(spiders and ladybeetles) </w:t>
      </w:r>
      <w:r w:rsidR="003E1848" w:rsidRPr="00C91BD7">
        <w:rPr>
          <w:rFonts w:cs="Times New Roman"/>
        </w:rPr>
        <w:t xml:space="preserve">at </w:t>
      </w:r>
      <w:r w:rsidR="00AE14E6" w:rsidRPr="00C91BD7">
        <w:rPr>
          <w:rFonts w:cs="Times New Roman"/>
        </w:rPr>
        <w:t>different</w:t>
      </w:r>
      <w:r w:rsidR="003E1848" w:rsidRPr="00C91BD7">
        <w:rPr>
          <w:rFonts w:cs="Times New Roman"/>
        </w:rPr>
        <w:t xml:space="preserve"> crop stage</w:t>
      </w:r>
      <w:r w:rsidR="00AE14E6" w:rsidRPr="00C91BD7">
        <w:rPr>
          <w:rFonts w:cs="Times New Roman"/>
        </w:rPr>
        <w:t>s</w:t>
      </w:r>
      <w:r w:rsidR="003E1848" w:rsidRPr="00C91BD7">
        <w:rPr>
          <w:rFonts w:cs="Times New Roman"/>
        </w:rPr>
        <w:t xml:space="preserve"> </w:t>
      </w:r>
      <w:r w:rsidR="00A10653" w:rsidRPr="00C91BD7">
        <w:rPr>
          <w:rFonts w:cs="Times New Roman"/>
        </w:rPr>
        <w:t xml:space="preserve">using </w:t>
      </w:r>
      <w:r w:rsidR="00A10653" w:rsidRPr="00C91BD7">
        <w:rPr>
          <w:rFonts w:cs="Times New Roman"/>
          <w:color w:val="000000" w:themeColor="text1"/>
        </w:rPr>
        <w:t>stable isotope analysis</w:t>
      </w:r>
      <w:r w:rsidR="00321D97" w:rsidRPr="00C91BD7">
        <w:rPr>
          <w:rFonts w:cs="Times New Roman"/>
        </w:rPr>
        <w:t xml:space="preserve">, 2) examine the consistency of </w:t>
      </w:r>
      <w:r w:rsidRPr="00C91BD7">
        <w:rPr>
          <w:rFonts w:cs="Times New Roman"/>
        </w:rPr>
        <w:t>GAP</w:t>
      </w:r>
      <w:r w:rsidR="00321D97" w:rsidRPr="00C91BD7">
        <w:rPr>
          <w:rFonts w:cs="Times New Roman"/>
        </w:rPr>
        <w:t xml:space="preserve">s in pest consumption over years, and 3) investigate how </w:t>
      </w:r>
      <w:ins w:id="7" w:author="Gen-Chang Hsu" w:date="2024-08-23T15:17:00Z" w16du:dateUtc="2024-08-23T19:17:00Z">
        <w:r w:rsidR="00926D50">
          <w:rPr>
            <w:rFonts w:cs="Times New Roman"/>
          </w:rPr>
          <w:t xml:space="preserve">various factors such as </w:t>
        </w:r>
      </w:ins>
      <w:del w:id="8" w:author="Gen-Chang Hsu" w:date="2024-08-23T15:15:00Z" w16du:dateUtc="2024-08-23T19:15:00Z">
        <w:r w:rsidR="00321D97" w:rsidRPr="00C91BD7" w:rsidDel="00926D50">
          <w:rPr>
            <w:rFonts w:cs="Times New Roman"/>
          </w:rPr>
          <w:delText xml:space="preserve">abiotic and biotic </w:delText>
        </w:r>
      </w:del>
      <w:del w:id="9" w:author="Gen-Chang Hsu" w:date="2024-08-23T15:16:00Z" w16du:dateUtc="2024-08-23T19:16:00Z">
        <w:r w:rsidR="00321D97" w:rsidRPr="00C91BD7" w:rsidDel="00926D50">
          <w:rPr>
            <w:rFonts w:cs="Times New Roman"/>
          </w:rPr>
          <w:delText>factors</w:delText>
        </w:r>
      </w:del>
      <w:ins w:id="10" w:author="Gen-Chang Hsu" w:date="2024-08-23T15:17:00Z" w16du:dateUtc="2024-08-23T19:17:00Z">
        <w:r w:rsidR="00926D50">
          <w:rPr>
            <w:rFonts w:cs="Times New Roman"/>
          </w:rPr>
          <w:t>farming practice</w:t>
        </w:r>
      </w:ins>
      <w:ins w:id="11" w:author="Gen-Chang Hsu" w:date="2024-08-23T15:16:00Z" w16du:dateUtc="2024-08-23T19:16:00Z">
        <w:r w:rsidR="00926D50">
          <w:rPr>
            <w:rFonts w:cs="Times New Roman"/>
          </w:rPr>
          <w:t xml:space="preserve">, </w:t>
        </w:r>
      </w:ins>
      <w:ins w:id="12" w:author="Gen-Chang Hsu" w:date="2024-08-23T15:17:00Z" w16du:dateUtc="2024-08-23T19:17:00Z">
        <w:r w:rsidR="00926D50">
          <w:rPr>
            <w:rFonts w:cs="Times New Roman"/>
          </w:rPr>
          <w:t>surrounding vegetation, and prey abundance</w:t>
        </w:r>
      </w:ins>
      <w:r w:rsidR="00321D97" w:rsidRPr="00C91BD7">
        <w:rPr>
          <w:rFonts w:cs="Times New Roman"/>
        </w:rPr>
        <w:t xml:space="preserve"> affect </w:t>
      </w:r>
      <w:r w:rsidR="0063295E" w:rsidRPr="00C91BD7">
        <w:rPr>
          <w:rFonts w:cs="Times New Roman"/>
        </w:rPr>
        <w:t>pest consumption by GAPs</w:t>
      </w:r>
      <w:r w:rsidR="00321D97" w:rsidRPr="00C91BD7">
        <w:rPr>
          <w:rFonts w:cs="Times New Roman"/>
        </w:rPr>
        <w:t>.</w:t>
      </w:r>
      <w:r w:rsidRPr="00C91BD7">
        <w:rPr>
          <w:rFonts w:cs="Times New Roman"/>
        </w:rPr>
        <w:t xml:space="preserve">  </w:t>
      </w:r>
    </w:p>
    <w:p w14:paraId="2834459B" w14:textId="7C1F3CBA" w:rsidR="002334F0" w:rsidRDefault="00A10653" w:rsidP="00077716">
      <w:pPr>
        <w:pStyle w:val="ListParagraph"/>
        <w:numPr>
          <w:ilvl w:val="0"/>
          <w:numId w:val="6"/>
        </w:numPr>
        <w:spacing w:after="0" w:line="480" w:lineRule="auto"/>
        <w:jc w:val="left"/>
        <w:rPr>
          <w:rFonts w:cs="Times New Roman"/>
          <w:color w:val="000000" w:themeColor="text1"/>
        </w:rPr>
      </w:pPr>
      <w:del w:id="13" w:author="Gen-Chang Hsu" w:date="2024-08-23T14:58:00Z" w16du:dateUtc="2024-08-23T18:58:00Z">
        <w:r w:rsidRPr="00077716" w:rsidDel="00C91BD7">
          <w:rPr>
            <w:rFonts w:cs="Times New Roman"/>
          </w:rPr>
          <w:delText>Specifically</w:delText>
        </w:r>
        <w:r w:rsidR="00AB21DF" w:rsidRPr="00077716" w:rsidDel="00C91BD7">
          <w:rPr>
            <w:rFonts w:cs="Times New Roman"/>
          </w:rPr>
          <w:delText>, w</w:delText>
        </w:r>
      </w:del>
      <w:ins w:id="14" w:author="Gen-Chang Hsu" w:date="2024-08-23T14:58:00Z" w16du:dateUtc="2024-08-23T18:58:00Z">
        <w:r w:rsidR="00C91BD7">
          <w:rPr>
            <w:rFonts w:cs="Times New Roman"/>
          </w:rPr>
          <w:t>W</w:t>
        </w:r>
      </w:ins>
      <w:r w:rsidR="00AB21DF" w:rsidRPr="00077716">
        <w:rPr>
          <w:rFonts w:cs="Times New Roman"/>
        </w:rPr>
        <w:t xml:space="preserve">e </w:t>
      </w:r>
      <w:r w:rsidR="00ED0CCC" w:rsidRPr="00077716">
        <w:rPr>
          <w:rFonts w:cs="Times New Roman"/>
        </w:rPr>
        <w:t>sampled arthropod prey and GAPs</w:t>
      </w:r>
      <w:ins w:id="15" w:author="Gen-Chang Hsu" w:date="2024-08-23T15:06:00Z" w16du:dateUtc="2024-08-23T19:06:00Z">
        <w:r w:rsidR="00977047">
          <w:rPr>
            <w:rFonts w:cs="Times New Roman"/>
          </w:rPr>
          <w:t xml:space="preserve"> </w:t>
        </w:r>
      </w:ins>
      <w:del w:id="16" w:author="Gen-Chang Hsu" w:date="2024-08-23T15:08:00Z" w16du:dateUtc="2024-08-23T19:08:00Z">
        <w:r w:rsidR="00ED0CCC" w:rsidRPr="00077716" w:rsidDel="00977047">
          <w:rPr>
            <w:rFonts w:cs="Times New Roman"/>
          </w:rPr>
          <w:delText xml:space="preserve"> i</w:delText>
        </w:r>
      </w:del>
      <w:ins w:id="17" w:author="Gen-Chang Hsu" w:date="2024-08-23T15:08:00Z" w16du:dateUtc="2024-08-23T19:08:00Z">
        <w:r w:rsidR="00977047">
          <w:rPr>
            <w:rFonts w:cs="Times New Roman"/>
          </w:rPr>
          <w:t>i</w:t>
        </w:r>
      </w:ins>
      <w:r w:rsidR="00ED0CCC" w:rsidRPr="00077716">
        <w:rPr>
          <w:rFonts w:cs="Times New Roman"/>
        </w:rPr>
        <w:t>n</w:t>
      </w:r>
      <w:ins w:id="18" w:author="Gen-Chang Hsu" w:date="2024-08-23T15:03:00Z" w16du:dateUtc="2024-08-23T19:03:00Z">
        <w:r w:rsidR="00977047">
          <w:rPr>
            <w:rFonts w:cs="Times New Roman"/>
          </w:rPr>
          <w:t xml:space="preserve"> </w:t>
        </w:r>
      </w:ins>
      <w:ins w:id="19" w:author="Gen-Chang Hsu" w:date="2024-08-23T15:04:00Z" w16du:dateUtc="2024-08-23T19:04:00Z">
        <w:r w:rsidR="00977047">
          <w:rPr>
            <w:rFonts w:cs="Times New Roman"/>
          </w:rPr>
          <w:t xml:space="preserve">seven pairs of </w:t>
        </w:r>
      </w:ins>
      <w:ins w:id="20" w:author="Gen-Chang Hsu" w:date="2024-08-23T15:08:00Z" w16du:dateUtc="2024-08-23T19:08:00Z">
        <w:r w:rsidR="00977047">
          <w:rPr>
            <w:rFonts w:cs="Times New Roman"/>
          </w:rPr>
          <w:t xml:space="preserve">subtropical </w:t>
        </w:r>
      </w:ins>
      <w:del w:id="21" w:author="Gen-Chang Hsu" w:date="2024-08-23T15:04:00Z" w16du:dateUtc="2024-08-23T19:04:00Z">
        <w:r w:rsidR="00ED0CCC" w:rsidRPr="00077716" w:rsidDel="00977047">
          <w:rPr>
            <w:rFonts w:cs="Times New Roman"/>
          </w:rPr>
          <w:delText xml:space="preserve"> sub-tropical </w:delText>
        </w:r>
      </w:del>
      <w:r w:rsidR="00ED0CCC" w:rsidRPr="00077716">
        <w:rPr>
          <w:rFonts w:cs="Times New Roman"/>
        </w:rPr>
        <w:t xml:space="preserve">organic and conventional rice farms </w:t>
      </w:r>
      <w:del w:id="22" w:author="Gen-Chang Hsu" w:date="2024-08-23T14:59:00Z" w16du:dateUtc="2024-08-23T18:59:00Z">
        <w:r w:rsidR="00ED0CCC" w:rsidRPr="00077716" w:rsidDel="00C91BD7">
          <w:rPr>
            <w:rFonts w:cs="Times New Roman"/>
          </w:rPr>
          <w:delText xml:space="preserve">over </w:delText>
        </w:r>
      </w:del>
      <w:ins w:id="23" w:author="Gen-Chang Hsu" w:date="2024-08-23T14:59:00Z" w16du:dateUtc="2024-08-23T18:59:00Z">
        <w:r w:rsidR="00C91BD7">
          <w:rPr>
            <w:rFonts w:cs="Times New Roman"/>
          </w:rPr>
          <w:t>at major rice</w:t>
        </w:r>
        <w:r w:rsidR="00C91BD7" w:rsidRPr="00077716">
          <w:rPr>
            <w:rFonts w:cs="Times New Roman"/>
          </w:rPr>
          <w:t xml:space="preserve"> </w:t>
        </w:r>
      </w:ins>
      <w:del w:id="24" w:author="Gen-Chang Hsu" w:date="2024-08-23T14:59:00Z" w16du:dateUtc="2024-08-23T18:59:00Z">
        <w:r w:rsidRPr="00077716" w:rsidDel="00C91BD7">
          <w:rPr>
            <w:rFonts w:cs="Times New Roman"/>
          </w:rPr>
          <w:delText>crop</w:delText>
        </w:r>
      </w:del>
      <w:ins w:id="25" w:author="Gen-Chang Hsu" w:date="2024-08-23T14:59:00Z" w16du:dateUtc="2024-08-23T18:59:00Z">
        <w:r w:rsidR="00C91BD7">
          <w:rPr>
            <w:rFonts w:cs="Times New Roman"/>
          </w:rPr>
          <w:t>growth</w:t>
        </w:r>
      </w:ins>
      <w:r w:rsidRPr="00077716">
        <w:rPr>
          <w:rFonts w:cs="Times New Roman"/>
        </w:rPr>
        <w:t xml:space="preserve"> stages</w:t>
      </w:r>
      <w:r w:rsidR="00ED0CCC" w:rsidRPr="00077716">
        <w:rPr>
          <w:rFonts w:cs="Times New Roman"/>
        </w:rPr>
        <w:t xml:space="preserve"> (</w:t>
      </w:r>
      <w:del w:id="26" w:author="Gen-Chang Hsu" w:date="2024-08-23T19:59:00Z" w16du:dateUtc="2024-08-23T23:59:00Z">
        <w:r w:rsidR="00ED0CCC" w:rsidRPr="00077716" w:rsidDel="00DB1069">
          <w:rPr>
            <w:rFonts w:cs="Times New Roman"/>
          </w:rPr>
          <w:delText xml:space="preserve">seedling, </w:delText>
        </w:r>
      </w:del>
      <w:r w:rsidR="00ED0CCC" w:rsidRPr="00077716">
        <w:rPr>
          <w:rFonts w:cs="Times New Roman"/>
        </w:rPr>
        <w:t>tillering, flowering, and ripening)</w:t>
      </w:r>
      <w:r w:rsidRPr="00077716">
        <w:rPr>
          <w:rFonts w:cs="Times New Roman"/>
        </w:rPr>
        <w:t xml:space="preserve"> </w:t>
      </w:r>
      <w:ins w:id="27" w:author="Gen-Chang Hsu" w:date="2024-08-23T14:59:00Z" w16du:dateUtc="2024-08-23T18:59:00Z">
        <w:r w:rsidR="00C91BD7">
          <w:rPr>
            <w:rFonts w:cs="Times New Roman"/>
            <w:color w:val="000000" w:themeColor="text1"/>
          </w:rPr>
          <w:t>for</w:t>
        </w:r>
      </w:ins>
      <w:del w:id="28" w:author="Gen-Chang Hsu" w:date="2024-08-23T14:59:00Z" w16du:dateUtc="2024-08-23T18:59:00Z">
        <w:r w:rsidR="00DD4E15" w:rsidRPr="00077716" w:rsidDel="00C91BD7">
          <w:rPr>
            <w:rFonts w:cs="Times New Roman"/>
            <w:color w:val="000000" w:themeColor="text1"/>
          </w:rPr>
          <w:delText>in</w:delText>
        </w:r>
      </w:del>
      <w:r w:rsidR="00DD4E15" w:rsidRPr="00077716">
        <w:rPr>
          <w:rFonts w:cs="Times New Roman"/>
          <w:color w:val="000000" w:themeColor="text1"/>
        </w:rPr>
        <w:t xml:space="preserve"> three consecutive years</w:t>
      </w:r>
      <w:ins w:id="29" w:author="Gen-Chang Hsu" w:date="2024-08-23T15:08:00Z" w16du:dateUtc="2024-08-23T19:08:00Z">
        <w:r w:rsidR="00977047">
          <w:rPr>
            <w:rFonts w:cs="Times New Roman"/>
            <w:color w:val="000000" w:themeColor="text1"/>
          </w:rPr>
          <w:t xml:space="preserve"> (</w:t>
        </w:r>
      </w:ins>
      <w:ins w:id="30" w:author="Gen-Chang Hsu" w:date="2024-08-23T15:09:00Z" w16du:dateUtc="2024-08-23T19:09:00Z">
        <w:r w:rsidR="00977047">
          <w:rPr>
            <w:rFonts w:cs="Times New Roman"/>
            <w:color w:val="000000" w:themeColor="text1"/>
          </w:rPr>
          <w:t>2017</w:t>
        </w:r>
        <w:r w:rsidR="00977047" w:rsidRPr="00077716">
          <w:rPr>
            <w:rFonts w:cs="Times New Roman"/>
            <w:color w:val="000000" w:themeColor="text1"/>
          </w:rPr>
          <w:t>-</w:t>
        </w:r>
        <w:r w:rsidR="00977047">
          <w:rPr>
            <w:rFonts w:cs="Times New Roman"/>
            <w:color w:val="000000" w:themeColor="text1"/>
          </w:rPr>
          <w:t>2019</w:t>
        </w:r>
      </w:ins>
      <w:ins w:id="31" w:author="Gen-Chang Hsu" w:date="2024-08-23T15:08:00Z" w16du:dateUtc="2024-08-23T19:08:00Z">
        <w:r w:rsidR="00977047">
          <w:rPr>
            <w:rFonts w:cs="Times New Roman"/>
            <w:color w:val="000000" w:themeColor="text1"/>
          </w:rPr>
          <w:t>)</w:t>
        </w:r>
      </w:ins>
      <w:r w:rsidR="00DD4E15" w:rsidRPr="00077716">
        <w:rPr>
          <w:rFonts w:cs="Times New Roman"/>
          <w:color w:val="000000" w:themeColor="text1"/>
        </w:rPr>
        <w:t>.</w:t>
      </w:r>
      <w:r w:rsidR="00A71B4C" w:rsidRPr="00077716">
        <w:rPr>
          <w:rFonts w:cs="Times New Roman"/>
          <w:color w:val="000000" w:themeColor="text1"/>
        </w:rPr>
        <w:t xml:space="preserve">  </w:t>
      </w:r>
      <w:r w:rsidR="005122E4" w:rsidRPr="00077716">
        <w:rPr>
          <w:rFonts w:cs="Times New Roman"/>
          <w:color w:val="000000" w:themeColor="text1"/>
        </w:rPr>
        <w:t xml:space="preserve">Among our </w:t>
      </w:r>
      <w:del w:id="32" w:author="Gen-Chang Hsu" w:date="2024-08-23T15:10:00Z" w16du:dateUtc="2024-08-23T19:10:00Z">
        <w:r w:rsidR="005122E4" w:rsidRPr="00077716" w:rsidDel="00926D50">
          <w:rPr>
            <w:rFonts w:cs="Times New Roman"/>
            <w:color w:val="000000" w:themeColor="text1"/>
          </w:rPr>
          <w:delText>field</w:delText>
        </w:r>
      </w:del>
      <w:ins w:id="33" w:author="Gen-Chang Hsu" w:date="2024-08-23T15:10:00Z" w16du:dateUtc="2024-08-23T19:10:00Z">
        <w:r w:rsidR="00926D50">
          <w:rPr>
            <w:rFonts w:cs="Times New Roman"/>
            <w:color w:val="000000" w:themeColor="text1"/>
          </w:rPr>
          <w:t>sweep</w:t>
        </w:r>
      </w:ins>
      <w:r w:rsidR="005122E4" w:rsidRPr="00077716">
        <w:rPr>
          <w:rFonts w:cs="Times New Roman"/>
          <w:color w:val="000000" w:themeColor="text1"/>
        </w:rPr>
        <w:t>-</w:t>
      </w:r>
      <w:ins w:id="34" w:author="Gen-Chang Hsu" w:date="2024-08-23T15:10:00Z" w16du:dateUtc="2024-08-23T19:10:00Z">
        <w:r w:rsidR="00926D50">
          <w:rPr>
            <w:rFonts w:cs="Times New Roman"/>
            <w:color w:val="000000" w:themeColor="text1"/>
          </w:rPr>
          <w:t>net</w:t>
        </w:r>
      </w:ins>
      <w:del w:id="35" w:author="Gen-Chang Hsu" w:date="2024-08-23T15:10:00Z" w16du:dateUtc="2024-08-23T19:10:00Z">
        <w:r w:rsidR="005122E4" w:rsidRPr="00077716" w:rsidDel="00926D50">
          <w:rPr>
            <w:rFonts w:cs="Times New Roman"/>
            <w:color w:val="000000" w:themeColor="text1"/>
          </w:rPr>
          <w:delText>collected</w:delText>
        </w:r>
      </w:del>
      <w:r w:rsidR="005122E4" w:rsidRPr="00077716">
        <w:rPr>
          <w:rFonts w:cs="Times New Roman"/>
          <w:color w:val="000000" w:themeColor="text1"/>
        </w:rPr>
        <w:t xml:space="preserve"> samples, </w:t>
      </w:r>
      <w:ins w:id="36" w:author="Gen-Chang Hsu" w:date="2024-08-23T15:11:00Z" w16du:dateUtc="2024-08-23T19:11:00Z">
        <w:r w:rsidR="00926D50">
          <w:rPr>
            <w:rFonts w:cs="Times New Roman"/>
            <w:color w:val="000000" w:themeColor="text1"/>
          </w:rPr>
          <w:t xml:space="preserve">we </w:t>
        </w:r>
      </w:ins>
      <w:ins w:id="37" w:author="Gen-Chang Hsu" w:date="2024-08-23T15:12:00Z" w16du:dateUtc="2024-08-23T19:12:00Z">
        <w:r w:rsidR="00926D50">
          <w:rPr>
            <w:rFonts w:cs="Times New Roman"/>
            <w:color w:val="000000" w:themeColor="text1"/>
          </w:rPr>
          <w:t>analyzed</w:t>
        </w:r>
      </w:ins>
      <w:ins w:id="38" w:author="Gen-Chang Hsu" w:date="2024-08-23T15:11:00Z" w16du:dateUtc="2024-08-23T19:11:00Z">
        <w:r w:rsidR="00926D50">
          <w:rPr>
            <w:rFonts w:cs="Times New Roman"/>
            <w:color w:val="000000" w:themeColor="text1"/>
          </w:rPr>
          <w:t xml:space="preserve"> </w:t>
        </w:r>
      </w:ins>
      <w:r w:rsidR="00365A19" w:rsidRPr="00077716">
        <w:rPr>
          <w:rFonts w:cs="Times New Roman"/>
          <w:color w:val="000000" w:themeColor="text1"/>
        </w:rPr>
        <w:t xml:space="preserve">352 </w:t>
      </w:r>
      <w:del w:id="39" w:author="Gen-Chang Hsu" w:date="2024-08-23T15:11:00Z" w16du:dateUtc="2024-08-23T19:11:00Z">
        <w:r w:rsidR="00365A19" w:rsidRPr="00077716" w:rsidDel="00926D50">
          <w:rPr>
            <w:rFonts w:cs="Times New Roman"/>
            <w:color w:val="000000" w:themeColor="text1"/>
          </w:rPr>
          <w:delText xml:space="preserve">arthropod </w:delText>
        </w:r>
      </w:del>
      <w:r w:rsidR="00365A19" w:rsidRPr="00077716">
        <w:rPr>
          <w:rFonts w:cs="Times New Roman"/>
          <w:color w:val="000000" w:themeColor="text1"/>
        </w:rPr>
        <w:t xml:space="preserve">predator and 828 prey </w:t>
      </w:r>
      <w:r w:rsidR="00BF3D06" w:rsidRPr="00077716">
        <w:rPr>
          <w:rFonts w:cs="Times New Roman"/>
          <w:color w:val="000000" w:themeColor="text1"/>
        </w:rPr>
        <w:t xml:space="preserve">isotope </w:t>
      </w:r>
      <w:r w:rsidR="00365A19" w:rsidRPr="00077716">
        <w:rPr>
          <w:rFonts w:cs="Times New Roman"/>
          <w:color w:val="000000" w:themeColor="text1"/>
        </w:rPr>
        <w:t>samples</w:t>
      </w:r>
      <w:r w:rsidR="005122E4" w:rsidRPr="00077716">
        <w:rPr>
          <w:rFonts w:cs="Times New Roman"/>
          <w:color w:val="000000" w:themeColor="text1"/>
        </w:rPr>
        <w:t xml:space="preserve"> </w:t>
      </w:r>
      <w:del w:id="40" w:author="Gen-Chang Hsu" w:date="2024-08-23T15:11:00Z" w16du:dateUtc="2024-08-23T19:11:00Z">
        <w:r w:rsidR="005122E4" w:rsidRPr="00077716" w:rsidDel="00926D50">
          <w:rPr>
            <w:rFonts w:cs="Times New Roman"/>
            <w:color w:val="000000" w:themeColor="text1"/>
          </w:rPr>
          <w:delText xml:space="preserve">were analyzed </w:delText>
        </w:r>
      </w:del>
      <w:r w:rsidR="005122E4" w:rsidRPr="00077716">
        <w:rPr>
          <w:rFonts w:cs="Times New Roman"/>
          <w:color w:val="000000" w:themeColor="text1"/>
        </w:rPr>
        <w:t xml:space="preserve">to </w:t>
      </w:r>
      <w:r w:rsidR="00BF3D06" w:rsidRPr="00077716">
        <w:rPr>
          <w:rFonts w:cs="Times New Roman"/>
          <w:color w:val="000000" w:themeColor="text1"/>
        </w:rPr>
        <w:t>infer predator-prey interactions</w:t>
      </w:r>
      <w:r w:rsidR="00365A19" w:rsidRPr="00077716">
        <w:rPr>
          <w:rFonts w:cs="Times New Roman"/>
          <w:color w:val="000000" w:themeColor="text1"/>
        </w:rPr>
        <w:t>.</w:t>
      </w:r>
      <w:r w:rsidR="00AC5709" w:rsidRPr="00077716">
        <w:rPr>
          <w:rFonts w:cs="Times New Roman"/>
          <w:color w:val="000000" w:themeColor="text1"/>
        </w:rPr>
        <w:t xml:space="preserve">  </w:t>
      </w:r>
    </w:p>
    <w:p w14:paraId="70EF6796" w14:textId="491FC574" w:rsidR="002334F0" w:rsidRPr="002334F0" w:rsidRDefault="00110F36" w:rsidP="00077716">
      <w:pPr>
        <w:pStyle w:val="ListParagraph"/>
        <w:numPr>
          <w:ilvl w:val="0"/>
          <w:numId w:val="6"/>
        </w:numPr>
        <w:spacing w:after="0" w:line="480" w:lineRule="auto"/>
        <w:jc w:val="left"/>
        <w:rPr>
          <w:rFonts w:cs="Times New Roman"/>
          <w:color w:val="000000" w:themeColor="text1"/>
        </w:rPr>
      </w:pPr>
      <w:r w:rsidRPr="00077716">
        <w:rPr>
          <w:rFonts w:cs="Times New Roman"/>
          <w:color w:val="000000" w:themeColor="text1"/>
        </w:rPr>
        <w:t>Our results show</w:t>
      </w:r>
      <w:r w:rsidR="00ED3E5D" w:rsidRPr="00077716">
        <w:rPr>
          <w:rFonts w:cs="Times New Roman"/>
          <w:color w:val="000000" w:themeColor="text1"/>
        </w:rPr>
        <w:t xml:space="preserve"> the following: </w:t>
      </w:r>
      <w:r w:rsidRPr="00077716">
        <w:rPr>
          <w:rFonts w:cs="Times New Roman"/>
          <w:color w:val="000000" w:themeColor="text1"/>
        </w:rPr>
        <w:t xml:space="preserve"> </w:t>
      </w:r>
      <w:r w:rsidR="00ED3E5D" w:rsidRPr="00077716">
        <w:rPr>
          <w:rFonts w:cs="Times New Roman"/>
          <w:color w:val="000000" w:themeColor="text1"/>
        </w:rPr>
        <w:t xml:space="preserve">a) The proportion of rice pests in </w:t>
      </w:r>
      <w:proofErr w:type="spellStart"/>
      <w:r w:rsidR="00ED3E5D" w:rsidRPr="00077716">
        <w:rPr>
          <w:rFonts w:cs="Times New Roman"/>
          <w:color w:val="000000" w:themeColor="text1"/>
        </w:rPr>
        <w:t>GAPs’</w:t>
      </w:r>
      <w:proofErr w:type="spellEnd"/>
      <w:r w:rsidR="00ED3E5D" w:rsidRPr="00077716">
        <w:rPr>
          <w:rFonts w:cs="Times New Roman"/>
          <w:color w:val="000000" w:themeColor="text1"/>
        </w:rPr>
        <w:t xml:space="preserve"> diets in both organic and conventional </w:t>
      </w:r>
      <w:r w:rsidR="00AE14E6" w:rsidRPr="00077716">
        <w:rPr>
          <w:rFonts w:cs="Times New Roman"/>
          <w:color w:val="000000" w:themeColor="text1"/>
        </w:rPr>
        <w:t xml:space="preserve">rice </w:t>
      </w:r>
      <w:r w:rsidR="00ED3E5D" w:rsidRPr="00077716">
        <w:rPr>
          <w:rFonts w:cs="Times New Roman"/>
          <w:color w:val="000000" w:themeColor="text1"/>
        </w:rPr>
        <w:t>farms increased over the crop season, from 2</w:t>
      </w:r>
      <w:r w:rsidR="00297DF3" w:rsidRPr="00077716">
        <w:rPr>
          <w:rFonts w:cs="Times New Roman"/>
          <w:color w:val="000000" w:themeColor="text1"/>
        </w:rPr>
        <w:t>1</w:t>
      </w:r>
      <w:r w:rsidR="00ED3E5D" w:rsidRPr="00077716">
        <w:rPr>
          <w:rFonts w:cs="Times New Roman"/>
          <w:color w:val="000000" w:themeColor="text1"/>
        </w:rPr>
        <w:t xml:space="preserve">-47% at the tillering stage to </w:t>
      </w:r>
      <w:ins w:id="41" w:author="Gen-Chang Hsu" w:date="2024-08-23T20:01:00Z" w16du:dateUtc="2024-08-24T00:01:00Z">
        <w:r w:rsidR="00DB1069">
          <w:rPr>
            <w:rFonts w:cs="Times New Roman"/>
            <w:color w:val="000000" w:themeColor="text1"/>
          </w:rPr>
          <w:t>76</w:t>
        </w:r>
      </w:ins>
      <w:del w:id="42" w:author="Gen-Chang Hsu" w:date="2024-08-23T20:01:00Z" w16du:dateUtc="2024-08-24T00:01:00Z">
        <w:r w:rsidR="00297DF3" w:rsidRPr="00077716" w:rsidDel="00DB1069">
          <w:rPr>
            <w:rFonts w:cs="Times New Roman"/>
            <w:color w:val="000000" w:themeColor="text1"/>
          </w:rPr>
          <w:delText>80</w:delText>
        </w:r>
      </w:del>
      <w:r w:rsidR="00ED3E5D" w:rsidRPr="00077716">
        <w:rPr>
          <w:rFonts w:cs="Times New Roman"/>
          <w:color w:val="000000" w:themeColor="text1"/>
        </w:rPr>
        <w:t>-9</w:t>
      </w:r>
      <w:r w:rsidR="00297DF3" w:rsidRPr="00077716">
        <w:rPr>
          <w:rFonts w:cs="Times New Roman"/>
          <w:color w:val="000000" w:themeColor="text1"/>
        </w:rPr>
        <w:t>7</w:t>
      </w:r>
      <w:r w:rsidR="00ED3E5D" w:rsidRPr="00077716">
        <w:rPr>
          <w:rFonts w:cs="Times New Roman"/>
          <w:color w:val="000000" w:themeColor="text1"/>
        </w:rPr>
        <w:t xml:space="preserve">% at the </w:t>
      </w:r>
      <w:ins w:id="43" w:author="Gen-Chang Hsu" w:date="2024-08-23T20:00:00Z" w16du:dateUtc="2024-08-24T00:00:00Z">
        <w:r w:rsidR="00DB1069">
          <w:rPr>
            <w:rFonts w:cs="Times New Roman"/>
            <w:color w:val="000000" w:themeColor="text1"/>
          </w:rPr>
          <w:t xml:space="preserve">flowering and </w:t>
        </w:r>
      </w:ins>
      <w:r w:rsidR="00ED3E5D" w:rsidRPr="00077716">
        <w:rPr>
          <w:rFonts w:cs="Times New Roman"/>
          <w:color w:val="000000" w:themeColor="text1"/>
        </w:rPr>
        <w:t xml:space="preserve">ripening stage, across the three study years.  </w:t>
      </w:r>
      <w:r w:rsidRPr="00077716">
        <w:rPr>
          <w:rFonts w:cs="Times New Roman"/>
          <w:szCs w:val="28"/>
        </w:rPr>
        <w:t xml:space="preserve">The high </w:t>
      </w:r>
      <w:del w:id="44" w:author="Gen-Chang Hsu" w:date="2024-08-23T15:13:00Z" w16du:dateUtc="2024-08-23T19:13:00Z">
        <w:r w:rsidRPr="00077716" w:rsidDel="00926D50">
          <w:rPr>
            <w:rFonts w:cs="Times New Roman"/>
            <w:szCs w:val="28"/>
          </w:rPr>
          <w:delText>percentage</w:delText>
        </w:r>
        <w:r w:rsidR="00FC3879" w:rsidRPr="00077716" w:rsidDel="00926D50">
          <w:rPr>
            <w:rFonts w:cs="Times New Roman"/>
            <w:szCs w:val="28"/>
          </w:rPr>
          <w:delText xml:space="preserve"> in </w:delText>
        </w:r>
      </w:del>
      <w:r w:rsidR="00FC3879" w:rsidRPr="00077716">
        <w:rPr>
          <w:rFonts w:cs="Times New Roman"/>
          <w:szCs w:val="28"/>
        </w:rPr>
        <w:t>pest consumption</w:t>
      </w:r>
      <w:r w:rsidRPr="00077716">
        <w:rPr>
          <w:rFonts w:cs="Times New Roman"/>
          <w:szCs w:val="28"/>
        </w:rPr>
        <w:t xml:space="preserve"> at </w:t>
      </w:r>
      <w:r w:rsidR="003E1848" w:rsidRPr="00077716">
        <w:rPr>
          <w:rFonts w:cs="Times New Roman"/>
          <w:szCs w:val="28"/>
        </w:rPr>
        <w:t xml:space="preserve">late crop </w:t>
      </w:r>
      <w:r w:rsidRPr="00077716">
        <w:rPr>
          <w:rFonts w:cs="Times New Roman"/>
          <w:szCs w:val="28"/>
        </w:rPr>
        <w:t>stage</w:t>
      </w:r>
      <w:r w:rsidR="003E1848" w:rsidRPr="00077716">
        <w:rPr>
          <w:rFonts w:cs="Times New Roman"/>
          <w:szCs w:val="28"/>
        </w:rPr>
        <w:t>s</w:t>
      </w:r>
      <w:r w:rsidR="00FC3879" w:rsidRPr="00077716">
        <w:rPr>
          <w:rFonts w:cs="Times New Roman"/>
          <w:szCs w:val="28"/>
        </w:rPr>
        <w:t xml:space="preserve"> (flowering and ripening</w:t>
      </w:r>
      <w:ins w:id="45" w:author="Gen-Chang Hsu" w:date="2024-08-23T15:13:00Z" w16du:dateUtc="2024-08-23T19:13:00Z">
        <w:r w:rsidR="00926D50">
          <w:rPr>
            <w:rFonts w:cs="Times New Roman"/>
            <w:szCs w:val="28"/>
          </w:rPr>
          <w:t xml:space="preserve"> stage</w:t>
        </w:r>
      </w:ins>
      <w:r w:rsidR="00FC3879" w:rsidRPr="00077716">
        <w:rPr>
          <w:rFonts w:cs="Times New Roman"/>
          <w:szCs w:val="28"/>
        </w:rPr>
        <w:t>)</w:t>
      </w:r>
      <w:r w:rsidRPr="00077716">
        <w:rPr>
          <w:rFonts w:cs="Times New Roman"/>
          <w:szCs w:val="28"/>
        </w:rPr>
        <w:t xml:space="preserve"> suggests that GAPs can function as </w:t>
      </w:r>
      <w:ins w:id="46" w:author="Gen-Chang Hsu" w:date="2024-08-23T15:14:00Z" w16du:dateUtc="2024-08-23T19:14:00Z">
        <w:r w:rsidR="00926D50">
          <w:rPr>
            <w:rFonts w:cs="Times New Roman"/>
            <w:szCs w:val="28"/>
          </w:rPr>
          <w:t xml:space="preserve">pest </w:t>
        </w:r>
      </w:ins>
      <w:r w:rsidRPr="00077716">
        <w:rPr>
          <w:rFonts w:cs="Times New Roman"/>
          <w:szCs w:val="28"/>
        </w:rPr>
        <w:t>specialists</w:t>
      </w:r>
      <w:del w:id="47" w:author="Gen-Chang Hsu" w:date="2024-08-23T15:14:00Z" w16du:dateUtc="2024-08-23T19:14:00Z">
        <w:r w:rsidRPr="00077716" w:rsidDel="00926D50">
          <w:rPr>
            <w:rFonts w:cs="Times New Roman"/>
            <w:szCs w:val="28"/>
          </w:rPr>
          <w:delText xml:space="preserve"> in pest management</w:delText>
        </w:r>
      </w:del>
      <w:r w:rsidRPr="00077716">
        <w:rPr>
          <w:rFonts w:cs="Times New Roman"/>
          <w:szCs w:val="28"/>
        </w:rPr>
        <w:t xml:space="preserve"> during the critical period of crop production.</w:t>
      </w:r>
      <w:r w:rsidR="00564DF9" w:rsidRPr="00077716">
        <w:rPr>
          <w:rFonts w:cs="Times New Roman"/>
          <w:szCs w:val="28"/>
        </w:rPr>
        <w:t xml:space="preserve">  </w:t>
      </w:r>
      <w:r w:rsidR="007C228A" w:rsidRPr="00077716">
        <w:rPr>
          <w:rFonts w:cs="Times New Roman"/>
          <w:szCs w:val="28"/>
        </w:rPr>
        <w:t xml:space="preserve">Regarding individual predator groups, </w:t>
      </w:r>
      <w:r w:rsidR="0023497C" w:rsidRPr="00077716">
        <w:rPr>
          <w:rFonts w:cs="Times New Roman"/>
          <w:szCs w:val="28"/>
        </w:rPr>
        <w:t xml:space="preserve">spiders and ladybeetles exhibited distinct dietary </w:t>
      </w:r>
      <w:r w:rsidR="0023497C" w:rsidRPr="00077716">
        <w:rPr>
          <w:rFonts w:cs="Times New Roman"/>
          <w:szCs w:val="28"/>
        </w:rPr>
        <w:lastRenderedPageBreak/>
        <w:t xml:space="preserve">patterns over </w:t>
      </w:r>
      <w:ins w:id="48" w:author="Gen-Chang Hsu" w:date="2024-08-23T20:02:00Z" w16du:dateUtc="2024-08-24T00:02:00Z">
        <w:r w:rsidR="00DB1069">
          <w:rPr>
            <w:rFonts w:cs="Times New Roman"/>
            <w:szCs w:val="28"/>
          </w:rPr>
          <w:t>the crop season</w:t>
        </w:r>
      </w:ins>
      <w:del w:id="49" w:author="Gen-Chang Hsu" w:date="2024-08-23T20:02:00Z" w16du:dateUtc="2024-08-24T00:02:00Z">
        <w:r w:rsidR="0023497C" w:rsidRPr="00077716" w:rsidDel="00DB1069">
          <w:rPr>
            <w:rFonts w:cs="Times New Roman"/>
            <w:szCs w:val="28"/>
          </w:rPr>
          <w:delText xml:space="preserve">crop </w:delText>
        </w:r>
        <w:r w:rsidR="007C228A" w:rsidRPr="00077716" w:rsidDel="00DB1069">
          <w:rPr>
            <w:rFonts w:cs="Times New Roman"/>
            <w:szCs w:val="28"/>
          </w:rPr>
          <w:delText>stages</w:delText>
        </w:r>
      </w:del>
      <w:r w:rsidR="00A278C8" w:rsidRPr="00077716">
        <w:rPr>
          <w:rFonts w:cs="Times New Roman"/>
          <w:szCs w:val="28"/>
        </w:rPr>
        <w:t>.</w:t>
      </w:r>
      <w:r w:rsidR="0023497C" w:rsidRPr="00077716">
        <w:rPr>
          <w:rFonts w:cs="Times New Roman"/>
          <w:szCs w:val="28"/>
        </w:rPr>
        <w:t xml:space="preserve"> </w:t>
      </w:r>
      <w:r w:rsidR="00A278C8" w:rsidRPr="00077716">
        <w:rPr>
          <w:rFonts w:cs="Times New Roman"/>
          <w:szCs w:val="28"/>
        </w:rPr>
        <w:t xml:space="preserve"> </w:t>
      </w:r>
      <w:r w:rsidR="00ED3E5D" w:rsidRPr="00077716">
        <w:rPr>
          <w:rFonts w:cs="Times New Roman"/>
          <w:szCs w:val="28"/>
        </w:rPr>
        <w:t>b)</w:t>
      </w:r>
      <w:r w:rsidR="00150CDB" w:rsidRPr="00077716">
        <w:rPr>
          <w:rFonts w:cs="Times New Roman"/>
          <w:szCs w:val="28"/>
        </w:rPr>
        <w:t xml:space="preserve"> </w:t>
      </w:r>
      <w:r w:rsidR="00E610BD" w:rsidRPr="00077716">
        <w:rPr>
          <w:rFonts w:cs="Times New Roman"/>
          <w:szCs w:val="28"/>
        </w:rPr>
        <w:t xml:space="preserve">The </w:t>
      </w:r>
      <w:r w:rsidR="003C2C27" w:rsidRPr="00077716">
        <w:rPr>
          <w:rFonts w:cs="Times New Roman"/>
          <w:szCs w:val="28"/>
        </w:rPr>
        <w:t xml:space="preserve">high </w:t>
      </w:r>
      <w:r w:rsidR="00E610BD" w:rsidRPr="00077716">
        <w:rPr>
          <w:rFonts w:cs="Times New Roman"/>
          <w:szCs w:val="28"/>
        </w:rPr>
        <w:t xml:space="preserve">pest consumption by GAPs </w:t>
      </w:r>
      <w:r w:rsidR="003C2C27" w:rsidRPr="00077716">
        <w:rPr>
          <w:rFonts w:cs="Times New Roman"/>
          <w:szCs w:val="28"/>
        </w:rPr>
        <w:t xml:space="preserve">at </w:t>
      </w:r>
      <w:r w:rsidR="00FC3879" w:rsidRPr="00077716">
        <w:rPr>
          <w:rFonts w:cs="Times New Roman"/>
          <w:szCs w:val="28"/>
        </w:rPr>
        <w:t>late crop</w:t>
      </w:r>
      <w:r w:rsidR="003C2C27" w:rsidRPr="00077716">
        <w:rPr>
          <w:rFonts w:cs="Times New Roman"/>
          <w:szCs w:val="28"/>
        </w:rPr>
        <w:t xml:space="preserve"> stage</w:t>
      </w:r>
      <w:r w:rsidR="00FC3879" w:rsidRPr="00077716">
        <w:rPr>
          <w:rFonts w:cs="Times New Roman"/>
          <w:szCs w:val="28"/>
        </w:rPr>
        <w:t>s</w:t>
      </w:r>
      <w:r w:rsidR="003C2C27" w:rsidRPr="00077716">
        <w:rPr>
          <w:rFonts w:cs="Times New Roman"/>
          <w:szCs w:val="28"/>
        </w:rPr>
        <w:t xml:space="preserve"> </w:t>
      </w:r>
      <w:r w:rsidR="00E610BD" w:rsidRPr="00077716">
        <w:rPr>
          <w:rFonts w:cs="Times New Roman"/>
          <w:szCs w:val="28"/>
        </w:rPr>
        <w:t xml:space="preserve">was similar across </w:t>
      </w:r>
      <w:r w:rsidR="00ED3E5D" w:rsidRPr="00077716">
        <w:rPr>
          <w:rFonts w:cs="Times New Roman"/>
          <w:szCs w:val="28"/>
        </w:rPr>
        <w:t>year</w:t>
      </w:r>
      <w:r w:rsidR="00E610BD" w:rsidRPr="00077716">
        <w:rPr>
          <w:rFonts w:cs="Times New Roman"/>
          <w:szCs w:val="28"/>
        </w:rPr>
        <w:t>s</w:t>
      </w:r>
      <w:r w:rsidR="00AE14E6" w:rsidRPr="00077716">
        <w:rPr>
          <w:rFonts w:cs="Times New Roman"/>
          <w:szCs w:val="28"/>
        </w:rPr>
        <w:t xml:space="preserve"> despite variable climatic conditions and prey availability</w:t>
      </w:r>
      <w:r w:rsidR="00E610BD" w:rsidRPr="00077716">
        <w:rPr>
          <w:rFonts w:cs="Times New Roman"/>
          <w:color w:val="000000" w:themeColor="text1"/>
        </w:rPr>
        <w:t>,</w:t>
      </w:r>
      <w:r w:rsidR="00E610BD" w:rsidRPr="00077716">
        <w:rPr>
          <w:rFonts w:cs="Times New Roman"/>
          <w:szCs w:val="28"/>
        </w:rPr>
        <w:t xml:space="preserve"> </w:t>
      </w:r>
      <w:r w:rsidR="00ED3E5D" w:rsidRPr="00077716">
        <w:rPr>
          <w:rFonts w:cs="Times New Roman"/>
          <w:szCs w:val="28"/>
        </w:rPr>
        <w:t xml:space="preserve">suggesting a consistency in </w:t>
      </w:r>
      <w:proofErr w:type="spellStart"/>
      <w:r w:rsidR="00ED3E5D" w:rsidRPr="00077716">
        <w:rPr>
          <w:rFonts w:cs="Times New Roman"/>
          <w:szCs w:val="28"/>
        </w:rPr>
        <w:t>GAP</w:t>
      </w:r>
      <w:ins w:id="50" w:author="Gen-Chang Hsu" w:date="2024-08-23T20:03:00Z" w16du:dateUtc="2024-08-24T00:03:00Z">
        <w:r w:rsidR="0037430A">
          <w:rPr>
            <w:rFonts w:cs="Times New Roman"/>
            <w:szCs w:val="28"/>
          </w:rPr>
          <w:t>s’</w:t>
        </w:r>
      </w:ins>
      <w:proofErr w:type="spellEnd"/>
      <w:r w:rsidR="00ED3E5D" w:rsidRPr="00077716">
        <w:rPr>
          <w:rFonts w:cs="Times New Roman"/>
          <w:szCs w:val="28"/>
        </w:rPr>
        <w:t xml:space="preserve"> feeding habits and biocontrol value</w:t>
      </w:r>
      <w:r w:rsidR="00E610BD" w:rsidRPr="00077716">
        <w:rPr>
          <w:rFonts w:cs="Times New Roman"/>
          <w:szCs w:val="28"/>
        </w:rPr>
        <w:t xml:space="preserve">.  c) The proportion of rice pests in </w:t>
      </w:r>
      <w:proofErr w:type="spellStart"/>
      <w:r w:rsidR="00E610BD" w:rsidRPr="00077716">
        <w:rPr>
          <w:rFonts w:cs="Times New Roman"/>
          <w:szCs w:val="28"/>
        </w:rPr>
        <w:t>GAPs’</w:t>
      </w:r>
      <w:proofErr w:type="spellEnd"/>
      <w:r w:rsidR="00E610BD" w:rsidRPr="00077716">
        <w:rPr>
          <w:rFonts w:cs="Times New Roman"/>
          <w:szCs w:val="28"/>
        </w:rPr>
        <w:t xml:space="preserve"> diets varied with farm type and crop stage (e.g., higher in conventional farms and during flowering/ripening stages)</w:t>
      </w:r>
      <w:r w:rsidR="00FC3879" w:rsidRPr="00077716">
        <w:rPr>
          <w:rFonts w:cs="Times New Roman"/>
          <w:szCs w:val="28"/>
        </w:rPr>
        <w:t xml:space="preserve">.  </w:t>
      </w:r>
    </w:p>
    <w:p w14:paraId="71F50172" w14:textId="4916F552" w:rsidR="005B0566" w:rsidRPr="00077716" w:rsidRDefault="00711428" w:rsidP="00077716">
      <w:pPr>
        <w:pStyle w:val="ListParagraph"/>
        <w:numPr>
          <w:ilvl w:val="0"/>
          <w:numId w:val="6"/>
        </w:numPr>
        <w:spacing w:after="0" w:line="480" w:lineRule="auto"/>
        <w:jc w:val="left"/>
        <w:rPr>
          <w:rFonts w:cs="Times New Roman"/>
          <w:color w:val="000000" w:themeColor="text1"/>
        </w:rPr>
      </w:pPr>
      <w:r w:rsidRPr="00077716">
        <w:rPr>
          <w:rFonts w:cs="Times New Roman"/>
          <w:szCs w:val="28"/>
        </w:rPr>
        <w:t xml:space="preserve">By quantifying the diet composition of GAPs </w:t>
      </w:r>
      <w:ins w:id="51" w:author="Gen-Chang Hsu" w:date="2024-08-23T20:05:00Z" w16du:dateUtc="2024-08-24T00:05:00Z">
        <w:r w:rsidR="0037430A">
          <w:rPr>
            <w:rFonts w:cs="Times New Roman"/>
            <w:szCs w:val="28"/>
          </w:rPr>
          <w:t>over the growing season</w:t>
        </w:r>
      </w:ins>
      <w:del w:id="52" w:author="Gen-Chang Hsu" w:date="2024-08-23T20:04:00Z" w16du:dateUtc="2024-08-24T00:04:00Z">
        <w:r w:rsidRPr="00077716" w:rsidDel="0037430A">
          <w:rPr>
            <w:rFonts w:cs="Times New Roman"/>
            <w:szCs w:val="28"/>
          </w:rPr>
          <w:delText>over</w:delText>
        </w:r>
      </w:del>
      <w:del w:id="53" w:author="Gen-Chang Hsu" w:date="2024-08-23T20:05:00Z" w16du:dateUtc="2024-08-24T00:05:00Z">
        <w:r w:rsidRPr="00077716" w:rsidDel="0037430A">
          <w:rPr>
            <w:rFonts w:cs="Times New Roman"/>
            <w:szCs w:val="28"/>
          </w:rPr>
          <w:delText xml:space="preserve"> cr</w:delText>
        </w:r>
        <w:r w:rsidR="003C2A8B" w:rsidRPr="00077716" w:rsidDel="0037430A">
          <w:rPr>
            <w:rFonts w:cs="Times New Roman"/>
            <w:szCs w:val="28"/>
          </w:rPr>
          <w:delText>op stages</w:delText>
        </w:r>
      </w:del>
      <w:ins w:id="54" w:author="Gen-Chang Hsu" w:date="2024-08-23T20:05:00Z" w16du:dateUtc="2024-08-24T00:05:00Z">
        <w:r w:rsidR="0037430A">
          <w:rPr>
            <w:rFonts w:cs="Times New Roman"/>
            <w:szCs w:val="28"/>
          </w:rPr>
          <w:t xml:space="preserve"> in different</w:t>
        </w:r>
      </w:ins>
      <w:del w:id="55" w:author="Gen-Chang Hsu" w:date="2024-08-23T20:05:00Z" w16du:dateUtc="2024-08-24T00:05:00Z">
        <w:r w:rsidR="00F557D0" w:rsidRPr="00077716" w:rsidDel="0037430A">
          <w:rPr>
            <w:rFonts w:cs="Times New Roman"/>
            <w:szCs w:val="28"/>
          </w:rPr>
          <w:delText>,</w:delText>
        </w:r>
      </w:del>
      <w:r w:rsidR="00F557D0" w:rsidRPr="00077716">
        <w:rPr>
          <w:rFonts w:cs="Times New Roman"/>
          <w:szCs w:val="28"/>
        </w:rPr>
        <w:t xml:space="preserve"> farm types</w:t>
      </w:r>
      <w:ins w:id="56" w:author="Gen-Chang Hsu" w:date="2024-08-23T20:04:00Z" w16du:dateUtc="2024-08-24T00:04:00Z">
        <w:r w:rsidR="0037430A">
          <w:rPr>
            <w:rFonts w:cs="Times New Roman"/>
            <w:szCs w:val="28"/>
          </w:rPr>
          <w:t xml:space="preserve"> </w:t>
        </w:r>
      </w:ins>
      <w:ins w:id="57" w:author="Gen-Chang Hsu" w:date="2024-08-23T20:05:00Z" w16du:dateUtc="2024-08-24T00:05:00Z">
        <w:r w:rsidR="0037430A">
          <w:rPr>
            <w:rFonts w:cs="Times New Roman"/>
            <w:szCs w:val="28"/>
          </w:rPr>
          <w:t>across</w:t>
        </w:r>
      </w:ins>
      <w:del w:id="58" w:author="Gen-Chang Hsu" w:date="2024-08-23T20:04:00Z" w16du:dateUtc="2024-08-24T00:04:00Z">
        <w:r w:rsidR="00F557D0" w:rsidRPr="00077716" w:rsidDel="0037430A">
          <w:rPr>
            <w:rFonts w:cs="Times New Roman"/>
            <w:szCs w:val="28"/>
          </w:rPr>
          <w:delText xml:space="preserve">, </w:delText>
        </w:r>
        <w:r w:rsidR="003C2A8B" w:rsidRPr="00077716" w:rsidDel="0037430A">
          <w:rPr>
            <w:rFonts w:cs="Times New Roman"/>
            <w:szCs w:val="28"/>
          </w:rPr>
          <w:delText>and</w:delText>
        </w:r>
      </w:del>
      <w:r w:rsidR="003C2A8B" w:rsidRPr="00077716">
        <w:rPr>
          <w:rFonts w:cs="Times New Roman"/>
          <w:szCs w:val="28"/>
        </w:rPr>
        <w:t xml:space="preserve"> years, this study rev</w:t>
      </w:r>
      <w:r w:rsidR="001246AF" w:rsidRPr="00BB70DE">
        <w:t>eals</w:t>
      </w:r>
      <w:r w:rsidR="00DB7195" w:rsidRPr="00BB70DE">
        <w:t xml:space="preserve"> that generalist predators </w:t>
      </w:r>
      <w:r w:rsidR="003B441E" w:rsidRPr="00BB70DE">
        <w:t xml:space="preserve">have potential to </w:t>
      </w:r>
      <w:r w:rsidR="00DB7195" w:rsidRPr="00BB70DE">
        <w:t>produce a stable, predictable top</w:t>
      </w:r>
      <w:r w:rsidR="00DB7195" w:rsidRPr="00077716">
        <w:rPr>
          <w:rFonts w:cs="Times New Roman"/>
          <w:color w:val="000000" w:themeColor="text1"/>
        </w:rPr>
        <w:t>-down effect on pests</w:t>
      </w:r>
      <w:r w:rsidR="00A56A23" w:rsidRPr="00077716">
        <w:rPr>
          <w:rFonts w:cs="Times New Roman"/>
          <w:color w:val="000000" w:themeColor="text1"/>
        </w:rPr>
        <w:t xml:space="preserve"> </w:t>
      </w:r>
      <w:r w:rsidR="00643585" w:rsidRPr="00077716">
        <w:rPr>
          <w:rFonts w:cs="Times New Roman"/>
          <w:color w:val="000000" w:themeColor="text1"/>
        </w:rPr>
        <w:t>in rice agro-ecosystems</w:t>
      </w:r>
      <w:r w:rsidR="00DB7195" w:rsidRPr="00077716">
        <w:rPr>
          <w:rFonts w:cs="Times New Roman"/>
          <w:color w:val="000000" w:themeColor="text1"/>
        </w:rPr>
        <w:t>.</w:t>
      </w:r>
      <w:ins w:id="59" w:author="Gen-Chang Hsu" w:date="2024-08-23T20:12:00Z" w16du:dateUtc="2024-08-24T00:12:00Z">
        <w:r w:rsidR="004734A6">
          <w:rPr>
            <w:rFonts w:cs="Times New Roman"/>
            <w:color w:val="000000" w:themeColor="text1"/>
          </w:rPr>
          <w:t xml:space="preserve">  </w:t>
        </w:r>
      </w:ins>
      <w:ins w:id="60" w:author="Gen-Chang Hsu" w:date="2024-08-23T20:15:00Z" w16du:dateUtc="2024-08-24T00:15:00Z">
        <w:r w:rsidR="004734A6">
          <w:rPr>
            <w:rFonts w:cs="Times New Roman"/>
            <w:color w:val="000000" w:themeColor="text1"/>
          </w:rPr>
          <w:t>Therefore, p</w:t>
        </w:r>
      </w:ins>
      <w:ins w:id="61" w:author="Gen-Chang Hsu" w:date="2024-08-23T20:12:00Z" w16du:dateUtc="2024-08-24T00:12:00Z">
        <w:r w:rsidR="004734A6">
          <w:rPr>
            <w:rFonts w:cs="Times New Roman"/>
            <w:color w:val="000000" w:themeColor="text1"/>
          </w:rPr>
          <w:t>romoting</w:t>
        </w:r>
      </w:ins>
      <w:ins w:id="62" w:author="Gen-Chang Hsu" w:date="2024-08-23T20:13:00Z" w16du:dateUtc="2024-08-24T00:13:00Z">
        <w:r w:rsidR="004734A6">
          <w:rPr>
            <w:rFonts w:cs="Times New Roman"/>
            <w:color w:val="000000" w:themeColor="text1"/>
          </w:rPr>
          <w:t xml:space="preserve"> the</w:t>
        </w:r>
      </w:ins>
      <w:ins w:id="63" w:author="Gen-Chang Hsu" w:date="2024-08-23T20:14:00Z" w16du:dateUtc="2024-08-24T00:14:00Z">
        <w:r w:rsidR="004734A6">
          <w:rPr>
            <w:rFonts w:cs="Times New Roman"/>
            <w:color w:val="000000" w:themeColor="text1"/>
          </w:rPr>
          <w:t xml:space="preserve"> </w:t>
        </w:r>
      </w:ins>
      <w:ins w:id="64" w:author="Gen-Chang Hsu" w:date="2024-08-23T20:13:00Z" w16du:dateUtc="2024-08-24T00:13:00Z">
        <w:r w:rsidR="004734A6">
          <w:rPr>
            <w:rFonts w:cs="Times New Roman"/>
            <w:color w:val="000000" w:themeColor="text1"/>
          </w:rPr>
          <w:t>densities</w:t>
        </w:r>
      </w:ins>
      <w:ins w:id="65" w:author="Gen-Chang Hsu" w:date="2024-08-23T20:14:00Z" w16du:dateUtc="2024-08-24T00:14:00Z">
        <w:r w:rsidR="004734A6">
          <w:rPr>
            <w:rFonts w:cs="Times New Roman"/>
            <w:color w:val="000000" w:themeColor="text1"/>
          </w:rPr>
          <w:t xml:space="preserve"> of ubiquitous generalist </w:t>
        </w:r>
      </w:ins>
      <w:ins w:id="66" w:author="Gen-Chang Hsu" w:date="2024-08-23T20:15:00Z" w16du:dateUtc="2024-08-24T00:15:00Z">
        <w:r w:rsidR="004734A6">
          <w:rPr>
            <w:rFonts w:cs="Times New Roman"/>
            <w:color w:val="000000" w:themeColor="text1"/>
          </w:rPr>
          <w:t>arthropod predators</w:t>
        </w:r>
      </w:ins>
      <w:ins w:id="67" w:author="Gen-Chang Hsu" w:date="2024-08-23T20:12:00Z" w16du:dateUtc="2024-08-24T00:12:00Z">
        <w:r w:rsidR="004734A6">
          <w:rPr>
            <w:rFonts w:cs="Times New Roman"/>
            <w:color w:val="000000" w:themeColor="text1"/>
          </w:rPr>
          <w:t xml:space="preserve"> in the field</w:t>
        </w:r>
      </w:ins>
      <w:r w:rsidR="00DB7195" w:rsidRPr="00077716">
        <w:rPr>
          <w:rFonts w:cs="Times New Roman"/>
          <w:color w:val="000000" w:themeColor="text1"/>
        </w:rPr>
        <w:t xml:space="preserve"> </w:t>
      </w:r>
      <w:del w:id="68" w:author="Gen-Chang Hsu" w:date="2024-08-23T20:13:00Z" w16du:dateUtc="2024-08-24T00:13:00Z">
        <w:r w:rsidR="00DB7195" w:rsidRPr="00077716" w:rsidDel="004734A6">
          <w:rPr>
            <w:rFonts w:cs="Times New Roman"/>
            <w:color w:val="000000" w:themeColor="text1"/>
          </w:rPr>
          <w:delText xml:space="preserve"> </w:delText>
        </w:r>
      </w:del>
      <w:del w:id="69" w:author="Gen-Chang Hsu" w:date="2024-08-23T20:09:00Z" w16du:dateUtc="2024-08-24T00:09:00Z">
        <w:r w:rsidR="00D311C4" w:rsidRPr="00077716" w:rsidDel="009E042A">
          <w:rPr>
            <w:rFonts w:cs="Times New Roman"/>
            <w:color w:val="000000" w:themeColor="text1"/>
          </w:rPr>
          <w:delText xml:space="preserve">As sustainable agriculture has become increasingly important, </w:delText>
        </w:r>
        <w:r w:rsidR="00E1667D" w:rsidRPr="00077716" w:rsidDel="009E042A">
          <w:rPr>
            <w:rFonts w:cs="Times New Roman"/>
            <w:color w:val="000000" w:themeColor="text1"/>
          </w:rPr>
          <w:delText>i</w:delText>
        </w:r>
      </w:del>
      <w:del w:id="70" w:author="Gen-Chang Hsu" w:date="2024-08-23T20:12:00Z" w16du:dateUtc="2024-08-24T00:12:00Z">
        <w:r w:rsidR="00FC1DCE" w:rsidRPr="00077716" w:rsidDel="004734A6">
          <w:rPr>
            <w:rFonts w:cs="Times New Roman"/>
            <w:color w:val="000000" w:themeColor="text1"/>
          </w:rPr>
          <w:delText xml:space="preserve">ncorporating the ubiquitous generalist predators into pest management </w:delText>
        </w:r>
      </w:del>
      <w:r w:rsidR="00FC1DCE" w:rsidRPr="00077716">
        <w:rPr>
          <w:rFonts w:cs="Times New Roman"/>
          <w:color w:val="000000" w:themeColor="text1"/>
        </w:rPr>
        <w:t>will</w:t>
      </w:r>
      <w:r w:rsidR="004165CD" w:rsidRPr="00077716">
        <w:rPr>
          <w:rFonts w:cs="Times New Roman"/>
          <w:color w:val="000000" w:themeColor="text1"/>
        </w:rPr>
        <w:t xml:space="preserve"> likely</w:t>
      </w:r>
      <w:r w:rsidR="00FC1DCE" w:rsidRPr="00077716">
        <w:rPr>
          <w:rFonts w:cs="Times New Roman"/>
          <w:color w:val="000000" w:themeColor="text1"/>
        </w:rPr>
        <w:t xml:space="preserve"> </w:t>
      </w:r>
      <w:ins w:id="71" w:author="Gen-Chang Hsu" w:date="2024-08-23T20:14:00Z" w16du:dateUtc="2024-08-24T00:14:00Z">
        <w:r w:rsidR="004734A6">
          <w:rPr>
            <w:rFonts w:cs="Times New Roman"/>
            <w:color w:val="000000" w:themeColor="text1"/>
          </w:rPr>
          <w:t xml:space="preserve">benefit pest management and </w:t>
        </w:r>
      </w:ins>
      <w:del w:id="72" w:author="Gen-Chang Hsu" w:date="2024-08-23T20:14:00Z" w16du:dateUtc="2024-08-24T00:14:00Z">
        <w:r w:rsidR="00FC1DCE" w:rsidRPr="00077716" w:rsidDel="004734A6">
          <w:rPr>
            <w:rFonts w:cs="Times New Roman"/>
            <w:color w:val="000000" w:themeColor="text1"/>
          </w:rPr>
          <w:delText xml:space="preserve">open a promising avenue </w:delText>
        </w:r>
        <w:r w:rsidR="00334FAD" w:rsidRPr="00077716" w:rsidDel="004734A6">
          <w:rPr>
            <w:rFonts w:cs="Times New Roman"/>
            <w:color w:val="000000" w:themeColor="text1"/>
          </w:rPr>
          <w:delText>towards</w:delText>
        </w:r>
      </w:del>
      <w:del w:id="73" w:author="Gen-Chang Hsu" w:date="2024-08-23T20:09:00Z" w16du:dateUtc="2024-08-24T00:09:00Z">
        <w:r w:rsidR="00DD4E15" w:rsidRPr="00077716" w:rsidDel="009E042A">
          <w:rPr>
            <w:rFonts w:cs="Times New Roman"/>
            <w:color w:val="000000" w:themeColor="text1"/>
          </w:rPr>
          <w:delText xml:space="preserve"> </w:delText>
        </w:r>
        <w:r w:rsidR="00E1667D" w:rsidRPr="00077716" w:rsidDel="009E042A">
          <w:rPr>
            <w:rFonts w:cs="Times New Roman"/>
            <w:color w:val="000000" w:themeColor="text1"/>
          </w:rPr>
          <w:delText xml:space="preserve">this </w:delText>
        </w:r>
      </w:del>
      <w:ins w:id="74" w:author="Gen-Chang Hsu" w:date="2024-08-23T20:15:00Z" w16du:dateUtc="2024-08-24T00:15:00Z">
        <w:r w:rsidR="004734A6">
          <w:rPr>
            <w:rFonts w:cs="Times New Roman"/>
            <w:color w:val="000000" w:themeColor="text1"/>
          </w:rPr>
          <w:t>help achieve</w:t>
        </w:r>
      </w:ins>
      <w:ins w:id="75" w:author="Gen-Chang Hsu" w:date="2024-08-23T20:14:00Z" w16du:dateUtc="2024-08-24T00:14:00Z">
        <w:r w:rsidR="004734A6">
          <w:rPr>
            <w:rFonts w:cs="Times New Roman"/>
            <w:color w:val="000000" w:themeColor="text1"/>
          </w:rPr>
          <w:t xml:space="preserve"> </w:t>
        </w:r>
      </w:ins>
      <w:ins w:id="76" w:author="Gen-Chang Hsu" w:date="2024-08-23T20:09:00Z" w16du:dateUtc="2024-08-24T00:09:00Z">
        <w:r w:rsidR="009E042A" w:rsidRPr="00077716">
          <w:rPr>
            <w:rFonts w:cs="Times New Roman"/>
            <w:color w:val="000000" w:themeColor="text1"/>
          </w:rPr>
          <w:t>sustainable agriculture</w:t>
        </w:r>
      </w:ins>
      <w:del w:id="77" w:author="Gen-Chang Hsu" w:date="2024-08-23T20:09:00Z" w16du:dateUtc="2024-08-24T00:09:00Z">
        <w:r w:rsidR="00E1667D" w:rsidRPr="00077716" w:rsidDel="009E042A">
          <w:rPr>
            <w:rFonts w:cs="Times New Roman"/>
            <w:color w:val="000000" w:themeColor="text1"/>
          </w:rPr>
          <w:delText>goal</w:delText>
        </w:r>
      </w:del>
      <w:r w:rsidR="00DD4E15" w:rsidRPr="00077716">
        <w:rPr>
          <w:rFonts w:cs="Times New Roman"/>
          <w:color w:val="000000" w:themeColor="text1"/>
        </w:rPr>
        <w:t xml:space="preserve">.           </w:t>
      </w:r>
    </w:p>
    <w:p w14:paraId="70194D15" w14:textId="77777777" w:rsidR="002F59D2" w:rsidRDefault="002F59D2" w:rsidP="00E7259E">
      <w:pPr>
        <w:spacing w:after="0" w:line="480" w:lineRule="auto"/>
        <w:jc w:val="left"/>
        <w:rPr>
          <w:rFonts w:cs="Times New Roman"/>
          <w:i/>
          <w:iCs/>
          <w:szCs w:val="24"/>
        </w:rPr>
      </w:pPr>
    </w:p>
    <w:p w14:paraId="5F4565BA" w14:textId="49972BDA" w:rsidR="005B0566" w:rsidRPr="00695418" w:rsidRDefault="002F59D2" w:rsidP="00E7259E">
      <w:pPr>
        <w:spacing w:after="0" w:line="480" w:lineRule="auto"/>
        <w:jc w:val="left"/>
        <w:rPr>
          <w:rFonts w:cs="Times New Roman"/>
          <w:b/>
          <w:color w:val="000000" w:themeColor="text1"/>
        </w:rPr>
      </w:pPr>
      <w:r w:rsidRPr="00124142">
        <w:rPr>
          <w:rFonts w:cs="Times New Roman"/>
          <w:i/>
          <w:iCs/>
          <w:szCs w:val="24"/>
        </w:rPr>
        <w:t>Keywords:</w:t>
      </w:r>
      <w:r w:rsidRPr="008152B0">
        <w:rPr>
          <w:rFonts w:cs="Times New Roman"/>
          <w:i/>
          <w:iCs/>
          <w:szCs w:val="24"/>
        </w:rPr>
        <w:t xml:space="preserve"> </w:t>
      </w:r>
      <w:r>
        <w:rPr>
          <w:rFonts w:cs="Times New Roman"/>
          <w:i/>
          <w:iCs/>
          <w:szCs w:val="24"/>
        </w:rPr>
        <w:t xml:space="preserve">biocontrol, </w:t>
      </w:r>
      <w:r>
        <w:rPr>
          <w:rFonts w:hint="eastAsia"/>
          <w:i/>
          <w:iCs/>
        </w:rPr>
        <w:t>trophic</w:t>
      </w:r>
      <w:r>
        <w:rPr>
          <w:i/>
          <w:iCs/>
        </w:rPr>
        <w:t xml:space="preserve"> interactions</w:t>
      </w:r>
      <w:r>
        <w:rPr>
          <w:rFonts w:hint="eastAsia"/>
          <w:i/>
          <w:iCs/>
        </w:rPr>
        <w:t>,</w:t>
      </w:r>
      <w:r>
        <w:rPr>
          <w:i/>
          <w:iCs/>
        </w:rPr>
        <w:t xml:space="preserve"> </w:t>
      </w:r>
      <w:r>
        <w:rPr>
          <w:rFonts w:cs="Times New Roman"/>
          <w:i/>
          <w:iCs/>
          <w:szCs w:val="24"/>
        </w:rPr>
        <w:t>generalist predators, rice paddy, organic and conventional farms, stable isotope analysis</w:t>
      </w:r>
      <w:r w:rsidR="00DD4E15" w:rsidRPr="00695418">
        <w:rPr>
          <w:rFonts w:cs="Times New Roman"/>
          <w:b/>
          <w:color w:val="000000" w:themeColor="text1"/>
        </w:rPr>
        <w:br w:type="page"/>
      </w:r>
    </w:p>
    <w:p w14:paraId="045C7F65" w14:textId="249E4DF7" w:rsidR="005B0566" w:rsidRPr="005404B3" w:rsidRDefault="004E63A7" w:rsidP="005404B3">
      <w:pPr>
        <w:spacing w:after="0" w:line="480" w:lineRule="auto"/>
        <w:rPr>
          <w:rFonts w:cs="Times New Roman"/>
          <w:b/>
          <w:color w:val="000000" w:themeColor="text1"/>
        </w:rPr>
      </w:pPr>
      <w:r>
        <w:rPr>
          <w:rFonts w:cs="Times New Roman"/>
          <w:b/>
          <w:color w:val="000000" w:themeColor="text1"/>
        </w:rPr>
        <w:lastRenderedPageBreak/>
        <w:t xml:space="preserve">1.  </w:t>
      </w:r>
      <w:r w:rsidR="00DD4E15" w:rsidRPr="00695418">
        <w:rPr>
          <w:rFonts w:cs="Times New Roman"/>
          <w:b/>
          <w:color w:val="000000" w:themeColor="text1"/>
        </w:rPr>
        <w:t>Introduction</w:t>
      </w:r>
      <w:r w:rsidR="005404B3">
        <w:rPr>
          <w:rFonts w:cs="Times New Roman"/>
          <w:b/>
          <w:color w:val="000000" w:themeColor="text1"/>
        </w:rPr>
        <w:t xml:space="preserve"> </w:t>
      </w:r>
    </w:p>
    <w:p w14:paraId="6B8FEB9A" w14:textId="0B5F3516" w:rsidR="005B0566" w:rsidRPr="005C029F" w:rsidRDefault="00DD4E15" w:rsidP="004E63A7">
      <w:pPr>
        <w:spacing w:after="0" w:line="480" w:lineRule="auto"/>
        <w:ind w:firstLine="720"/>
        <w:jc w:val="left"/>
        <w:rPr>
          <w:rFonts w:cs="Times New Roman"/>
        </w:rPr>
      </w:pPr>
      <w:r w:rsidRPr="00695418">
        <w:rPr>
          <w:rFonts w:cs="Times New Roman"/>
          <w:color w:val="000000" w:themeColor="text1"/>
        </w:rPr>
        <w:t xml:space="preserve">Using natural arthropod enemies for pest control has a long history in agriculture. </w:t>
      </w:r>
      <w:r w:rsidR="000B4B33">
        <w:rPr>
          <w:rFonts w:cs="Times New Roman"/>
          <w:color w:val="000000" w:themeColor="text1"/>
        </w:rPr>
        <w:t xml:space="preserve"> </w:t>
      </w:r>
      <w:r w:rsidR="0026250A">
        <w:rPr>
          <w:rFonts w:cs="Times New Roman"/>
          <w:color w:val="000000" w:themeColor="text1"/>
        </w:rPr>
        <w:t>T</w:t>
      </w:r>
      <w:r w:rsidRPr="00695418">
        <w:rPr>
          <w:rFonts w:cs="Times New Roman"/>
          <w:color w:val="000000" w:themeColor="text1"/>
        </w:rPr>
        <w:t xml:space="preserve">he earliest record of biocontrol was </w:t>
      </w:r>
      <w:r w:rsidRPr="00695418">
        <w:rPr>
          <w:rFonts w:cs="Times New Roman"/>
          <w:color w:val="000000" w:themeColor="text1"/>
          <w:shd w:val="clear" w:color="auto" w:fill="FFFFFF"/>
        </w:rPr>
        <w:t xml:space="preserve">documented in the book </w:t>
      </w:r>
      <w:r w:rsidRPr="00695418">
        <w:rPr>
          <w:rFonts w:cs="Times New Roman"/>
          <w:i/>
          <w:iCs/>
          <w:color w:val="000000" w:themeColor="text1"/>
          <w:shd w:val="clear" w:color="auto" w:fill="FFFFFF"/>
        </w:rPr>
        <w:t>Plants of the Southern Regions</w:t>
      </w:r>
      <w:r w:rsidRPr="00695418">
        <w:rPr>
          <w:rFonts w:cs="Times New Roman"/>
          <w:iCs/>
          <w:color w:val="000000" w:themeColor="text1"/>
          <w:shd w:val="clear" w:color="auto" w:fill="FFFFFF"/>
        </w:rPr>
        <w:t xml:space="preserve"> </w:t>
      </w:r>
      <w:r w:rsidRPr="00695418">
        <w:rPr>
          <w:rFonts w:cs="Times New Roman"/>
          <w:color w:val="000000" w:themeColor="text1"/>
          <w:shd w:val="clear" w:color="auto" w:fill="FFFFFF"/>
        </w:rPr>
        <w:t>(</w:t>
      </w:r>
      <w:r w:rsidRPr="00695418">
        <w:rPr>
          <w:rFonts w:cs="Times New Roman"/>
          <w:i/>
          <w:color w:val="000000" w:themeColor="text1"/>
          <w:shd w:val="clear" w:color="auto" w:fill="FFFFFF"/>
        </w:rPr>
        <w:t>ca.</w:t>
      </w:r>
      <w:r w:rsidRPr="00695418">
        <w:rPr>
          <w:rFonts w:cs="Times New Roman"/>
          <w:color w:val="000000" w:themeColor="text1"/>
          <w:shd w:val="clear" w:color="auto" w:fill="FFFFFF"/>
        </w:rPr>
        <w:t xml:space="preserve"> 304 A.D.</w:t>
      </w:r>
      <w:r w:rsidRPr="005C029F">
        <w:rPr>
          <w:rFonts w:cs="Times New Roman"/>
          <w:shd w:val="clear" w:color="auto" w:fill="FFFFFF"/>
        </w:rPr>
        <w:t>)</w:t>
      </w:r>
      <w:r w:rsidR="00AF4207">
        <w:rPr>
          <w:rFonts w:cs="Times New Roman"/>
          <w:shd w:val="clear" w:color="auto" w:fill="FFFFFF"/>
        </w:rPr>
        <w:t xml:space="preserve">: </w:t>
      </w:r>
      <w:r w:rsidRPr="005C029F">
        <w:rPr>
          <w:rFonts w:cs="Times New Roman"/>
          <w:iCs/>
          <w:shd w:val="clear" w:color="auto" w:fill="FFFFFF"/>
        </w:rPr>
        <w:t xml:space="preserve">people </w:t>
      </w:r>
      <w:r w:rsidR="00AF4207">
        <w:rPr>
          <w:rFonts w:cs="Times New Roman"/>
          <w:iCs/>
          <w:shd w:val="clear" w:color="auto" w:fill="FFFFFF"/>
        </w:rPr>
        <w:t>sold</w:t>
      </w:r>
      <w:r w:rsidRPr="005C029F">
        <w:rPr>
          <w:rFonts w:cs="Times New Roman"/>
          <w:iCs/>
          <w:shd w:val="clear" w:color="auto" w:fill="FFFFFF"/>
        </w:rPr>
        <w:t xml:space="preserve"> ants and their nests in </w:t>
      </w:r>
      <w:r w:rsidR="0026250A">
        <w:rPr>
          <w:rFonts w:cs="Times New Roman"/>
          <w:iCs/>
          <w:shd w:val="clear" w:color="auto" w:fill="FFFFFF"/>
        </w:rPr>
        <w:t xml:space="preserve">the </w:t>
      </w:r>
      <w:r w:rsidRPr="005C029F">
        <w:rPr>
          <w:rFonts w:cs="Times New Roman"/>
          <w:iCs/>
          <w:shd w:val="clear" w:color="auto" w:fill="FFFFFF"/>
        </w:rPr>
        <w:t>market</w:t>
      </w:r>
      <w:r w:rsidR="0026250A">
        <w:rPr>
          <w:rFonts w:cs="Times New Roman"/>
          <w:iCs/>
          <w:shd w:val="clear" w:color="auto" w:fill="FFFFFF"/>
        </w:rPr>
        <w:t>s</w:t>
      </w:r>
      <w:r w:rsidRPr="005C029F">
        <w:rPr>
          <w:rFonts w:cs="Times New Roman"/>
          <w:iCs/>
          <w:shd w:val="clear" w:color="auto" w:fill="FFFFFF"/>
        </w:rPr>
        <w:t xml:space="preserve"> to control </w:t>
      </w:r>
      <w:r w:rsidRPr="005C029F">
        <w:rPr>
          <w:rFonts w:cs="Times New Roman"/>
        </w:rPr>
        <w:t>citrus insect pests</w:t>
      </w:r>
      <w:r w:rsidR="00C31605">
        <w:rPr>
          <w:rFonts w:cs="Times New Roman"/>
        </w:rPr>
        <w:t xml:space="preserve"> </w:t>
      </w:r>
      <w:r w:rsidR="00E728A4">
        <w:rPr>
          <w:rFonts w:cs="Times New Roman"/>
        </w:rPr>
        <w:fldChar w:fldCharType="begin"/>
      </w:r>
      <w:r w:rsidR="002D78D0">
        <w:rPr>
          <w:rFonts w:cs="Times New Roman"/>
        </w:rPr>
        <w:instrText xml:space="preserve"> ADDIN EN.CITE &lt;EndNote&gt;&lt;Cite&gt;&lt;Author&gt;Huang&lt;/Author&gt;&lt;Year&gt;1987&lt;/Year&gt;&lt;RecNum&gt;897&lt;/RecNum&gt;&lt;DisplayText&gt;(Huang and Yang, 1987)&lt;/DisplayText&gt;&lt;record&gt;&lt;rec-number&gt;897&lt;/rec-number&gt;&lt;foreign-keys&gt;&lt;key app="EN" db-id="s2a9tdf5ptxsr1ex5t7x9av4z2zfr0vx0dev" timestamp="1661939937"&gt;897&lt;/key&gt;&lt;/foreign-keys&gt;&lt;ref-type name="Journal Article"&gt;17&lt;/ref-type&gt;&lt;contributors&gt;&lt;authors&gt;&lt;author&gt;Huang, H. T.&lt;/author&gt;&lt;author&gt;Yang, P.&lt;/author&gt;&lt;/authors&gt;&lt;/contributors&gt;&lt;auth-address&gt;Zhongshan Univ, Inst Entomol, Guangzhou, Peoples R China&lt;/auth-address&gt;&lt;titles&gt;&lt;title&gt;The ancient cultured citrus ant&lt;/title&gt;&lt;secondary-title&gt;Bioscience&lt;/secondary-title&gt;&lt;alt-title&gt;Bioscience&lt;/alt-title&gt;&lt;/titles&gt;&lt;periodical&gt;&lt;full-title&gt;Bioscience&lt;/full-title&gt;&lt;abbr-1&gt;Bioscience&lt;/abbr-1&gt;&lt;/periodical&gt;&lt;alt-periodical&gt;&lt;full-title&gt;Bioscience&lt;/full-title&gt;&lt;abbr-1&gt;Bioscience&lt;/abbr-1&gt;&lt;/alt-periodical&gt;&lt;pages&gt;665-671&lt;/pages&gt;&lt;volume&gt;37&lt;/volume&gt;&lt;number&gt;9&lt;/number&gt;&lt;dates&gt;&lt;year&gt;1987&lt;/year&gt;&lt;pub-dates&gt;&lt;date&gt;Oct&lt;/date&gt;&lt;/pub-dates&gt;&lt;/dates&gt;&lt;isbn&gt;0006-3568&lt;/isbn&gt;&lt;accession-num&gt;WOS:A1987K113400013&lt;/accession-num&gt;&lt;urls&gt;&lt;related-urls&gt;&lt;url&gt;&amp;lt;Go to ISI&amp;gt;://WOS:A1987K113400013&lt;/url&gt;&lt;/related-urls&gt;&lt;/urls&gt;&lt;electronic-resource-num&gt;Doi 10.2307/1310713&lt;/electronic-resource-num&gt;&lt;language&gt;English&lt;/language&gt;&lt;/record&gt;&lt;/Cite&gt;&lt;/EndNote&gt;</w:instrText>
      </w:r>
      <w:r w:rsidR="00E728A4">
        <w:rPr>
          <w:rFonts w:cs="Times New Roman"/>
        </w:rPr>
        <w:fldChar w:fldCharType="separate"/>
      </w:r>
      <w:r w:rsidR="002D78D0">
        <w:rPr>
          <w:rFonts w:cs="Times New Roman"/>
          <w:noProof/>
        </w:rPr>
        <w:t>(Huang and Yang, 1987)</w:t>
      </w:r>
      <w:r w:rsidR="00E728A4">
        <w:rPr>
          <w:rFonts w:cs="Times New Roman"/>
        </w:rPr>
        <w:fldChar w:fldCharType="end"/>
      </w:r>
      <w:r w:rsidRPr="005C029F">
        <w:rPr>
          <w:rFonts w:cs="Times New Roman"/>
        </w:rPr>
        <w:t xml:space="preserve">. </w:t>
      </w:r>
      <w:r w:rsidR="000B4B33">
        <w:rPr>
          <w:rFonts w:cs="Times New Roman"/>
        </w:rPr>
        <w:t xml:space="preserve"> </w:t>
      </w:r>
      <w:r w:rsidR="002B7686">
        <w:rPr>
          <w:rFonts w:cs="Times New Roman"/>
        </w:rPr>
        <w:t xml:space="preserve">While </w:t>
      </w:r>
      <w:r w:rsidRPr="005C029F">
        <w:rPr>
          <w:rFonts w:cs="Times New Roman"/>
        </w:rPr>
        <w:t xml:space="preserve">synthetic pesticides have become the main method </w:t>
      </w:r>
      <w:r w:rsidR="0026250A">
        <w:rPr>
          <w:rFonts w:cs="Times New Roman"/>
        </w:rPr>
        <w:t xml:space="preserve">for </w:t>
      </w:r>
      <w:r w:rsidRPr="005C029F">
        <w:rPr>
          <w:rFonts w:cs="Times New Roman"/>
        </w:rPr>
        <w:t>control</w:t>
      </w:r>
      <w:r w:rsidR="0026250A">
        <w:rPr>
          <w:rFonts w:cs="Times New Roman"/>
        </w:rPr>
        <w:t>ling</w:t>
      </w:r>
      <w:r w:rsidRPr="005C029F">
        <w:rPr>
          <w:rFonts w:cs="Times New Roman"/>
        </w:rPr>
        <w:t xml:space="preserve"> pests in </w:t>
      </w:r>
      <w:r w:rsidR="002B7686">
        <w:rPr>
          <w:rFonts w:cs="Times New Roman"/>
        </w:rPr>
        <w:t>the past century</w:t>
      </w:r>
      <w:r w:rsidRPr="005C029F">
        <w:rPr>
          <w:rFonts w:cs="Times New Roman"/>
        </w:rPr>
        <w:t xml:space="preserve">, this comes at a cost, such as posing risks to people, reducing biodiversity and hampering ecosystem functions </w:t>
      </w:r>
      <w:r w:rsidR="005723B1" w:rsidRPr="005C029F">
        <w:rPr>
          <w:rFonts w:cs="Times New Roman"/>
        </w:rPr>
        <w:fldChar w:fldCharType="begin"/>
      </w:r>
      <w:r w:rsidR="002D78D0">
        <w:rPr>
          <w:rFonts w:cs="Times New Roman"/>
        </w:rPr>
        <w:instrText xml:space="preserve"> ADDIN EN.CITE &lt;EndNote&gt;&lt;Cite&gt;&lt;Author&gt;Geiger&lt;/Author&gt;&lt;Year&gt;2010&lt;/Year&gt;&lt;RecNum&gt;44&lt;/RecNum&gt;&lt;DisplayText&gt;(Geiger&lt;style face="italic"&gt; et al.&lt;/style&gt;, 2010; Kehoe&lt;style face="italic"&gt; et al.&lt;/style&gt;, 2017)&lt;/DisplayText&gt;&lt;record&gt;&lt;rec-number&gt;44&lt;/rec-number&gt;&lt;foreign-keys&gt;&lt;key app="EN" db-id="2vstfap51s9ztmea0af5fa9f5v90srreddde" timestamp="1621781098"&gt;44&lt;/key&gt;&lt;/foreign-keys&gt;&lt;ref-type name="Journal Article"&gt;17&lt;/ref-type&gt;&lt;contributors&gt;&lt;authors&gt;&lt;author&gt;Geiger, Flavia&lt;/author&gt;&lt;author&gt;Bengtsson, Jan&lt;/author&gt;&lt;author&gt;Berendse, Frank&lt;/author&gt;&lt;author&gt;Weisser, Wolfgang W&lt;/author&gt;&lt;author&gt;Emmerson, Mark&lt;/author&gt;&lt;author&gt;Morales, Manuel B&lt;/author&gt;&lt;author&gt;Ceryngier, Piotr&lt;/author&gt;&lt;author&gt;Liira, Jaan&lt;/author&gt;&lt;author&gt;Tscharntke, Teja&lt;/author&gt;&lt;author&gt;Winqvist, Camilla&lt;/author&gt;&lt;/authors&gt;&lt;/contributors&gt;&lt;titles&gt;&lt;title&gt;Persistent negative effects of pesticides on biodiversity and biological control potential on European farmland&lt;/title&gt;&lt;secondary-title&gt;Basic and Applied Ecology&lt;/secondary-title&gt;&lt;/titles&gt;&lt;periodical&gt;&lt;full-title&gt;Basic and Applied Ecology&lt;/full-title&gt;&lt;/periodical&gt;&lt;pages&gt;97-105&lt;/pages&gt;&lt;volume&gt;11&lt;/volume&gt;&lt;number&gt;2&lt;/number&gt;&lt;dates&gt;&lt;year&gt;2010&lt;/year&gt;&lt;/dates&gt;&lt;isbn&gt;1439-1791&lt;/isbn&gt;&lt;urls&gt;&lt;/urls&gt;&lt;/record&gt;&lt;/Cite&gt;&lt;Cite&gt;&lt;Author&gt;Kehoe&lt;/Author&gt;&lt;Year&gt;2017&lt;/Year&gt;&lt;RecNum&gt;2&lt;/RecNum&gt;&lt;record&gt;&lt;rec-number&gt;2&lt;/rec-number&gt;&lt;foreign-keys&gt;&lt;key app="EN" db-id="2vstfap51s9ztmea0af5fa9f5v90srreddde" timestamp="0"&gt;2&lt;/key&gt;&lt;/foreign-keys&gt;&lt;ref-type name="Journal Article"&gt;17&lt;/ref-type&gt;&lt;contributors&gt;&lt;authors&gt;&lt;author&gt;Kehoe, Laura&lt;/author&gt;&lt;author&gt;Romero-Muñoz, Alfredo&lt;/author&gt;&lt;author&gt;Polaina, Ester&lt;/author&gt;&lt;author&gt;Estes, Lyndon&lt;/author&gt;&lt;author&gt;Kreft, Holger&lt;/author&gt;&lt;author&gt;Kuemmerle, Tobias&lt;/author&gt;&lt;/authors&gt;&lt;/contributors&gt;&lt;titles&gt;&lt;title&gt;Biodiversity at risk under future cropland expansion and intensification&lt;/title&gt;&lt;secondary-title&gt;Nature Ecology &amp;amp; Evolution&lt;/secondary-title&gt;&lt;/titles&gt;&lt;pages&gt;1129-1135&lt;/pages&gt;&lt;volume&gt;1&lt;/volume&gt;&lt;number&gt;8&lt;/number&gt;&lt;dates&gt;&lt;year&gt;2017&lt;/year&gt;&lt;/dates&gt;&lt;isbn&gt;2397-334X&lt;/isbn&gt;&lt;urls&gt;&lt;/urls&gt;&lt;/record&gt;&lt;/Cite&gt;&lt;/EndNote&gt;</w:instrText>
      </w:r>
      <w:r w:rsidR="005723B1" w:rsidRPr="005C029F">
        <w:rPr>
          <w:rFonts w:cs="Times New Roman"/>
        </w:rPr>
        <w:fldChar w:fldCharType="separate"/>
      </w:r>
      <w:r w:rsidR="002D78D0">
        <w:rPr>
          <w:rFonts w:cs="Times New Roman"/>
          <w:noProof/>
        </w:rPr>
        <w:t>(Geiger</w:t>
      </w:r>
      <w:r w:rsidR="002D78D0" w:rsidRPr="002D78D0">
        <w:rPr>
          <w:rFonts w:cs="Times New Roman"/>
          <w:i/>
          <w:noProof/>
        </w:rPr>
        <w:t xml:space="preserve"> et al.</w:t>
      </w:r>
      <w:r w:rsidR="002D78D0">
        <w:rPr>
          <w:rFonts w:cs="Times New Roman"/>
          <w:noProof/>
        </w:rPr>
        <w:t>, 2010; Kehoe</w:t>
      </w:r>
      <w:r w:rsidR="002D78D0" w:rsidRPr="002D78D0">
        <w:rPr>
          <w:rFonts w:cs="Times New Roman"/>
          <w:i/>
          <w:noProof/>
        </w:rPr>
        <w:t xml:space="preserve"> et al.</w:t>
      </w:r>
      <w:r w:rsidR="002D78D0">
        <w:rPr>
          <w:rFonts w:cs="Times New Roman"/>
          <w:noProof/>
        </w:rPr>
        <w:t>, 2017)</w:t>
      </w:r>
      <w:r w:rsidR="005723B1" w:rsidRPr="005C029F">
        <w:rPr>
          <w:rFonts w:cs="Times New Roman"/>
        </w:rPr>
        <w:fldChar w:fldCharType="end"/>
      </w:r>
      <w:r w:rsidRPr="005C029F">
        <w:rPr>
          <w:rFonts w:cs="Times New Roman"/>
        </w:rPr>
        <w:t xml:space="preserve">. </w:t>
      </w:r>
      <w:r w:rsidR="000B4B33">
        <w:rPr>
          <w:rFonts w:cs="Times New Roman"/>
        </w:rPr>
        <w:t xml:space="preserve"> </w:t>
      </w:r>
      <w:r w:rsidRPr="005C029F">
        <w:rPr>
          <w:rFonts w:cs="Times New Roman"/>
        </w:rPr>
        <w:t>As agriculture has become the largest land use type worldwide and a major driver for</w:t>
      </w:r>
      <w:r w:rsidR="006F7B71">
        <w:rPr>
          <w:rFonts w:cs="Times New Roman"/>
        </w:rPr>
        <w:t xml:space="preserve"> the</w:t>
      </w:r>
      <w:r w:rsidRPr="005C029F">
        <w:rPr>
          <w:rFonts w:cs="Times New Roman"/>
        </w:rPr>
        <w:t xml:space="preserve"> global biodiversity crisis in Anthropocene </w:t>
      </w:r>
      <w:r w:rsidR="005723B1" w:rsidRPr="005C029F">
        <w:rPr>
          <w:rFonts w:cs="Times New Roman"/>
        </w:rPr>
        <w:fldChar w:fldCharType="begin"/>
      </w:r>
      <w:r w:rsidR="002D78D0">
        <w:rPr>
          <w:rFonts w:cs="Times New Roman"/>
        </w:rPr>
        <w:instrText xml:space="preserve"> ADDIN EN.CITE &lt;EndNote&gt;&lt;Cite&gt;&lt;Author&gt;Campbell&lt;/Author&gt;&lt;Year&gt;2017&lt;/Year&gt;&lt;RecNum&gt;45&lt;/RecNum&gt;&lt;DisplayText&gt;(Campbell&lt;style face="italic"&gt; et al.&lt;/style&gt;, 2017)&lt;/DisplayText&gt;&lt;record&gt;&lt;rec-number&gt;45&lt;/rec-number&gt;&lt;foreign-keys&gt;&lt;key app="EN" db-id="2vstfap51s9ztmea0af5fa9f5v90srreddde" timestamp="1621781246"&gt;45&lt;/key&gt;&lt;/foreign-keys&gt;&lt;ref-type name="Journal Article"&gt;17&lt;/ref-type&gt;&lt;contributors&gt;&lt;authors&gt;&lt;author&gt;Campbell, Bruce M&lt;/author&gt;&lt;author&gt;Beare, Douglas J&lt;/author&gt;&lt;author&gt;Bennett, Elena M&lt;/author&gt;&lt;author&gt;Hall-Spencer, Jason M&lt;/author&gt;&lt;author&gt;Ingram, John SI&lt;/author&gt;&lt;author&gt;Jaramillo, Fernando&lt;/author&gt;&lt;author&gt;Ortiz, Rodomiro&lt;/author&gt;&lt;author&gt;Ramankutty, Navin&lt;/author&gt;&lt;author&gt;Sayer, Jeffrey A&lt;/author&gt;&lt;author&gt;Shindell, Drew&lt;/author&gt;&lt;/authors&gt;&lt;/contributors&gt;&lt;titles&gt;&lt;title&gt;Agriculture production as a major driver of the Earth system exceeding planetary boundaries&lt;/title&gt;&lt;secondary-title&gt;Ecology and Society&lt;/secondary-title&gt;&lt;/titles&gt;&lt;periodical&gt;&lt;full-title&gt;Ecology and Society&lt;/full-title&gt;&lt;/periodical&gt;&lt;volume&gt;22&lt;/volume&gt;&lt;number&gt;4&lt;/number&gt;&lt;dates&gt;&lt;year&gt;2017&lt;/year&gt;&lt;/dates&gt;&lt;urls&gt;&lt;/urls&gt;&lt;/record&gt;&lt;/Cite&gt;&lt;/EndNote&gt;</w:instrText>
      </w:r>
      <w:r w:rsidR="005723B1" w:rsidRPr="005C029F">
        <w:rPr>
          <w:rFonts w:cs="Times New Roman"/>
        </w:rPr>
        <w:fldChar w:fldCharType="separate"/>
      </w:r>
      <w:r w:rsidR="002D78D0">
        <w:rPr>
          <w:rFonts w:cs="Times New Roman"/>
          <w:noProof/>
        </w:rPr>
        <w:t>(Campbell</w:t>
      </w:r>
      <w:r w:rsidR="002D78D0" w:rsidRPr="002D78D0">
        <w:rPr>
          <w:rFonts w:cs="Times New Roman"/>
          <w:i/>
          <w:noProof/>
        </w:rPr>
        <w:t xml:space="preserve"> et al.</w:t>
      </w:r>
      <w:r w:rsidR="002D78D0">
        <w:rPr>
          <w:rFonts w:cs="Times New Roman"/>
          <w:noProof/>
        </w:rPr>
        <w:t>, 2017)</w:t>
      </w:r>
      <w:r w:rsidR="005723B1" w:rsidRPr="005C029F">
        <w:rPr>
          <w:rFonts w:cs="Times New Roman"/>
        </w:rPr>
        <w:fldChar w:fldCharType="end"/>
      </w:r>
      <w:r w:rsidRPr="005C029F">
        <w:rPr>
          <w:rFonts w:cs="Times New Roman"/>
        </w:rPr>
        <w:t>, a shift from synthetic pesticides to environmental</w:t>
      </w:r>
      <w:r w:rsidR="006F7B71">
        <w:rPr>
          <w:rFonts w:cs="Times New Roman"/>
        </w:rPr>
        <w:t xml:space="preserve">ly </w:t>
      </w:r>
      <w:r w:rsidRPr="005C029F">
        <w:rPr>
          <w:rFonts w:cs="Times New Roman"/>
        </w:rPr>
        <w:t xml:space="preserve">friendly practices (e.g., biocontrol) is urgently needed to make agriculture more sustainable </w:t>
      </w:r>
      <w:r w:rsidR="005723B1" w:rsidRPr="005C029F">
        <w:rPr>
          <w:rFonts w:cs="Times New Roman"/>
        </w:rPr>
        <w:fldChar w:fldCharType="begin"/>
      </w:r>
      <w:r w:rsidR="002D78D0">
        <w:rPr>
          <w:rFonts w:cs="Times New Roman"/>
        </w:rPr>
        <w:instrText xml:space="preserve"> ADDIN EN.CITE &lt;EndNote&gt;&lt;Cite&gt;&lt;Author&gt;Gomiero&lt;/Author&gt;&lt;Year&gt;2011&lt;/Year&gt;&lt;RecNum&gt;3&lt;/RecNum&gt;&lt;DisplayText&gt;(Gomiero&lt;style face="italic"&gt; et al.&lt;/style&gt;, 2011)&lt;/DisplayText&gt;&lt;record&gt;&lt;rec-number&gt;3&lt;/rec-number&gt;&lt;foreign-keys&gt;&lt;key app="EN" db-id="2vstfap51s9ztmea0af5fa9f5v90srreddde" timestamp="0"&gt;3&lt;/key&gt;&lt;/foreign-keys&gt;&lt;ref-type name="Journal Article"&gt;17&lt;/ref-type&gt;&lt;contributors&gt;&lt;authors&gt;&lt;author&gt;Gomiero, Tiziano&lt;/author&gt;&lt;author&gt;Pimentel, David&lt;/author&gt;&lt;author&gt;Paoletti, Maurizio G&lt;/author&gt;&lt;/authors&gt;&lt;/contributors&gt;&lt;titles&gt;&lt;title&gt;Is there a need for a more sustainable agriculture?&lt;/title&gt;&lt;secondary-title&gt;Critical reviews in plant sciences&lt;/secondary-title&gt;&lt;/titles&gt;&lt;pages&gt;6-23&lt;/pages&gt;&lt;volume&gt;30&lt;/volume&gt;&lt;number&gt;1-2&lt;/number&gt;&lt;dates&gt;&lt;year&gt;2011&lt;/year&gt;&lt;/dates&gt;&lt;isbn&gt;0735-2689&lt;/isbn&gt;&lt;urls&gt;&lt;/urls&gt;&lt;/record&gt;&lt;/Cite&gt;&lt;/EndNote&gt;</w:instrText>
      </w:r>
      <w:r w:rsidR="005723B1" w:rsidRPr="005C029F">
        <w:rPr>
          <w:rFonts w:cs="Times New Roman"/>
        </w:rPr>
        <w:fldChar w:fldCharType="separate"/>
      </w:r>
      <w:r w:rsidR="002D78D0">
        <w:rPr>
          <w:rFonts w:cs="Times New Roman"/>
          <w:noProof/>
        </w:rPr>
        <w:t>(Gomiero</w:t>
      </w:r>
      <w:r w:rsidR="002D78D0" w:rsidRPr="002D78D0">
        <w:rPr>
          <w:rFonts w:cs="Times New Roman"/>
          <w:i/>
          <w:noProof/>
        </w:rPr>
        <w:t xml:space="preserve"> et al.</w:t>
      </w:r>
      <w:r w:rsidR="002D78D0">
        <w:rPr>
          <w:rFonts w:cs="Times New Roman"/>
          <w:noProof/>
        </w:rPr>
        <w:t>, 2011)</w:t>
      </w:r>
      <w:r w:rsidR="005723B1" w:rsidRPr="005C029F">
        <w:rPr>
          <w:rFonts w:cs="Times New Roman"/>
        </w:rPr>
        <w:fldChar w:fldCharType="end"/>
      </w:r>
      <w:r w:rsidRPr="005C029F">
        <w:rPr>
          <w:rFonts w:cs="Times New Roman"/>
        </w:rPr>
        <w:t xml:space="preserve">. </w:t>
      </w:r>
      <w:r w:rsidR="000B4B33">
        <w:rPr>
          <w:rFonts w:cs="Times New Roman"/>
        </w:rPr>
        <w:t xml:space="preserve"> </w:t>
      </w:r>
      <w:r w:rsidRPr="005C029F">
        <w:rPr>
          <w:rFonts w:cs="Times New Roman"/>
        </w:rPr>
        <w:t>For example, the European Commission has announced its plan to reduce the use of chemical pesticides in European Union agricultural systems by 50% by 2030</w:t>
      </w:r>
      <w:r w:rsidR="00695170">
        <w:rPr>
          <w:rFonts w:cs="Times New Roman"/>
        </w:rPr>
        <w:t xml:space="preserve"> </w:t>
      </w:r>
      <w:r w:rsidR="00933942">
        <w:rPr>
          <w:rFonts w:cs="Times New Roman"/>
        </w:rPr>
        <w:fldChar w:fldCharType="begin"/>
      </w:r>
      <w:r w:rsidR="002D78D0">
        <w:rPr>
          <w:rFonts w:cs="Times New Roman"/>
        </w:rPr>
        <w:instrText xml:space="preserve"> ADDIN EN.CITE &lt;EndNote&gt;&lt;Cite&gt;&lt;Author&gt;European Commission&lt;/Author&gt;&lt;Year&gt;2020&lt;/Year&gt;&lt;RecNum&gt;901&lt;/RecNum&gt;&lt;DisplayText&gt;(European Commission, 2020)&lt;/DisplayText&gt;&lt;record&gt;&lt;rec-number&gt;901&lt;/rec-number&gt;&lt;foreign-keys&gt;&lt;key app="EN" db-id="s2a9tdf5ptxsr1ex5t7x9av4z2zfr0vx0dev" timestamp="1661943542"&gt;901&lt;/key&gt;&lt;/foreign-keys&gt;&lt;ref-type name="Report"&gt;27&lt;/ref-type&gt;&lt;contributors&gt;&lt;authors&gt;&lt;author&gt;European Commission,&lt;/author&gt;&lt;/authors&gt;&lt;/contributors&gt;&lt;titles&gt;&lt;title&gt;Communication from the commission to the European parliament, the council, the European economic and social committee and the committee of the regions: a farm to fork strategy for a fair, healthy and environmentally-friendly food system COM/2020/381 final&lt;/title&gt;&lt;/titles&gt;&lt;dates&gt;&lt;year&gt;2020&lt;/year&gt;&lt;/dates&gt;&lt;urls&gt;&lt;/urls&gt;&lt;/record&gt;&lt;/Cite&gt;&lt;/EndNote&gt;</w:instrText>
      </w:r>
      <w:r w:rsidR="00933942">
        <w:rPr>
          <w:rFonts w:cs="Times New Roman"/>
        </w:rPr>
        <w:fldChar w:fldCharType="separate"/>
      </w:r>
      <w:r w:rsidR="002D78D0">
        <w:rPr>
          <w:rFonts w:cs="Times New Roman"/>
          <w:noProof/>
        </w:rPr>
        <w:t>(European Commission, 2020)</w:t>
      </w:r>
      <w:r w:rsidR="00933942">
        <w:rPr>
          <w:rFonts w:cs="Times New Roman"/>
        </w:rPr>
        <w:fldChar w:fldCharType="end"/>
      </w:r>
      <w:r w:rsidRPr="005C029F">
        <w:rPr>
          <w:rFonts w:cs="Times New Roman"/>
        </w:rPr>
        <w:t xml:space="preserve">. </w:t>
      </w:r>
      <w:r w:rsidR="000B4B33">
        <w:rPr>
          <w:rFonts w:cs="Times New Roman"/>
        </w:rPr>
        <w:t xml:space="preserve"> </w:t>
      </w:r>
      <w:commentRangeStart w:id="78"/>
      <w:r w:rsidRPr="005C029F">
        <w:rPr>
          <w:rFonts w:cs="Times New Roman"/>
        </w:rPr>
        <w:t>To achieve this ambitious sustainability goal, biocontrol by</w:t>
      </w:r>
      <w:r w:rsidR="00ED4E18">
        <w:rPr>
          <w:rFonts w:cs="Times New Roman"/>
        </w:rPr>
        <w:t xml:space="preserve"> natural</w:t>
      </w:r>
      <w:r w:rsidRPr="005C029F">
        <w:rPr>
          <w:rFonts w:cs="Times New Roman"/>
        </w:rPr>
        <w:t xml:space="preserve"> enemies has been considered a key approach and </w:t>
      </w:r>
      <w:r w:rsidR="006F7B71">
        <w:rPr>
          <w:rFonts w:cs="Times New Roman"/>
        </w:rPr>
        <w:t xml:space="preserve">has </w:t>
      </w:r>
      <w:r w:rsidRPr="005C029F">
        <w:rPr>
          <w:rFonts w:cs="Times New Roman"/>
        </w:rPr>
        <w:t>regained importance in modern agriculture</w:t>
      </w:r>
      <w:commentRangeEnd w:id="78"/>
      <w:r w:rsidR="009F0917">
        <w:rPr>
          <w:rStyle w:val="CommentReference"/>
        </w:rPr>
        <w:commentReference w:id="78"/>
      </w:r>
      <w:r w:rsidRPr="005C029F">
        <w:rPr>
          <w:rFonts w:cs="Times New Roman"/>
        </w:rPr>
        <w:t xml:space="preserve">. </w:t>
      </w:r>
    </w:p>
    <w:p w14:paraId="0B4E6FB4" w14:textId="2D86B336" w:rsidR="005B0566" w:rsidRPr="005C029F" w:rsidRDefault="00DD4E15" w:rsidP="00E7259E">
      <w:pPr>
        <w:spacing w:after="0" w:line="480" w:lineRule="auto"/>
        <w:jc w:val="left"/>
        <w:rPr>
          <w:rFonts w:cs="Times New Roman"/>
          <w:color w:val="000000" w:themeColor="text1"/>
        </w:rPr>
      </w:pPr>
      <w:r w:rsidRPr="005C029F">
        <w:rPr>
          <w:rFonts w:cs="Times New Roman"/>
          <w:color w:val="000000" w:themeColor="text1"/>
        </w:rPr>
        <w:tab/>
      </w:r>
      <w:r w:rsidR="00613455">
        <w:rPr>
          <w:rFonts w:cs="Times New Roman"/>
          <w:color w:val="000000" w:themeColor="text1"/>
        </w:rPr>
        <w:t>N</w:t>
      </w:r>
      <w:r w:rsidRPr="005C029F">
        <w:rPr>
          <w:rFonts w:cs="Times New Roman"/>
          <w:color w:val="000000" w:themeColor="text1"/>
        </w:rPr>
        <w:t>atural enemies</w:t>
      </w:r>
      <w:r w:rsidR="00613455">
        <w:rPr>
          <w:rFonts w:cs="Times New Roman"/>
          <w:color w:val="000000" w:themeColor="text1"/>
        </w:rPr>
        <w:t xml:space="preserve"> used</w:t>
      </w:r>
      <w:r w:rsidRPr="005C029F">
        <w:rPr>
          <w:rFonts w:cs="Times New Roman"/>
          <w:color w:val="000000" w:themeColor="text1"/>
        </w:rPr>
        <w:t xml:space="preserve"> for pest control can be classified into two major groups based on their prey range</w:t>
      </w:r>
      <w:r w:rsidR="00613455">
        <w:rPr>
          <w:rFonts w:cs="Times New Roman"/>
          <w:color w:val="000000" w:themeColor="text1"/>
        </w:rPr>
        <w:t xml:space="preserve">: </w:t>
      </w:r>
      <w:r w:rsidRPr="005C029F">
        <w:rPr>
          <w:rFonts w:cs="Times New Roman"/>
          <w:color w:val="000000" w:themeColor="text1"/>
        </w:rPr>
        <w:t xml:space="preserve">specialist and generalist predators. </w:t>
      </w:r>
      <w:r w:rsidR="00ED4E18">
        <w:rPr>
          <w:rFonts w:cs="Times New Roman"/>
          <w:color w:val="000000" w:themeColor="text1"/>
        </w:rPr>
        <w:t xml:space="preserve"> </w:t>
      </w:r>
      <w:r w:rsidRPr="005C029F">
        <w:rPr>
          <w:rFonts w:cs="Times New Roman"/>
          <w:color w:val="000000" w:themeColor="text1"/>
        </w:rPr>
        <w:t xml:space="preserve">While specialist predators (e.g., parasitoid wasps) have been widely advocated in agriculture because they target specific pest species and produce less undesirable non-target effects </w:t>
      </w:r>
      <w:r w:rsidR="005723B1" w:rsidRPr="005C029F">
        <w:rPr>
          <w:rFonts w:cs="Times New Roman"/>
          <w:color w:val="000000" w:themeColor="text1"/>
        </w:rPr>
        <w:fldChar w:fldCharType="begin"/>
      </w:r>
      <w:r w:rsidR="002D78D0">
        <w:rPr>
          <w:rFonts w:cs="Times New Roman"/>
          <w:color w:val="000000" w:themeColor="text1"/>
        </w:rPr>
        <w:instrText xml:space="preserve"> ADDIN EN.CITE &lt;EndNote&gt;&lt;Cite&gt;&lt;Author&gt;Stiling&lt;/Author&gt;&lt;Year&gt;2005&lt;/Year&gt;&lt;RecNum&gt;5&lt;/RecNum&gt;&lt;DisplayText&gt;(Stiling and Cornelissen, 2005)&lt;/DisplayText&gt;&lt;record&gt;&lt;rec-number&gt;5&lt;/rec-number&gt;&lt;foreign-keys&gt;&lt;key app="EN" db-id="2vstfap51s9ztmea0af5fa9f5v90srreddde" timestamp="0"&gt;5&lt;/key&gt;&lt;/foreign-keys&gt;&lt;ref-type name="Journal Article"&gt;17&lt;/ref-type&gt;&lt;contributors&gt;&lt;authors&gt;&lt;author&gt;Stiling, Peter&lt;/author&gt;&lt;author&gt;Cornelissen, Tatiana&lt;/author&gt;&lt;/authors&gt;&lt;/contributors&gt;&lt;titles&gt;&lt;title&gt;What makes a successful biocontrol agent? A meta-analysis of biological control agent performance&lt;/title&gt;&lt;secondary-title&gt;Biological control&lt;/secondary-title&gt;&lt;/titles&gt;&lt;periodical&gt;&lt;full-title&gt;Biological Control&lt;/full-title&gt;&lt;/periodical&gt;&lt;pages&gt;236-246&lt;/pages&gt;&lt;volume&gt;34&lt;/volume&gt;&lt;number&gt;3&lt;/number&gt;&lt;dates&gt;&lt;year&gt;2005&lt;/year&gt;&lt;/dates&gt;&lt;isbn&gt;1049-9644&lt;/isbn&gt;&lt;urls&gt;&lt;/urls&gt;&lt;/record&gt;&lt;/Cite&gt;&lt;/EndNote&gt;</w:instrText>
      </w:r>
      <w:r w:rsidR="005723B1" w:rsidRPr="005C029F">
        <w:rPr>
          <w:rFonts w:cs="Times New Roman"/>
          <w:color w:val="000000" w:themeColor="text1"/>
        </w:rPr>
        <w:fldChar w:fldCharType="separate"/>
      </w:r>
      <w:r w:rsidR="002D78D0">
        <w:rPr>
          <w:rFonts w:cs="Times New Roman"/>
          <w:noProof/>
          <w:color w:val="000000" w:themeColor="text1"/>
        </w:rPr>
        <w:t>(Stiling and Cornelissen, 2005)</w:t>
      </w:r>
      <w:r w:rsidR="005723B1" w:rsidRPr="005C029F">
        <w:rPr>
          <w:rFonts w:cs="Times New Roman"/>
          <w:color w:val="000000" w:themeColor="text1"/>
        </w:rPr>
        <w:fldChar w:fldCharType="end"/>
      </w:r>
      <w:r w:rsidRPr="005C029F">
        <w:rPr>
          <w:rFonts w:cs="Times New Roman"/>
          <w:color w:val="000000" w:themeColor="text1"/>
        </w:rPr>
        <w:t>, generalist predators</w:t>
      </w:r>
      <w:ins w:id="79" w:author="Gen-Chang Hsu" w:date="2024-08-27T14:39:00Z" w16du:dateUtc="2024-08-27T18:39:00Z">
        <w:r w:rsidR="000F2B12">
          <w:rPr>
            <w:rFonts w:cs="Times New Roman"/>
            <w:color w:val="000000" w:themeColor="text1"/>
          </w:rPr>
          <w:t xml:space="preserve">, </w:t>
        </w:r>
        <w:commentRangeStart w:id="80"/>
        <w:r w:rsidR="000F2B12">
          <w:rPr>
            <w:rFonts w:cs="Times New Roman"/>
            <w:color w:val="000000" w:themeColor="text1"/>
          </w:rPr>
          <w:t>despite their potential</w:t>
        </w:r>
      </w:ins>
      <w:ins w:id="81" w:author="Gen-Chang Hsu" w:date="2024-08-27T14:40:00Z" w16du:dateUtc="2024-08-27T18:40:00Z">
        <w:r w:rsidR="000F2B12">
          <w:rPr>
            <w:rFonts w:cs="Times New Roman"/>
            <w:color w:val="000000" w:themeColor="text1"/>
          </w:rPr>
          <w:t xml:space="preserve"> interference with each other</w:t>
        </w:r>
      </w:ins>
      <w:ins w:id="82" w:author="Gen-Chang Hsu" w:date="2024-08-27T14:39:00Z" w16du:dateUtc="2024-08-27T18:39:00Z">
        <w:r w:rsidR="000F2B12">
          <w:rPr>
            <w:rFonts w:cs="Times New Roman"/>
            <w:color w:val="000000" w:themeColor="text1"/>
          </w:rPr>
          <w:t xml:space="preserve"> </w:t>
        </w:r>
      </w:ins>
      <w:del w:id="83" w:author="Gen-Chang Hsu" w:date="2024-08-27T14:39:00Z" w16du:dateUtc="2024-08-27T18:39:00Z">
        <w:r w:rsidRPr="005C029F" w:rsidDel="000F2B12">
          <w:rPr>
            <w:rFonts w:cs="Times New Roman"/>
            <w:color w:val="000000" w:themeColor="text1"/>
          </w:rPr>
          <w:delText xml:space="preserve"> </w:delText>
        </w:r>
      </w:del>
      <w:r w:rsidRPr="005C029F">
        <w:rPr>
          <w:rFonts w:cs="Times New Roman"/>
          <w:color w:val="000000" w:themeColor="text1"/>
        </w:rPr>
        <w:t>(e.g.,</w:t>
      </w:r>
      <w:ins w:id="84" w:author="Gen-Chang Hsu" w:date="2024-08-27T14:39:00Z" w16du:dateUtc="2024-08-27T18:39:00Z">
        <w:r w:rsidR="000F2B12">
          <w:rPr>
            <w:rFonts w:cs="Times New Roman"/>
            <w:color w:val="000000" w:themeColor="text1"/>
          </w:rPr>
          <w:t xml:space="preserve"> </w:t>
        </w:r>
      </w:ins>
      <w:ins w:id="85" w:author="Gen-Chang Hsu" w:date="2024-08-27T14:40:00Z" w16du:dateUtc="2024-08-27T18:40:00Z">
        <w:r w:rsidR="000F2B12">
          <w:rPr>
            <w:rFonts w:cs="Times New Roman"/>
            <w:color w:val="000000" w:themeColor="text1"/>
          </w:rPr>
          <w:t>intraguild</w:t>
        </w:r>
      </w:ins>
      <w:ins w:id="86" w:author="Gen-Chang Hsu" w:date="2024-08-27T14:50:00Z" w16du:dateUtc="2024-08-27T18:50:00Z">
        <w:r w:rsidR="000F2B12">
          <w:rPr>
            <w:rFonts w:cs="Times New Roman"/>
            <w:color w:val="000000" w:themeColor="text1"/>
          </w:rPr>
          <w:t xml:space="preserve"> predation</w:t>
        </w:r>
      </w:ins>
      <w:ins w:id="87" w:author="Gen-Chang Hsu" w:date="2024-08-27T14:40:00Z" w16du:dateUtc="2024-08-27T18:40:00Z">
        <w:r w:rsidR="000F2B12">
          <w:rPr>
            <w:rFonts w:cs="Times New Roman"/>
            <w:color w:val="000000" w:themeColor="text1"/>
          </w:rPr>
          <w:t xml:space="preserve"> and </w:t>
        </w:r>
      </w:ins>
      <w:ins w:id="88" w:author="Gen-Chang Hsu" w:date="2024-08-27T14:39:00Z" w16du:dateUtc="2024-08-27T18:39:00Z">
        <w:r w:rsidR="000F2B12">
          <w:rPr>
            <w:rFonts w:cs="Times New Roman"/>
            <w:color w:val="000000" w:themeColor="text1"/>
          </w:rPr>
          <w:t>cannibalism</w:t>
        </w:r>
      </w:ins>
      <w:r w:rsidRPr="005C029F">
        <w:rPr>
          <w:rFonts w:cs="Times New Roman"/>
          <w:color w:val="000000" w:themeColor="text1"/>
        </w:rPr>
        <w:t xml:space="preserve"> </w:t>
      </w:r>
      <w:ins w:id="89" w:author="Gen-Chang Hsu" w:date="2024-08-27T14:39:00Z" w16du:dateUtc="2024-08-27T18:39:00Z">
        <w:r w:rsidR="000F2B12">
          <w:rPr>
            <w:rFonts w:cs="Times New Roman"/>
            <w:color w:val="000000" w:themeColor="text1"/>
          </w:rPr>
          <w:t xml:space="preserve">in </w:t>
        </w:r>
      </w:ins>
      <w:r w:rsidRPr="005C029F">
        <w:rPr>
          <w:rFonts w:cs="Times New Roman"/>
          <w:color w:val="000000" w:themeColor="text1"/>
        </w:rPr>
        <w:t>spiders</w:t>
      </w:r>
      <w:ins w:id="90" w:author="Gen-Chang Hsu" w:date="2024-08-27T14:39:00Z" w16du:dateUtc="2024-08-27T18:39:00Z">
        <w:r w:rsidR="000F2B12">
          <w:rPr>
            <w:rFonts w:cs="Times New Roman"/>
            <w:color w:val="000000" w:themeColor="text1"/>
          </w:rPr>
          <w:t xml:space="preserve"> </w:t>
        </w:r>
      </w:ins>
      <w:commentRangeEnd w:id="80"/>
      <w:ins w:id="91" w:author="Gen-Chang Hsu" w:date="2024-08-27T14:52:00Z" w16du:dateUtc="2024-08-27T18:52:00Z">
        <w:r w:rsidR="00D56687">
          <w:rPr>
            <w:rStyle w:val="CommentReference"/>
          </w:rPr>
          <w:commentReference w:id="80"/>
        </w:r>
      </w:ins>
      <w:ins w:id="92" w:author="Gen-Chang Hsu" w:date="2024-08-27T14:39:00Z" w16du:dateUtc="2024-08-27T18:39:00Z">
        <w:r w:rsidR="000F2B12">
          <w:rPr>
            <w:rFonts w:cs="Times New Roman"/>
            <w:color w:val="000000" w:themeColor="text1"/>
          </w:rPr>
          <w:t>[</w:t>
        </w:r>
      </w:ins>
      <w:commentRangeStart w:id="93"/>
      <w:ins w:id="94" w:author="Gen-Chang Hsu" w:date="2024-08-27T14:51:00Z" w16du:dateUtc="2024-08-27T18:51:00Z">
        <w:r w:rsidR="000F2B12">
          <w:rPr>
            <w:rFonts w:cs="Times New Roman"/>
            <w:color w:val="000000" w:themeColor="text1"/>
          </w:rPr>
          <w:t xml:space="preserve">Cuff </w:t>
        </w:r>
        <w:r w:rsidR="000F2B12" w:rsidRPr="000F2B12">
          <w:rPr>
            <w:rFonts w:cs="Times New Roman"/>
            <w:i/>
            <w:iCs/>
            <w:color w:val="000000" w:themeColor="text1"/>
            <w:rPrChange w:id="95" w:author="Gen-Chang Hsu" w:date="2024-08-27T14:51:00Z" w16du:dateUtc="2024-08-27T18:51:00Z">
              <w:rPr>
                <w:rFonts w:cs="Times New Roman"/>
                <w:color w:val="000000" w:themeColor="text1"/>
              </w:rPr>
            </w:rPrChange>
          </w:rPr>
          <w:t>et al.</w:t>
        </w:r>
        <w:r w:rsidR="000F2B12">
          <w:rPr>
            <w:rFonts w:cs="Times New Roman"/>
            <w:color w:val="000000" w:themeColor="text1"/>
          </w:rPr>
          <w:t>, 2021</w:t>
        </w:r>
        <w:commentRangeEnd w:id="93"/>
        <w:r w:rsidR="00CE351F">
          <w:rPr>
            <w:rStyle w:val="CommentReference"/>
          </w:rPr>
          <w:commentReference w:id="93"/>
        </w:r>
      </w:ins>
      <w:ins w:id="96" w:author="Gen-Chang Hsu" w:date="2024-08-27T14:39:00Z" w16du:dateUtc="2024-08-27T18:39:00Z">
        <w:r w:rsidR="000F2B12">
          <w:rPr>
            <w:rFonts w:cs="Times New Roman"/>
            <w:color w:val="000000" w:themeColor="text1"/>
          </w:rPr>
          <w:t>]</w:t>
        </w:r>
      </w:ins>
      <w:r w:rsidRPr="005C029F">
        <w:rPr>
          <w:rFonts w:cs="Times New Roman"/>
          <w:color w:val="000000" w:themeColor="text1"/>
        </w:rPr>
        <w:t>)</w:t>
      </w:r>
      <w:ins w:id="97" w:author="Gen-Chang Hsu" w:date="2024-08-27T14:41:00Z" w16du:dateUtc="2024-08-27T18:41:00Z">
        <w:r w:rsidR="000F2B12">
          <w:rPr>
            <w:rFonts w:cs="Times New Roman"/>
            <w:color w:val="000000" w:themeColor="text1"/>
          </w:rPr>
          <w:t>,</w:t>
        </w:r>
      </w:ins>
      <w:del w:id="98" w:author="Gen-Chang Hsu" w:date="2024-08-27T14:41:00Z" w16du:dateUtc="2024-08-27T18:41:00Z">
        <w:r w:rsidRPr="005C029F" w:rsidDel="000F2B12">
          <w:rPr>
            <w:rFonts w:cs="Times New Roman"/>
            <w:color w:val="000000" w:themeColor="text1"/>
          </w:rPr>
          <w:delText xml:space="preserve"> </w:delText>
        </w:r>
      </w:del>
      <w:ins w:id="99" w:author="Gen-Chang Hsu" w:date="2024-08-27T14:41:00Z" w16du:dateUtc="2024-08-27T18:41:00Z">
        <w:r w:rsidR="000F2B12">
          <w:rPr>
            <w:rFonts w:cs="Times New Roman"/>
            <w:color w:val="000000" w:themeColor="text1"/>
          </w:rPr>
          <w:t xml:space="preserve"> </w:t>
        </w:r>
      </w:ins>
      <w:r w:rsidRPr="005C029F">
        <w:rPr>
          <w:rFonts w:cs="Times New Roman"/>
          <w:color w:val="000000" w:themeColor="text1"/>
        </w:rPr>
        <w:t xml:space="preserve">have been increasingly appreciated for their conspicuous existence and consistent biocontrol effect on pests </w:t>
      </w:r>
      <w:commentRangeStart w:id="100"/>
      <w:commentRangeStart w:id="101"/>
      <w:commentRangeStart w:id="102"/>
      <w:r w:rsidR="005723B1" w:rsidRPr="005C029F">
        <w:rPr>
          <w:rFonts w:cs="Times New Roman"/>
          <w:color w:val="000000" w:themeColor="text1"/>
        </w:rPr>
        <w:fldChar w:fldCharType="begin">
          <w:fldData xml:space="preserve">PEVuZE5vdGU+PENpdGU+PEF1dGhvcj5TeW1vbmRzb248L0F1dGhvcj48WWVhcj4yMDAyPC9ZZWFy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</w:fldData>
        </w:fldChar>
      </w:r>
      <w:r w:rsidR="00A50F7F">
        <w:rPr>
          <w:rFonts w:cs="Times New Roman"/>
          <w:color w:val="000000" w:themeColor="text1"/>
        </w:rPr>
        <w:instrText xml:space="preserve"> ADDIN EN.CITE </w:instrText>
      </w:r>
      <w:r w:rsidR="00A50F7F">
        <w:rPr>
          <w:rFonts w:cs="Times New Roman"/>
          <w:color w:val="000000" w:themeColor="text1"/>
        </w:rPr>
        <w:fldChar w:fldCharType="begin">
          <w:fldData xml:space="preserve">PEVuZE5vdGU+PENpdGU+PEF1dGhvcj5TeW1vbmRzb248L0F1dGhvcj48WWVhcj4yMDAyPC9ZZWFy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</w:fldData>
        </w:fldChar>
      </w:r>
      <w:r w:rsidR="00A50F7F">
        <w:rPr>
          <w:rFonts w:cs="Times New Roman"/>
          <w:color w:val="000000" w:themeColor="text1"/>
        </w:rPr>
        <w:instrText xml:space="preserve"> ADDIN EN.CITE.DATA </w:instrText>
      </w:r>
      <w:r w:rsidR="00A50F7F">
        <w:rPr>
          <w:rFonts w:cs="Times New Roman"/>
          <w:color w:val="000000" w:themeColor="text1"/>
        </w:rPr>
      </w:r>
      <w:r w:rsidR="00A50F7F">
        <w:rPr>
          <w:rFonts w:cs="Times New Roman"/>
          <w:color w:val="000000" w:themeColor="text1"/>
        </w:rPr>
        <w:fldChar w:fldCharType="end"/>
      </w:r>
      <w:r w:rsidR="005723B1" w:rsidRPr="005C029F">
        <w:rPr>
          <w:rFonts w:cs="Times New Roman"/>
          <w:color w:val="000000" w:themeColor="text1"/>
        </w:rPr>
      </w:r>
      <w:r w:rsidR="005723B1" w:rsidRPr="005C029F">
        <w:rPr>
          <w:rFonts w:cs="Times New Roman"/>
          <w:color w:val="000000" w:themeColor="text1"/>
        </w:rPr>
        <w:fldChar w:fldCharType="separate"/>
      </w:r>
      <w:r w:rsidR="00A50F7F">
        <w:rPr>
          <w:rFonts w:cs="Times New Roman"/>
          <w:noProof/>
          <w:color w:val="000000" w:themeColor="text1"/>
        </w:rPr>
        <w:t>(Symondson</w:t>
      </w:r>
      <w:r w:rsidR="00A50F7F" w:rsidRPr="00A50F7F">
        <w:rPr>
          <w:rFonts w:cs="Times New Roman"/>
          <w:i/>
          <w:noProof/>
          <w:color w:val="000000" w:themeColor="text1"/>
        </w:rPr>
        <w:t xml:space="preserve"> et al.</w:t>
      </w:r>
      <w:r w:rsidR="00A50F7F">
        <w:rPr>
          <w:rFonts w:cs="Times New Roman"/>
          <w:noProof/>
          <w:color w:val="000000" w:themeColor="text1"/>
        </w:rPr>
        <w:t>, 2002; Stiling and Cornelissen, 2005; Michalko</w:t>
      </w:r>
      <w:r w:rsidR="00A50F7F" w:rsidRPr="00A50F7F">
        <w:rPr>
          <w:rFonts w:cs="Times New Roman"/>
          <w:i/>
          <w:noProof/>
          <w:color w:val="000000" w:themeColor="text1"/>
        </w:rPr>
        <w:t xml:space="preserve"> et al.</w:t>
      </w:r>
      <w:r w:rsidR="00A50F7F">
        <w:rPr>
          <w:rFonts w:cs="Times New Roman"/>
          <w:noProof/>
          <w:color w:val="000000" w:themeColor="text1"/>
        </w:rPr>
        <w:t xml:space="preserve">, 2019; </w:t>
      </w:r>
      <w:ins w:id="103" w:author="Gen-Chang Hsu" w:date="2024-08-27T14:46:00Z">
        <w:r w:rsidR="000F2B12" w:rsidRPr="000F2B12">
          <w:rPr>
            <w:rFonts w:cs="Times New Roman"/>
            <w:noProof/>
            <w:color w:val="000000" w:themeColor="text1"/>
          </w:rPr>
          <w:t>Mezőfi</w:t>
        </w:r>
      </w:ins>
      <w:ins w:id="104" w:author="Gen-Chang Hsu" w:date="2024-08-27T14:47:00Z" w16du:dateUtc="2024-08-27T18:47:00Z">
        <w:r w:rsidR="000F2B12">
          <w:rPr>
            <w:rFonts w:cs="Times New Roman"/>
            <w:noProof/>
            <w:color w:val="000000" w:themeColor="text1"/>
          </w:rPr>
          <w:t xml:space="preserve"> </w:t>
        </w:r>
        <w:r w:rsidR="000F2B12" w:rsidRPr="000F2B12">
          <w:rPr>
            <w:rFonts w:cs="Times New Roman"/>
            <w:i/>
            <w:iCs/>
            <w:noProof/>
            <w:color w:val="000000" w:themeColor="text1"/>
            <w:rPrChange w:id="105" w:author="Gen-Chang Hsu" w:date="2024-08-27T14:47:00Z" w16du:dateUtc="2024-08-27T18:47:00Z">
              <w:rPr>
                <w:rFonts w:cs="Times New Roman"/>
                <w:noProof/>
                <w:color w:val="000000" w:themeColor="text1"/>
              </w:rPr>
            </w:rPrChange>
          </w:rPr>
          <w:t>et al</w:t>
        </w:r>
        <w:r w:rsidR="000F2B12">
          <w:rPr>
            <w:rFonts w:cs="Times New Roman"/>
            <w:noProof/>
            <w:color w:val="000000" w:themeColor="text1"/>
          </w:rPr>
          <w:t>., 2020</w:t>
        </w:r>
      </w:ins>
      <w:ins w:id="106" w:author="Gen-Chang Hsu" w:date="2024-08-27T14:45:00Z" w16du:dateUtc="2024-08-27T18:45:00Z">
        <w:r w:rsidR="000F2B12">
          <w:rPr>
            <w:rFonts w:cs="Times New Roman"/>
            <w:noProof/>
            <w:color w:val="000000" w:themeColor="text1"/>
          </w:rPr>
          <w:t xml:space="preserve">; </w:t>
        </w:r>
      </w:ins>
      <w:r w:rsidR="00A50F7F">
        <w:rPr>
          <w:rFonts w:cs="Times New Roman"/>
          <w:noProof/>
          <w:color w:val="000000" w:themeColor="text1"/>
        </w:rPr>
        <w:t>Hsu</w:t>
      </w:r>
      <w:r w:rsidR="00A50F7F" w:rsidRPr="00A50F7F">
        <w:rPr>
          <w:rFonts w:cs="Times New Roman"/>
          <w:i/>
          <w:noProof/>
          <w:color w:val="000000" w:themeColor="text1"/>
        </w:rPr>
        <w:t xml:space="preserve"> et al.</w:t>
      </w:r>
      <w:r w:rsidR="00A50F7F">
        <w:rPr>
          <w:rFonts w:cs="Times New Roman"/>
          <w:noProof/>
          <w:color w:val="000000" w:themeColor="text1"/>
        </w:rPr>
        <w:t xml:space="preserve">, 2021; </w:t>
      </w:r>
      <w:ins w:id="107" w:author="Gen-Chang Hsu" w:date="2024-08-27T14:42:00Z">
        <w:r w:rsidR="000F2B12" w:rsidRPr="000F2B12">
          <w:rPr>
            <w:rFonts w:cs="Times New Roman"/>
            <w:noProof/>
            <w:color w:val="000000" w:themeColor="text1"/>
          </w:rPr>
          <w:t>Morente</w:t>
        </w:r>
      </w:ins>
      <w:ins w:id="108" w:author="Gen-Chang Hsu" w:date="2024-08-27T14:42:00Z" w16du:dateUtc="2024-08-27T18:42:00Z">
        <w:r w:rsidR="000F2B12">
          <w:rPr>
            <w:rFonts w:cs="Times New Roman"/>
            <w:noProof/>
            <w:color w:val="000000" w:themeColor="text1"/>
          </w:rPr>
          <w:t xml:space="preserve"> and</w:t>
        </w:r>
      </w:ins>
      <w:ins w:id="109" w:author="Gen-Chang Hsu" w:date="2024-08-27T14:42:00Z">
        <w:r w:rsidR="000F2B12" w:rsidRPr="000F2B12">
          <w:rPr>
            <w:rFonts w:cs="Times New Roman"/>
            <w:noProof/>
            <w:color w:val="000000" w:themeColor="text1"/>
          </w:rPr>
          <w:t xml:space="preserve"> Ruano</w:t>
        </w:r>
      </w:ins>
      <w:ins w:id="110" w:author="Gen-Chang Hsu" w:date="2024-08-27T14:43:00Z" w16du:dateUtc="2024-08-27T18:43:00Z">
        <w:r w:rsidR="000F2B12">
          <w:rPr>
            <w:rFonts w:cs="Times New Roman"/>
            <w:noProof/>
            <w:color w:val="000000" w:themeColor="text1"/>
          </w:rPr>
          <w:t>,</w:t>
        </w:r>
      </w:ins>
      <w:ins w:id="111" w:author="Gen-Chang Hsu" w:date="2024-08-27T14:42:00Z" w16du:dateUtc="2024-08-27T18:42:00Z">
        <w:r w:rsidR="000F2B12">
          <w:rPr>
            <w:rFonts w:cs="Times New Roman"/>
            <w:noProof/>
            <w:color w:val="000000" w:themeColor="text1"/>
          </w:rPr>
          <w:t xml:space="preserve"> </w:t>
        </w:r>
      </w:ins>
      <w:ins w:id="112" w:author="Gen-Chang Hsu" w:date="2024-08-27T14:42:00Z">
        <w:r w:rsidR="000F2B12" w:rsidRPr="000F2B12">
          <w:rPr>
            <w:rFonts w:cs="Times New Roman"/>
            <w:noProof/>
            <w:color w:val="000000" w:themeColor="text1"/>
          </w:rPr>
          <w:t>2022</w:t>
        </w:r>
      </w:ins>
      <w:ins w:id="113" w:author="Gen-Chang Hsu" w:date="2024-08-27T14:42:00Z" w16du:dateUtc="2024-08-27T18:42:00Z">
        <w:r w:rsidR="000F2B12">
          <w:rPr>
            <w:rFonts w:cs="Times New Roman"/>
            <w:noProof/>
            <w:color w:val="000000" w:themeColor="text1"/>
          </w:rPr>
          <w:t>;</w:t>
        </w:r>
      </w:ins>
      <w:ins w:id="114" w:author="Gen-Chang Hsu" w:date="2024-08-27T14:42:00Z">
        <w:r w:rsidR="000F2B12" w:rsidRPr="000F2B12">
          <w:rPr>
            <w:rFonts w:cs="Times New Roman"/>
            <w:noProof/>
            <w:color w:val="000000" w:themeColor="text1"/>
          </w:rPr>
          <w:t xml:space="preserve"> </w:t>
        </w:r>
      </w:ins>
      <w:r w:rsidR="00A50F7F">
        <w:rPr>
          <w:rFonts w:cs="Times New Roman"/>
          <w:noProof/>
          <w:color w:val="000000" w:themeColor="text1"/>
        </w:rPr>
        <w:t>Gajski</w:t>
      </w:r>
      <w:r w:rsidR="00A50F7F" w:rsidRPr="00A50F7F">
        <w:rPr>
          <w:rFonts w:cs="Times New Roman"/>
          <w:i/>
          <w:noProof/>
          <w:color w:val="000000" w:themeColor="text1"/>
        </w:rPr>
        <w:t xml:space="preserve"> et </w:t>
      </w:r>
      <w:r w:rsidR="00A50F7F" w:rsidRPr="00A50F7F">
        <w:rPr>
          <w:rFonts w:cs="Times New Roman"/>
          <w:i/>
          <w:noProof/>
          <w:color w:val="000000" w:themeColor="text1"/>
        </w:rPr>
        <w:lastRenderedPageBreak/>
        <w:t>al.</w:t>
      </w:r>
      <w:r w:rsidR="00A50F7F">
        <w:rPr>
          <w:rFonts w:cs="Times New Roman"/>
          <w:noProof/>
          <w:color w:val="000000" w:themeColor="text1"/>
        </w:rPr>
        <w:t>, 2023)</w:t>
      </w:r>
      <w:r w:rsidR="005723B1" w:rsidRPr="005C029F">
        <w:rPr>
          <w:rFonts w:cs="Times New Roman"/>
          <w:color w:val="000000" w:themeColor="text1"/>
        </w:rPr>
        <w:fldChar w:fldCharType="end"/>
      </w:r>
      <w:commentRangeEnd w:id="100"/>
      <w:commentRangeEnd w:id="101"/>
      <w:r w:rsidR="000F2B12">
        <w:rPr>
          <w:rStyle w:val="CommentReference"/>
        </w:rPr>
        <w:commentReference w:id="100"/>
      </w:r>
      <w:r w:rsidR="000F2B12">
        <w:rPr>
          <w:rStyle w:val="CommentReference"/>
        </w:rPr>
        <w:commentReference w:id="101"/>
      </w:r>
      <w:r w:rsidRPr="005C029F">
        <w:rPr>
          <w:rFonts w:cs="Times New Roman"/>
          <w:color w:val="000000" w:themeColor="text1"/>
        </w:rPr>
        <w:t xml:space="preserve">. </w:t>
      </w:r>
      <w:r w:rsidR="001F09E2">
        <w:rPr>
          <w:rFonts w:cs="Times New Roman"/>
          <w:color w:val="000000" w:themeColor="text1"/>
        </w:rPr>
        <w:t xml:space="preserve"> </w:t>
      </w:r>
      <w:commentRangeEnd w:id="102"/>
      <w:r w:rsidR="000F2B12">
        <w:rPr>
          <w:rStyle w:val="CommentReference"/>
        </w:rPr>
        <w:commentReference w:id="102"/>
      </w:r>
      <w:r w:rsidRPr="005C029F">
        <w:rPr>
          <w:rFonts w:cs="Times New Roman"/>
          <w:color w:val="000000" w:themeColor="text1"/>
        </w:rPr>
        <w:t xml:space="preserve">For example, generalist predators </w:t>
      </w:r>
      <w:del w:id="115" w:author="Gen-Chang Hsu" w:date="2024-08-24T21:12:00Z" w16du:dateUtc="2024-08-25T01:12:00Z">
        <w:r w:rsidRPr="005C029F" w:rsidDel="00C37640">
          <w:rPr>
            <w:rFonts w:cs="Times New Roman"/>
            <w:color w:val="000000" w:themeColor="text1"/>
          </w:rPr>
          <w:delText>were commonly reported in</w:delText>
        </w:r>
      </w:del>
      <w:ins w:id="116" w:author="Gen-Chang Hsu" w:date="2024-08-24T21:12:00Z" w16du:dateUtc="2024-08-25T01:12:00Z">
        <w:r w:rsidR="00C37640">
          <w:rPr>
            <w:rFonts w:cs="Times New Roman"/>
            <w:color w:val="000000" w:themeColor="text1"/>
          </w:rPr>
          <w:t>are common in</w:t>
        </w:r>
      </w:ins>
      <w:r w:rsidRPr="005C029F">
        <w:rPr>
          <w:rFonts w:cs="Times New Roman"/>
          <w:color w:val="000000" w:themeColor="text1"/>
        </w:rPr>
        <w:t xml:space="preserve"> various agro-ecosystems and </w:t>
      </w:r>
      <w:ins w:id="117" w:author="Gen-Chang Hsu" w:date="2024-08-24T21:13:00Z" w16du:dateUtc="2024-08-25T01:13:00Z">
        <w:r w:rsidR="00C37640">
          <w:rPr>
            <w:rFonts w:cs="Times New Roman"/>
            <w:color w:val="000000" w:themeColor="text1"/>
          </w:rPr>
          <w:t xml:space="preserve">have been reported to </w:t>
        </w:r>
      </w:ins>
      <w:r w:rsidRPr="005C029F">
        <w:rPr>
          <w:rFonts w:cs="Times New Roman"/>
          <w:color w:val="000000" w:themeColor="text1"/>
        </w:rPr>
        <w:t>significantly reduce</w:t>
      </w:r>
      <w:del w:id="118" w:author="Gen-Chang Hsu" w:date="2024-08-24T21:13:00Z" w16du:dateUtc="2024-08-25T01:13:00Z">
        <w:r w:rsidRPr="005C029F" w:rsidDel="00C37640">
          <w:rPr>
            <w:rFonts w:cs="Times New Roman"/>
            <w:color w:val="000000" w:themeColor="text1"/>
          </w:rPr>
          <w:delText>d</w:delText>
        </w:r>
      </w:del>
      <w:r w:rsidRPr="005C029F">
        <w:rPr>
          <w:rFonts w:cs="Times New Roman"/>
          <w:color w:val="000000" w:themeColor="text1"/>
        </w:rPr>
        <w:t xml:space="preserve"> pest abundance in </w:t>
      </w:r>
      <w:r w:rsidR="00613455">
        <w:rPr>
          <w:rFonts w:cs="Times New Roman"/>
          <w:color w:val="000000" w:themeColor="text1"/>
        </w:rPr>
        <w:t>approximately</w:t>
      </w:r>
      <w:r w:rsidRPr="005C029F">
        <w:rPr>
          <w:rFonts w:cs="Times New Roman"/>
          <w:color w:val="000000" w:themeColor="text1"/>
        </w:rPr>
        <w:t xml:space="preserve"> 75%</w:t>
      </w:r>
      <w:r w:rsidR="00613455">
        <w:rPr>
          <w:rFonts w:cs="Times New Roman"/>
          <w:color w:val="000000" w:themeColor="text1"/>
        </w:rPr>
        <w:t xml:space="preserve"> of</w:t>
      </w:r>
      <w:r w:rsidRPr="005C029F">
        <w:rPr>
          <w:rFonts w:cs="Times New Roman"/>
          <w:color w:val="000000" w:themeColor="text1"/>
        </w:rPr>
        <w:t xml:space="preserve"> </w:t>
      </w:r>
      <w:del w:id="119" w:author="Gen-Chang Hsu" w:date="2024-08-24T21:13:00Z" w16du:dateUtc="2024-08-25T01:13:00Z">
        <w:r w:rsidRPr="005C029F" w:rsidDel="00C37640">
          <w:rPr>
            <w:rFonts w:cs="Times New Roman"/>
            <w:color w:val="000000" w:themeColor="text1"/>
          </w:rPr>
          <w:delText xml:space="preserve">cases </w:delText>
        </w:r>
        <w:r w:rsidR="00613455" w:rsidDel="00C37640">
          <w:rPr>
            <w:rFonts w:cs="Times New Roman"/>
            <w:color w:val="000000" w:themeColor="text1"/>
          </w:rPr>
          <w:delText>in</w:delText>
        </w:r>
        <w:r w:rsidRPr="005C029F" w:rsidDel="00C37640">
          <w:rPr>
            <w:rFonts w:cs="Times New Roman"/>
            <w:color w:val="000000" w:themeColor="text1"/>
          </w:rPr>
          <w:delText xml:space="preserve"> </w:delText>
        </w:r>
      </w:del>
      <w:r w:rsidRPr="005C029F">
        <w:rPr>
          <w:rFonts w:cs="Times New Roman"/>
          <w:color w:val="000000" w:themeColor="text1"/>
        </w:rPr>
        <w:t xml:space="preserve">181 field manipulative studies </w:t>
      </w:r>
      <w:r w:rsidR="005723B1" w:rsidRPr="005C029F">
        <w:rPr>
          <w:rFonts w:cs="Times New Roman"/>
          <w:color w:val="000000" w:themeColor="text1"/>
        </w:rPr>
        <w:fldChar w:fldCharType="begin"/>
      </w:r>
      <w:r w:rsidR="002D78D0">
        <w:rPr>
          <w:rFonts w:cs="Times New Roman"/>
          <w:color w:val="000000" w:themeColor="text1"/>
        </w:rPr>
        <w:instrText xml:space="preserve"> ADDIN EN.CITE &lt;EndNote&gt;&lt;Cite&gt;&lt;Author&gt;Symondson&lt;/Author&gt;&lt;Year&gt;2002&lt;/Year&gt;&lt;RecNum&gt;6&lt;/RecNum&gt;&lt;DisplayText&gt;(Symondson&lt;style face="italic"&gt; et al.&lt;/style&gt;, 2002)&lt;/DisplayText&gt;&lt;record&gt;&lt;rec-number&gt;6&lt;/rec-number&gt;&lt;foreign-keys&gt;&lt;key app="EN" db-id="2vstfap51s9ztmea0af5fa9f5v90srreddde" timestamp="0"&gt;6&lt;/key&gt;&lt;/foreign-keys&gt;&lt;ref-type name="Journal Article"&gt;17&lt;/ref-type&gt;&lt;contributors&gt;&lt;authors&gt;&lt;author&gt;Symondson, WOC&lt;/author&gt;&lt;author&gt;Sunderland, KD&lt;/author&gt;&lt;author&gt;Greenstone, MH&lt;/author&gt;&lt;/authors&gt;&lt;/contributors&gt;&lt;titles&gt;&lt;title&gt;Can generalist predators be effective biocontrol agents?&lt;/title&gt;&lt;secondary-title&gt;Annual review of entomology&lt;/secondary-title&gt;&lt;/titles&gt;&lt;periodical&gt;&lt;full-title&gt;Annual review of entomology&lt;/full-title&gt;&lt;/periodical&gt;&lt;pages&gt;561-594&lt;/pages&gt;&lt;volume&gt;47&lt;/volume&gt;&lt;number&gt;1&lt;/number&gt;&lt;dates&gt;&lt;year&gt;2002&lt;/year&gt;&lt;/dates&gt;&lt;isbn&gt;0066-4170&lt;/isbn&gt;&lt;urls&gt;&lt;/urls&gt;&lt;/record&gt;&lt;/Cite&gt;&lt;/EndNote&gt;</w:instrText>
      </w:r>
      <w:r w:rsidR="005723B1" w:rsidRPr="005C029F">
        <w:rPr>
          <w:rFonts w:cs="Times New Roman"/>
          <w:color w:val="000000" w:themeColor="text1"/>
        </w:rPr>
        <w:fldChar w:fldCharType="separate"/>
      </w:r>
      <w:r w:rsidR="002D78D0">
        <w:rPr>
          <w:rFonts w:cs="Times New Roman"/>
          <w:noProof/>
          <w:color w:val="000000" w:themeColor="text1"/>
        </w:rPr>
        <w:t>(Symondson</w:t>
      </w:r>
      <w:r w:rsidR="002D78D0" w:rsidRPr="002D78D0">
        <w:rPr>
          <w:rFonts w:cs="Times New Roman"/>
          <w:i/>
          <w:noProof/>
          <w:color w:val="000000" w:themeColor="text1"/>
        </w:rPr>
        <w:t xml:space="preserve"> et al.</w:t>
      </w:r>
      <w:r w:rsidR="002D78D0">
        <w:rPr>
          <w:rFonts w:cs="Times New Roman"/>
          <w:noProof/>
          <w:color w:val="000000" w:themeColor="text1"/>
        </w:rPr>
        <w:t>, 2002)</w:t>
      </w:r>
      <w:r w:rsidR="005723B1" w:rsidRPr="005C029F">
        <w:rPr>
          <w:rFonts w:cs="Times New Roman"/>
          <w:color w:val="000000" w:themeColor="text1"/>
        </w:rPr>
        <w:fldChar w:fldCharType="end"/>
      </w:r>
      <w:r w:rsidRPr="005C029F">
        <w:rPr>
          <w:rFonts w:cs="Times New Roman"/>
          <w:color w:val="000000" w:themeColor="text1"/>
        </w:rPr>
        <w:t xml:space="preserve">. </w:t>
      </w:r>
      <w:r w:rsidR="00ED4E18">
        <w:rPr>
          <w:rFonts w:cs="Times New Roman"/>
          <w:color w:val="000000" w:themeColor="text1"/>
        </w:rPr>
        <w:t xml:space="preserve"> </w:t>
      </w:r>
      <w:r w:rsidRPr="005C029F">
        <w:rPr>
          <w:rFonts w:cs="Times New Roman"/>
          <w:color w:val="000000" w:themeColor="text1"/>
        </w:rPr>
        <w:t xml:space="preserve">Moreover, a meta-analysis suggests that generalist predators may exert stronger biocontrol effects on pest populations over time compared to specialists </w:t>
      </w:r>
      <w:r w:rsidR="005723B1" w:rsidRPr="005C029F">
        <w:rPr>
          <w:rFonts w:cs="Times New Roman"/>
          <w:color w:val="000000" w:themeColor="text1"/>
        </w:rPr>
        <w:fldChar w:fldCharType="begin"/>
      </w:r>
      <w:r w:rsidR="002D78D0">
        <w:rPr>
          <w:rFonts w:cs="Times New Roman"/>
          <w:color w:val="000000" w:themeColor="text1"/>
        </w:rPr>
        <w:instrText xml:space="preserve"> ADDIN EN.CITE &lt;EndNote&gt;&lt;Cite&gt;&lt;Author&gt;Stiling&lt;/Author&gt;&lt;Year&gt;2005&lt;/Year&gt;&lt;RecNum&gt;5&lt;/RecNum&gt;&lt;DisplayText&gt;(Stiling and Cornelissen, 2005)&lt;/DisplayText&gt;&lt;record&gt;&lt;rec-number&gt;5&lt;/rec-number&gt;&lt;foreign-keys&gt;&lt;key app="EN" db-id="2vstfap51s9ztmea0af5fa9f5v90srreddde" timestamp="0"&gt;5&lt;/key&gt;&lt;/foreign-keys&gt;&lt;ref-type name="Journal Article"&gt;17&lt;/ref-type&gt;&lt;contributors&gt;&lt;authors&gt;&lt;author&gt;Stiling, Peter&lt;/author&gt;&lt;author&gt;Cornelissen, Tatiana&lt;/author&gt;&lt;/authors&gt;&lt;/contributors&gt;&lt;titles&gt;&lt;title&gt;What makes a successful biocontrol agent? A meta-analysis of biological control agent performance&lt;/title&gt;&lt;secondary-title&gt;Biological control&lt;/secondary-title&gt;&lt;/titles&gt;&lt;periodical&gt;&lt;full-title&gt;Biological Control&lt;/full-title&gt;&lt;/periodical&gt;&lt;pages&gt;236-246&lt;/pages&gt;&lt;volume&gt;34&lt;/volume&gt;&lt;number&gt;3&lt;/number&gt;&lt;dates&gt;&lt;year&gt;2005&lt;/year&gt;&lt;/dates&gt;&lt;isbn&gt;1049-9644&lt;/isbn&gt;&lt;urls&gt;&lt;/urls&gt;&lt;/record&gt;&lt;/Cite&gt;&lt;/EndNote&gt;</w:instrText>
      </w:r>
      <w:r w:rsidR="005723B1" w:rsidRPr="005C029F">
        <w:rPr>
          <w:rFonts w:cs="Times New Roman"/>
          <w:color w:val="000000" w:themeColor="text1"/>
        </w:rPr>
        <w:fldChar w:fldCharType="separate"/>
      </w:r>
      <w:r w:rsidR="002D78D0">
        <w:rPr>
          <w:rFonts w:cs="Times New Roman"/>
          <w:noProof/>
          <w:color w:val="000000" w:themeColor="text1"/>
        </w:rPr>
        <w:t>(Stiling and Cornelissen, 2005)</w:t>
      </w:r>
      <w:r w:rsidR="005723B1" w:rsidRPr="005C029F">
        <w:rPr>
          <w:rFonts w:cs="Times New Roman"/>
          <w:color w:val="000000" w:themeColor="text1"/>
        </w:rPr>
        <w:fldChar w:fldCharType="end"/>
      </w:r>
      <w:r w:rsidRPr="005C029F">
        <w:rPr>
          <w:rFonts w:cs="Times New Roman"/>
          <w:color w:val="000000" w:themeColor="text1"/>
        </w:rPr>
        <w:t>.</w:t>
      </w:r>
    </w:p>
    <w:p w14:paraId="5B201080" w14:textId="4D6EC7EE" w:rsidR="005B0566" w:rsidRDefault="00DD4E15" w:rsidP="00E7259E">
      <w:pPr>
        <w:spacing w:after="0" w:line="480" w:lineRule="auto"/>
        <w:jc w:val="left"/>
        <w:rPr>
          <w:ins w:id="120" w:author="Gen-Chang Hsu" w:date="2024-08-24T21:32:00Z" w16du:dateUtc="2024-08-25T01:32:00Z"/>
          <w:rFonts w:cs="Times New Roman"/>
        </w:rPr>
      </w:pPr>
      <w:r w:rsidRPr="005C029F">
        <w:rPr>
          <w:rFonts w:cs="Times New Roman"/>
        </w:rPr>
        <w:tab/>
      </w:r>
      <w:r w:rsidRPr="00243190">
        <w:rPr>
          <w:rFonts w:cs="Times New Roman"/>
        </w:rPr>
        <w:t>While the value of generalist</w:t>
      </w:r>
      <w:r w:rsidRPr="005C029F">
        <w:rPr>
          <w:rFonts w:cs="Times New Roman"/>
        </w:rPr>
        <w:t xml:space="preserve"> predators has been increasingly appreciated, </w:t>
      </w:r>
      <w:commentRangeStart w:id="121"/>
      <w:r w:rsidRPr="005C029F">
        <w:rPr>
          <w:rFonts w:cs="Times New Roman"/>
        </w:rPr>
        <w:t>a few fundamental knowledge gaps</w:t>
      </w:r>
      <w:ins w:id="122" w:author="Gen-Chang Hsu" w:date="2024-08-19T22:28:00Z" w16du:dateUtc="2024-08-20T02:28:00Z">
        <w:r w:rsidR="005B40A9">
          <w:rPr>
            <w:rFonts w:cs="Times New Roman"/>
          </w:rPr>
          <w:t xml:space="preserve"> reg</w:t>
        </w:r>
      </w:ins>
      <w:ins w:id="123" w:author="Gen-Chang Hsu" w:date="2024-08-19T22:29:00Z" w16du:dateUtc="2024-08-20T02:29:00Z">
        <w:r w:rsidR="005B40A9">
          <w:rPr>
            <w:rFonts w:cs="Times New Roman"/>
          </w:rPr>
          <w:t xml:space="preserve">arding </w:t>
        </w:r>
      </w:ins>
      <w:ins w:id="124" w:author="Gen-Chang Hsu" w:date="2024-08-27T21:36:00Z" w16du:dateUtc="2024-08-28T01:36:00Z">
        <w:r w:rsidR="00FA4006">
          <w:rPr>
            <w:rFonts w:cs="Times New Roman"/>
          </w:rPr>
          <w:t>predator-pest</w:t>
        </w:r>
      </w:ins>
      <w:ins w:id="125" w:author="Gen-Chang Hsu" w:date="2024-08-19T22:29:00Z" w16du:dateUtc="2024-08-20T02:29:00Z">
        <w:r w:rsidR="005B40A9">
          <w:rPr>
            <w:rFonts w:cs="Times New Roman"/>
          </w:rPr>
          <w:t xml:space="preserve"> trophic interactions</w:t>
        </w:r>
      </w:ins>
      <w:r w:rsidRPr="005C029F">
        <w:rPr>
          <w:rFonts w:cs="Times New Roman"/>
        </w:rPr>
        <w:t xml:space="preserve"> need to be filled to </w:t>
      </w:r>
      <w:del w:id="126" w:author="Gen-Chang Hsu" w:date="2024-08-19T22:25:00Z" w16du:dateUtc="2024-08-20T02:25:00Z">
        <w:r w:rsidRPr="005C029F" w:rsidDel="005B40A9">
          <w:rPr>
            <w:rFonts w:cs="Times New Roman"/>
          </w:rPr>
          <w:delText xml:space="preserve">validate </w:delText>
        </w:r>
      </w:del>
      <w:ins w:id="127" w:author="Gen-Chang Hsu" w:date="2024-08-19T22:25:00Z" w16du:dateUtc="2024-08-20T02:25:00Z">
        <w:r w:rsidR="005B40A9">
          <w:rPr>
            <w:rFonts w:cs="Times New Roman"/>
          </w:rPr>
          <w:t>better understand</w:t>
        </w:r>
        <w:r w:rsidR="005B40A9" w:rsidRPr="005C029F">
          <w:rPr>
            <w:rFonts w:cs="Times New Roman"/>
          </w:rPr>
          <w:t xml:space="preserve"> </w:t>
        </w:r>
      </w:ins>
      <w:del w:id="128" w:author="Gen-Chang Hsu" w:date="2024-08-19T22:29:00Z" w16du:dateUtc="2024-08-20T02:29:00Z">
        <w:r w:rsidRPr="005C029F" w:rsidDel="005B40A9">
          <w:rPr>
            <w:rFonts w:cs="Times New Roman"/>
          </w:rPr>
          <w:delText>the</w:delText>
        </w:r>
      </w:del>
      <w:ins w:id="129" w:author="Gen-Chang Hsu" w:date="2024-08-19T22:26:00Z" w16du:dateUtc="2024-08-20T02:26:00Z">
        <w:r w:rsidR="005B40A9">
          <w:rPr>
            <w:rFonts w:cs="Times New Roman"/>
          </w:rPr>
          <w:t>their</w:t>
        </w:r>
      </w:ins>
      <w:del w:id="130" w:author="Gen-Chang Hsu" w:date="2024-08-19T22:26:00Z" w16du:dateUtc="2024-08-20T02:26:00Z">
        <w:r w:rsidRPr="005C029F" w:rsidDel="005B40A9">
          <w:rPr>
            <w:rFonts w:cs="Times New Roman"/>
          </w:rPr>
          <w:delText>ir</w:delText>
        </w:r>
      </w:del>
      <w:r w:rsidRPr="005C029F">
        <w:rPr>
          <w:rFonts w:cs="Times New Roman"/>
        </w:rPr>
        <w:t xml:space="preserve"> </w:t>
      </w:r>
      <w:del w:id="131" w:author="Gen-Chang Hsu" w:date="2024-08-19T22:27:00Z" w16du:dateUtc="2024-08-20T02:27:00Z">
        <w:r w:rsidRPr="005C029F" w:rsidDel="005B40A9">
          <w:rPr>
            <w:rFonts w:cs="Times New Roman"/>
          </w:rPr>
          <w:delText xml:space="preserve">biocontrol </w:delText>
        </w:r>
      </w:del>
      <w:ins w:id="132" w:author="Gen-Chang Hsu" w:date="2024-08-19T22:29:00Z" w16du:dateUtc="2024-08-20T02:29:00Z">
        <w:r w:rsidR="005B40A9">
          <w:rPr>
            <w:rFonts w:cs="Times New Roman"/>
          </w:rPr>
          <w:t>role</w:t>
        </w:r>
      </w:ins>
      <w:ins w:id="133" w:author="Gen-Chang Hsu" w:date="2024-08-19T22:27:00Z" w16du:dateUtc="2024-08-20T02:27:00Z">
        <w:r w:rsidR="005B40A9">
          <w:rPr>
            <w:rFonts w:cs="Times New Roman"/>
          </w:rPr>
          <w:t xml:space="preserve"> as biocontrol agents</w:t>
        </w:r>
      </w:ins>
      <w:del w:id="134" w:author="Gen-Chang Hsu" w:date="2024-08-19T22:26:00Z" w16du:dateUtc="2024-08-20T02:26:00Z">
        <w:r w:rsidRPr="005C029F" w:rsidDel="005B40A9">
          <w:rPr>
            <w:rFonts w:cs="Times New Roman"/>
          </w:rPr>
          <w:delText>potential</w:delText>
        </w:r>
      </w:del>
      <w:r w:rsidRPr="005C029F">
        <w:rPr>
          <w:rFonts w:cs="Times New Roman"/>
        </w:rPr>
        <w:t xml:space="preserve"> </w:t>
      </w:r>
      <w:del w:id="135" w:author="Gen-Chang Hsu" w:date="2024-08-19T22:27:00Z" w16du:dateUtc="2024-08-20T02:27:00Z">
        <w:r w:rsidRPr="005C029F" w:rsidDel="005B40A9">
          <w:rPr>
            <w:rFonts w:cs="Times New Roman"/>
          </w:rPr>
          <w:delText xml:space="preserve">and the underlying mechanisms </w:delText>
        </w:r>
      </w:del>
      <w:r w:rsidRPr="005C029F">
        <w:rPr>
          <w:rFonts w:cs="Times New Roman"/>
        </w:rPr>
        <w:t>in agro-ecosystems.</w:t>
      </w:r>
      <w:r w:rsidRPr="005C029F">
        <w:rPr>
          <w:rFonts w:cs="Times New Roman"/>
          <w:color w:val="FF0000"/>
        </w:rPr>
        <w:t xml:space="preserve"> </w:t>
      </w:r>
      <w:r w:rsidR="00243190">
        <w:rPr>
          <w:rFonts w:cs="Times New Roman"/>
          <w:color w:val="FF0000"/>
        </w:rPr>
        <w:t xml:space="preserve"> </w:t>
      </w:r>
      <w:commentRangeEnd w:id="121"/>
      <w:r w:rsidR="005B40A9">
        <w:rPr>
          <w:rStyle w:val="CommentReference"/>
        </w:rPr>
        <w:commentReference w:id="121"/>
      </w:r>
      <w:r w:rsidRPr="005C029F">
        <w:rPr>
          <w:rFonts w:cs="Times New Roman"/>
        </w:rPr>
        <w:t xml:space="preserve">For example, </w:t>
      </w:r>
      <w:r w:rsidR="00952F2A">
        <w:rPr>
          <w:rFonts w:cs="Times New Roman"/>
        </w:rPr>
        <w:t>while</w:t>
      </w:r>
      <w:r w:rsidRPr="005C029F">
        <w:rPr>
          <w:rFonts w:cs="Times New Roman"/>
        </w:rPr>
        <w:t xml:space="preserve"> studies have qualitatively analyzed </w:t>
      </w:r>
      <w:r w:rsidR="00887804">
        <w:rPr>
          <w:rFonts w:cs="Times New Roman"/>
        </w:rPr>
        <w:t xml:space="preserve">the diets of </w:t>
      </w:r>
      <w:r w:rsidRPr="005C029F">
        <w:rPr>
          <w:rFonts w:cs="Times New Roman"/>
        </w:rPr>
        <w:t xml:space="preserve">generalist predators (e.g., using molecular gut content analysis to identify prey species) </w:t>
      </w:r>
      <w:r w:rsidR="005723B1" w:rsidRPr="005C029F">
        <w:rPr>
          <w:rFonts w:cs="Times New Roman"/>
        </w:rPr>
        <w:fldChar w:fldCharType="begin">
          <w:fldData xml:space="preserve">PEVuZE5vdGU+PENpdGU+PEF1dGhvcj5BbGJlcnRpbmk8L0F1dGhvcj48WWVhcj4yMDE4PC9ZZWFy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</w:fldData>
        </w:fldChar>
      </w:r>
      <w:r w:rsidR="002D78D0">
        <w:rPr>
          <w:rFonts w:cs="Times New Roman"/>
        </w:rPr>
        <w:instrText xml:space="preserve"> ADDIN EN.CITE </w:instrText>
      </w:r>
      <w:r w:rsidR="002D78D0">
        <w:rPr>
          <w:rFonts w:cs="Times New Roman"/>
        </w:rPr>
        <w:fldChar w:fldCharType="begin">
          <w:fldData xml:space="preserve">PEVuZE5vdGU+PENpdGU+PEF1dGhvcj5BbGJlcnRpbmk8L0F1dGhvcj48WWVhcj4yMDE4PC9ZZWFy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(Eitzinger and Traugott, 2011; Ingrao</w:t>
      </w:r>
      <w:r w:rsidR="002D78D0" w:rsidRPr="002D78D0">
        <w:rPr>
          <w:rFonts w:cs="Times New Roman"/>
          <w:i/>
          <w:noProof/>
        </w:rPr>
        <w:t xml:space="preserve"> et al.</w:t>
      </w:r>
      <w:r w:rsidR="002D78D0">
        <w:rPr>
          <w:rFonts w:cs="Times New Roman"/>
          <w:noProof/>
        </w:rPr>
        <w:t>, 2017; Albertini</w:t>
      </w:r>
      <w:r w:rsidR="002D78D0" w:rsidRPr="002D78D0">
        <w:rPr>
          <w:rFonts w:cs="Times New Roman"/>
          <w:i/>
          <w:noProof/>
        </w:rPr>
        <w:t xml:space="preserve"> et al.</w:t>
      </w:r>
      <w:r w:rsidR="002D78D0">
        <w:rPr>
          <w:rFonts w:cs="Times New Roman"/>
          <w:noProof/>
        </w:rPr>
        <w:t>, 2018)</w:t>
      </w:r>
      <w:r w:rsidR="005723B1" w:rsidRPr="005C029F">
        <w:rPr>
          <w:rFonts w:cs="Times New Roman"/>
        </w:rPr>
        <w:fldChar w:fldCharType="end"/>
      </w:r>
      <w:r w:rsidRPr="005C029F">
        <w:rPr>
          <w:rFonts w:cs="Times New Roman"/>
        </w:rPr>
        <w:t xml:space="preserve">, </w:t>
      </w:r>
      <w:r w:rsidR="00EA76DD">
        <w:rPr>
          <w:rFonts w:cs="Times New Roman"/>
        </w:rPr>
        <w:t xml:space="preserve">very </w:t>
      </w:r>
      <w:r w:rsidRPr="005C029F">
        <w:rPr>
          <w:rFonts w:cs="Times New Roman"/>
        </w:rPr>
        <w:t>few have quantified the</w:t>
      </w:r>
      <w:r w:rsidR="00887804">
        <w:rPr>
          <w:rFonts w:cs="Times New Roman"/>
        </w:rPr>
        <w:t xml:space="preserve">ir </w:t>
      </w:r>
      <w:r w:rsidRPr="005C029F">
        <w:rPr>
          <w:rFonts w:cs="Times New Roman"/>
        </w:rPr>
        <w:t>diet composition over</w:t>
      </w:r>
      <w:r w:rsidR="00887804">
        <w:rPr>
          <w:rFonts w:cs="Times New Roman"/>
        </w:rPr>
        <w:t xml:space="preserve"> a</w:t>
      </w:r>
      <w:r w:rsidRPr="005C029F">
        <w:rPr>
          <w:rFonts w:cs="Times New Roman"/>
        </w:rPr>
        <w:t xml:space="preserve"> grow</w:t>
      </w:r>
      <w:ins w:id="136" w:author="Gen-Chang Hsu" w:date="2024-08-19T22:30:00Z" w16du:dateUtc="2024-08-20T02:30:00Z">
        <w:r w:rsidR="005B40A9">
          <w:rPr>
            <w:rFonts w:cs="Times New Roman"/>
          </w:rPr>
          <w:t>ing</w:t>
        </w:r>
      </w:ins>
      <w:del w:id="137" w:author="Gen-Chang Hsu" w:date="2024-08-19T22:30:00Z" w16du:dateUtc="2024-08-20T02:30:00Z">
        <w:r w:rsidRPr="005C029F" w:rsidDel="005B40A9">
          <w:rPr>
            <w:rFonts w:cs="Times New Roman"/>
          </w:rPr>
          <w:delText>th</w:delText>
        </w:r>
      </w:del>
      <w:r w:rsidRPr="005C029F">
        <w:rPr>
          <w:rFonts w:cs="Times New Roman"/>
        </w:rPr>
        <w:t xml:space="preserve"> season in the field (knowledge gap 1) </w:t>
      </w:r>
      <w:r w:rsidR="005723B1" w:rsidRPr="005C029F">
        <w:rPr>
          <w:rFonts w:cs="Times New Roman"/>
        </w:rPr>
        <w:fldChar w:fldCharType="begin">
          <w:fldData xml:space="preserve">PEVuZE5vdGU+PENpdGU+PEF1dGhvcj5Ic3U8L0F1dGhvcj48WWVhcj4yMDIxPC9ZZWFyPjxSZWNO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</w:fldData>
        </w:fldChar>
      </w:r>
      <w:r w:rsidR="00EA76DD">
        <w:rPr>
          <w:rFonts w:cs="Times New Roman"/>
        </w:rPr>
        <w:instrText xml:space="preserve"> ADDIN EN.CITE </w:instrText>
      </w:r>
      <w:r w:rsidR="00EA76DD">
        <w:rPr>
          <w:rFonts w:cs="Times New Roman"/>
        </w:rPr>
        <w:fldChar w:fldCharType="begin">
          <w:fldData xml:space="preserve">PEVuZE5vdGU+PENpdGU+PEF1dGhvcj5Ic3U8L0F1dGhvcj48WWVhcj4yMDIxPC9ZZWFyPjxSZWNO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</w:fldData>
        </w:fldChar>
      </w:r>
      <w:r w:rsidR="00EA76DD">
        <w:rPr>
          <w:rFonts w:cs="Times New Roman"/>
        </w:rPr>
        <w:instrText xml:space="preserve"> ADDIN EN.CITE.DATA </w:instrText>
      </w:r>
      <w:r w:rsidR="00EA76DD">
        <w:rPr>
          <w:rFonts w:cs="Times New Roman"/>
        </w:rPr>
      </w:r>
      <w:r w:rsidR="00EA76DD">
        <w:rPr>
          <w:rFonts w:cs="Times New Roman"/>
        </w:rPr>
        <w:fldChar w:fldCharType="end"/>
      </w:r>
      <w:r w:rsidR="005723B1" w:rsidRPr="005C029F">
        <w:rPr>
          <w:rFonts w:cs="Times New Roman"/>
        </w:rPr>
      </w:r>
      <w:r w:rsidR="005723B1" w:rsidRPr="005C029F">
        <w:rPr>
          <w:rFonts w:cs="Times New Roman"/>
        </w:rPr>
        <w:fldChar w:fldCharType="separate"/>
      </w:r>
      <w:r w:rsidR="00EA76DD">
        <w:rPr>
          <w:rFonts w:cs="Times New Roman"/>
          <w:noProof/>
        </w:rPr>
        <w:t>(Hsu</w:t>
      </w:r>
      <w:r w:rsidR="00EA76DD" w:rsidRPr="00EA76DD">
        <w:rPr>
          <w:rFonts w:cs="Times New Roman"/>
          <w:i/>
          <w:noProof/>
        </w:rPr>
        <w:t xml:space="preserve"> et al.</w:t>
      </w:r>
      <w:r w:rsidR="00EA76DD">
        <w:rPr>
          <w:rFonts w:cs="Times New Roman"/>
          <w:noProof/>
        </w:rPr>
        <w:t>, 2021; Otieno</w:t>
      </w:r>
      <w:r w:rsidR="00EA76DD" w:rsidRPr="00EA76DD">
        <w:rPr>
          <w:rFonts w:cs="Times New Roman"/>
          <w:i/>
          <w:noProof/>
        </w:rPr>
        <w:t xml:space="preserve"> et al.</w:t>
      </w:r>
      <w:r w:rsidR="00EA76DD">
        <w:rPr>
          <w:rFonts w:cs="Times New Roman"/>
          <w:noProof/>
        </w:rPr>
        <w:t>, 2023)</w:t>
      </w:r>
      <w:r w:rsidR="005723B1" w:rsidRPr="005C029F">
        <w:rPr>
          <w:rFonts w:cs="Times New Roman"/>
        </w:rPr>
        <w:fldChar w:fldCharType="end"/>
      </w:r>
      <w:r w:rsidRPr="005C029F">
        <w:rPr>
          <w:rFonts w:cs="Times New Roman"/>
        </w:rPr>
        <w:t xml:space="preserve">. </w:t>
      </w:r>
      <w:r w:rsidR="00FE4E16">
        <w:rPr>
          <w:rFonts w:cs="Times New Roman"/>
        </w:rPr>
        <w:t xml:space="preserve"> </w:t>
      </w:r>
      <w:commentRangeStart w:id="138"/>
      <w:ins w:id="139" w:author="Gen-Chang Hsu" w:date="2024-08-27T21:34:00Z" w16du:dateUtc="2024-08-28T01:34:00Z">
        <w:r w:rsidR="00FA4006">
          <w:rPr>
            <w:rFonts w:cs="Times New Roman"/>
          </w:rPr>
          <w:t>Besides the</w:t>
        </w:r>
      </w:ins>
      <w:ins w:id="140" w:author="Gen-Chang Hsu" w:date="2024-08-27T21:33:00Z" w16du:dateUtc="2024-08-28T01:33:00Z">
        <w:r w:rsidR="00FA4006">
          <w:rPr>
            <w:rFonts w:cs="Times New Roman"/>
          </w:rPr>
          <w:t xml:space="preserve"> ability of</w:t>
        </w:r>
      </w:ins>
      <w:ins w:id="141" w:author="Gen-Chang Hsu" w:date="2024-08-27T21:34:00Z" w16du:dateUtc="2024-08-28T01:34:00Z">
        <w:r w:rsidR="00FA4006">
          <w:rPr>
            <w:rFonts w:cs="Times New Roman"/>
          </w:rPr>
          <w:t xml:space="preserve"> generalist predators</w:t>
        </w:r>
      </w:ins>
      <w:ins w:id="142" w:author="Gen-Chang Hsu" w:date="2024-08-27T21:33:00Z" w16du:dateUtc="2024-08-28T01:33:00Z">
        <w:r w:rsidR="00FA4006">
          <w:rPr>
            <w:rFonts w:cs="Times New Roman"/>
          </w:rPr>
          <w:t xml:space="preserve"> </w:t>
        </w:r>
      </w:ins>
      <w:ins w:id="143" w:author="Gen-Chang Hsu" w:date="2024-08-27T21:34:00Z" w16du:dateUtc="2024-08-28T01:34:00Z">
        <w:r w:rsidR="00FA4006">
          <w:rPr>
            <w:rFonts w:cs="Times New Roman"/>
          </w:rPr>
          <w:t xml:space="preserve">to </w:t>
        </w:r>
      </w:ins>
      <w:ins w:id="144" w:author="Gen-Chang Hsu" w:date="2024-08-27T21:33:00Z" w16du:dateUtc="2024-08-28T01:33:00Z">
        <w:r w:rsidR="00FA4006">
          <w:rPr>
            <w:rFonts w:cs="Times New Roman"/>
          </w:rPr>
          <w:t>suppress pest</w:t>
        </w:r>
      </w:ins>
      <w:ins w:id="145" w:author="Gen-Chang Hsu" w:date="2024-08-27T21:34:00Z" w16du:dateUtc="2024-08-28T01:34:00Z">
        <w:r w:rsidR="00FA4006">
          <w:rPr>
            <w:rFonts w:cs="Times New Roman"/>
          </w:rPr>
          <w:t xml:space="preserve"> populations</w:t>
        </w:r>
      </w:ins>
      <w:ins w:id="146" w:author="Gen-Chang Hsu" w:date="2024-08-27T21:33:00Z" w16du:dateUtc="2024-08-28T01:33:00Z">
        <w:r w:rsidR="00FA4006">
          <w:rPr>
            <w:rFonts w:cs="Times New Roman"/>
          </w:rPr>
          <w:t>,</w:t>
        </w:r>
      </w:ins>
      <w:commentRangeEnd w:id="138"/>
      <w:ins w:id="147" w:author="Gen-Chang Hsu" w:date="2024-08-27T21:38:00Z" w16du:dateUtc="2024-08-28T01:38:00Z">
        <w:r w:rsidR="00FA4006">
          <w:rPr>
            <w:rStyle w:val="CommentReference"/>
          </w:rPr>
          <w:commentReference w:id="138"/>
        </w:r>
      </w:ins>
      <w:ins w:id="148" w:author="Gen-Chang Hsu" w:date="2024-08-27T21:33:00Z" w16du:dateUtc="2024-08-28T01:33:00Z">
        <w:r w:rsidR="00FA4006">
          <w:rPr>
            <w:rFonts w:cs="Times New Roman"/>
          </w:rPr>
          <w:t xml:space="preserve"> </w:t>
        </w:r>
      </w:ins>
      <w:ins w:id="149" w:author="Gen-Chang Hsu" w:date="2024-08-27T21:37:00Z" w16du:dateUtc="2024-08-28T01:37:00Z">
        <w:r w:rsidR="00FA4006">
          <w:rPr>
            <w:rFonts w:cs="Times New Roman"/>
          </w:rPr>
          <w:t xml:space="preserve">it is also important to </w:t>
        </w:r>
      </w:ins>
      <w:ins w:id="150" w:author="Gen-Chang Hsu" w:date="2024-08-27T21:33:00Z" w16du:dateUtc="2024-08-28T01:33:00Z">
        <w:r w:rsidR="00FA4006">
          <w:rPr>
            <w:rFonts w:cs="Times New Roman"/>
          </w:rPr>
          <w:t>q</w:t>
        </w:r>
      </w:ins>
      <w:del w:id="151" w:author="Gen-Chang Hsu" w:date="2024-08-27T21:33:00Z" w16du:dateUtc="2024-08-28T01:33:00Z">
        <w:r w:rsidRPr="00963224" w:rsidDel="00FA4006">
          <w:rPr>
            <w:rFonts w:cs="Times New Roman"/>
          </w:rPr>
          <w:delText>Q</w:delText>
        </w:r>
      </w:del>
      <w:r w:rsidRPr="00963224">
        <w:rPr>
          <w:rFonts w:cs="Times New Roman"/>
        </w:rPr>
        <w:t>uantify</w:t>
      </w:r>
      <w:del w:id="152" w:author="Gen-Chang Hsu" w:date="2024-08-27T21:37:00Z" w16du:dateUtc="2024-08-28T01:37:00Z">
        <w:r w:rsidRPr="00963224" w:rsidDel="00FA4006">
          <w:rPr>
            <w:rFonts w:cs="Times New Roman"/>
          </w:rPr>
          <w:delText>ing</w:delText>
        </w:r>
      </w:del>
      <w:del w:id="153" w:author="Gen-Chang Hsu" w:date="2024-08-27T21:32:00Z" w16du:dateUtc="2024-08-28T01:32:00Z">
        <w:r w:rsidRPr="00963224" w:rsidDel="00FA4006">
          <w:rPr>
            <w:rFonts w:cs="Times New Roman"/>
          </w:rPr>
          <w:delText xml:space="preserve"> the</w:delText>
        </w:r>
        <w:r w:rsidR="00E821D4" w:rsidRPr="00963224" w:rsidDel="00FA4006">
          <w:rPr>
            <w:rFonts w:cs="Times New Roman"/>
          </w:rPr>
          <w:delText>ir</w:delText>
        </w:r>
      </w:del>
      <w:r w:rsidRPr="00963224">
        <w:rPr>
          <w:rFonts w:cs="Times New Roman"/>
        </w:rPr>
        <w:t xml:space="preserve"> </w:t>
      </w:r>
      <w:ins w:id="154" w:author="Gen-Chang Hsu" w:date="2024-08-27T21:32:00Z" w16du:dateUtc="2024-08-28T01:32:00Z">
        <w:r w:rsidR="00FA4006">
          <w:rPr>
            <w:rFonts w:cs="Times New Roman"/>
          </w:rPr>
          <w:t xml:space="preserve">their </w:t>
        </w:r>
      </w:ins>
      <w:r w:rsidRPr="00963224">
        <w:rPr>
          <w:rFonts w:cs="Times New Roman"/>
        </w:rPr>
        <w:t>diet composition</w:t>
      </w:r>
      <w:r w:rsidR="00952F2A">
        <w:rPr>
          <w:rFonts w:cs="Times New Roman"/>
        </w:rPr>
        <w:t xml:space="preserve"> </w:t>
      </w:r>
      <w:del w:id="155" w:author="Gen-Chang Hsu" w:date="2024-08-27T21:37:00Z" w16du:dateUtc="2024-08-28T01:37:00Z">
        <w:r w:rsidRPr="005C029F" w:rsidDel="00FA4006">
          <w:rPr>
            <w:rFonts w:cs="Times New Roman"/>
          </w:rPr>
          <w:delText xml:space="preserve">will </w:delText>
        </w:r>
        <w:r w:rsidR="00B46BDC" w:rsidDel="00FA4006">
          <w:rPr>
            <w:rFonts w:cs="Times New Roman"/>
          </w:rPr>
          <w:delText>help</w:delText>
        </w:r>
      </w:del>
      <w:ins w:id="156" w:author="Gen-Chang Hsu" w:date="2024-08-27T21:37:00Z" w16du:dateUtc="2024-08-28T01:37:00Z">
        <w:r w:rsidR="00FA4006">
          <w:rPr>
            <w:rFonts w:cs="Times New Roman"/>
          </w:rPr>
          <w:t>to</w:t>
        </w:r>
      </w:ins>
      <w:del w:id="157" w:author="Gen-Chang Hsu" w:date="2024-08-27T21:37:00Z" w16du:dateUtc="2024-08-28T01:37:00Z">
        <w:r w:rsidRPr="005C029F" w:rsidDel="00FA4006">
          <w:rPr>
            <w:rFonts w:cs="Times New Roman"/>
          </w:rPr>
          <w:delText xml:space="preserve"> </w:delText>
        </w:r>
      </w:del>
      <w:ins w:id="158" w:author="Gen-Chang Hsu" w:date="2024-08-27T21:37:00Z" w16du:dateUtc="2024-08-28T01:37:00Z">
        <w:r w:rsidR="00FA4006">
          <w:rPr>
            <w:rFonts w:cs="Times New Roman"/>
          </w:rPr>
          <w:t xml:space="preserve"> </w:t>
        </w:r>
      </w:ins>
      <w:r w:rsidRPr="005C029F">
        <w:rPr>
          <w:rFonts w:cs="Times New Roman"/>
        </w:rPr>
        <w:t>address the concern that</w:t>
      </w:r>
      <w:r w:rsidR="00EA7BA7">
        <w:rPr>
          <w:rFonts w:cs="Times New Roman"/>
        </w:rPr>
        <w:t xml:space="preserve"> </w:t>
      </w:r>
      <w:r w:rsidRPr="005C029F">
        <w:rPr>
          <w:rFonts w:cs="Times New Roman"/>
        </w:rPr>
        <w:t xml:space="preserve">generalist predators may switch their diet from </w:t>
      </w:r>
      <w:commentRangeStart w:id="159"/>
      <w:ins w:id="160" w:author="Gen-Chang Hsu" w:date="2024-08-27T15:10:00Z" w16du:dateUtc="2024-08-27T19:10:00Z">
        <w:r w:rsidR="006E2481">
          <w:rPr>
            <w:rFonts w:cs="Times New Roman"/>
          </w:rPr>
          <w:t>focal pests (which have larg</w:t>
        </w:r>
      </w:ins>
      <w:ins w:id="161" w:author="Gen-Chang Hsu" w:date="2024-08-27T15:11:00Z" w16du:dateUtc="2024-08-27T19:11:00Z">
        <w:r w:rsidR="006E2481">
          <w:rPr>
            <w:rFonts w:cs="Times New Roman"/>
          </w:rPr>
          <w:t>e direct</w:t>
        </w:r>
      </w:ins>
      <w:ins w:id="162" w:author="Gen-Chang Hsu" w:date="2024-08-27T15:10:00Z" w16du:dateUtc="2024-08-27T19:10:00Z">
        <w:r w:rsidR="006E2481">
          <w:rPr>
            <w:rFonts w:cs="Times New Roman"/>
          </w:rPr>
          <w:t xml:space="preserve"> impacts on crop</w:t>
        </w:r>
      </w:ins>
      <w:ins w:id="163" w:author="Gen-Chang Hsu" w:date="2024-08-27T15:11:00Z" w16du:dateUtc="2024-08-27T19:11:00Z">
        <w:r w:rsidR="006E2481">
          <w:rPr>
            <w:rFonts w:cs="Times New Roman"/>
          </w:rPr>
          <w:t xml:space="preserve"> performance</w:t>
        </w:r>
      </w:ins>
      <w:ins w:id="164" w:author="Gen-Chang Hsu" w:date="2024-08-27T15:10:00Z" w16du:dateUtc="2024-08-27T19:10:00Z">
        <w:r w:rsidR="006E2481">
          <w:rPr>
            <w:rFonts w:cs="Times New Roman"/>
          </w:rPr>
          <w:t>)</w:t>
        </w:r>
      </w:ins>
      <w:del w:id="165" w:author="Gen-Chang Hsu" w:date="2024-08-27T15:10:00Z" w16du:dateUtc="2024-08-27T19:10:00Z">
        <w:r w:rsidRPr="005C029F" w:rsidDel="006E2481">
          <w:rPr>
            <w:rFonts w:cs="Times New Roman"/>
          </w:rPr>
          <w:delText>pests</w:delText>
        </w:r>
      </w:del>
      <w:r w:rsidRPr="005C029F">
        <w:rPr>
          <w:rFonts w:cs="Times New Roman"/>
        </w:rPr>
        <w:t xml:space="preserve"> to alternative prey</w:t>
      </w:r>
      <w:ins w:id="166" w:author="Gen-Chang Hsu" w:date="2024-08-27T15:08:00Z" w16du:dateUtc="2024-08-27T19:08:00Z">
        <w:r w:rsidR="002044A3">
          <w:rPr>
            <w:rFonts w:cs="Times New Roman"/>
          </w:rPr>
          <w:t xml:space="preserve"> (which </w:t>
        </w:r>
      </w:ins>
      <w:ins w:id="167" w:author="Gen-Chang Hsu" w:date="2024-08-27T15:10:00Z" w16du:dateUtc="2024-08-27T19:10:00Z">
        <w:r w:rsidR="002044A3">
          <w:rPr>
            <w:rFonts w:cs="Times New Roman"/>
          </w:rPr>
          <w:t>have minor</w:t>
        </w:r>
      </w:ins>
      <w:ins w:id="168" w:author="Gen-Chang Hsu" w:date="2024-08-27T15:11:00Z" w16du:dateUtc="2024-08-27T19:11:00Z">
        <w:r w:rsidR="006E2481">
          <w:rPr>
            <w:rFonts w:cs="Times New Roman"/>
          </w:rPr>
          <w:t xml:space="preserve"> direct </w:t>
        </w:r>
      </w:ins>
      <w:ins w:id="169" w:author="Gen-Chang Hsu" w:date="2024-08-27T15:10:00Z" w16du:dateUtc="2024-08-27T19:10:00Z">
        <w:r w:rsidR="002044A3">
          <w:rPr>
            <w:rFonts w:cs="Times New Roman"/>
          </w:rPr>
          <w:t>impacts on</w:t>
        </w:r>
      </w:ins>
      <w:ins w:id="170" w:author="Gen-Chang Hsu" w:date="2024-08-27T15:08:00Z" w16du:dateUtc="2024-08-27T19:08:00Z">
        <w:r w:rsidR="002044A3">
          <w:rPr>
            <w:rFonts w:cs="Times New Roman"/>
          </w:rPr>
          <w:t xml:space="preserve"> crop performance)</w:t>
        </w:r>
      </w:ins>
      <w:ins w:id="171" w:author="Gen-Chang Hsu" w:date="2024-08-27T15:09:00Z" w16du:dateUtc="2024-08-27T19:09:00Z">
        <w:r w:rsidR="002044A3">
          <w:rPr>
            <w:rFonts w:cs="Times New Roman"/>
          </w:rPr>
          <w:t>,</w:t>
        </w:r>
      </w:ins>
      <w:del w:id="172" w:author="Gen-Chang Hsu" w:date="2024-08-27T15:09:00Z" w16du:dateUtc="2024-08-27T19:09:00Z">
        <w:r w:rsidRPr="005C029F" w:rsidDel="002044A3">
          <w:rPr>
            <w:rFonts w:cs="Times New Roman"/>
          </w:rPr>
          <w:delText xml:space="preserve"> and thus</w:delText>
        </w:r>
      </w:del>
      <w:ins w:id="173" w:author="Gen-Chang Hsu" w:date="2024-08-27T15:09:00Z" w16du:dateUtc="2024-08-27T19:09:00Z">
        <w:r w:rsidR="002044A3">
          <w:rPr>
            <w:rFonts w:cs="Times New Roman"/>
          </w:rPr>
          <w:t xml:space="preserve"> thereby</w:t>
        </w:r>
      </w:ins>
      <w:r w:rsidRPr="005C029F">
        <w:rPr>
          <w:rFonts w:cs="Times New Roman"/>
        </w:rPr>
        <w:t xml:space="preserve"> </w:t>
      </w:r>
      <w:r w:rsidR="00EA7BA7">
        <w:rPr>
          <w:rFonts w:cs="Times New Roman"/>
        </w:rPr>
        <w:t>reduc</w:t>
      </w:r>
      <w:ins w:id="174" w:author="Gen-Chang Hsu" w:date="2024-08-27T15:09:00Z" w16du:dateUtc="2024-08-27T19:09:00Z">
        <w:r w:rsidR="002044A3">
          <w:rPr>
            <w:rFonts w:cs="Times New Roman"/>
          </w:rPr>
          <w:t>ing</w:t>
        </w:r>
      </w:ins>
      <w:del w:id="175" w:author="Gen-Chang Hsu" w:date="2024-08-27T15:09:00Z" w16du:dateUtc="2024-08-27T19:09:00Z">
        <w:r w:rsidR="00EA7BA7" w:rsidDel="002044A3">
          <w:rPr>
            <w:rFonts w:cs="Times New Roman"/>
          </w:rPr>
          <w:delText>e their</w:delText>
        </w:r>
      </w:del>
      <w:r w:rsidR="00EA7BA7">
        <w:rPr>
          <w:rFonts w:cs="Times New Roman"/>
        </w:rPr>
        <w:t xml:space="preserve"> </w:t>
      </w:r>
      <w:r w:rsidR="00EA7BA7" w:rsidRPr="005C029F">
        <w:rPr>
          <w:rFonts w:cs="Times New Roman"/>
        </w:rPr>
        <w:t>pest control</w:t>
      </w:r>
      <w:r w:rsidR="00EA7BA7">
        <w:rPr>
          <w:rFonts w:cs="Times New Roman"/>
        </w:rPr>
        <w:t xml:space="preserve"> effectiveness</w:t>
      </w:r>
      <w:r w:rsidRPr="005C029F">
        <w:rPr>
          <w:rFonts w:cs="Times New Roman"/>
        </w:rPr>
        <w:t xml:space="preserve"> </w:t>
      </w:r>
      <w:commentRangeEnd w:id="159"/>
      <w:r w:rsidR="00A84369">
        <w:rPr>
          <w:rStyle w:val="CommentReference"/>
        </w:rPr>
        <w:commentReference w:id="159"/>
      </w:r>
      <w:r w:rsidR="005723B1" w:rsidRPr="005C029F">
        <w:rPr>
          <w:rFonts w:cs="Times New Roman"/>
        </w:rPr>
        <w:fldChar w:fldCharType="begin"/>
      </w:r>
      <w:r w:rsidR="002D78D0">
        <w:rPr>
          <w:rFonts w:cs="Times New Roman"/>
        </w:rPr>
        <w:instrText xml:space="preserve"> ADDIN EN.CITE &lt;EndNote&gt;&lt;Cite&gt;&lt;Author&gt;Michalko&lt;/Author&gt;&lt;Year&gt;2019&lt;/Year&gt;&lt;RecNum&gt;8&lt;/RecNum&gt;&lt;DisplayText&gt;(Michalko&lt;style face="italic"&gt; et al.&lt;/style&gt;, 2019)&lt;/DisplayText&gt;&lt;record&gt;&lt;rec-number&gt;8&lt;/rec-number&gt;&lt;foreign-keys&gt;&lt;key app="EN" db-id="2vstfap51s9ztmea0af5fa9f5v90srreddde" timestamp="0"&gt;8&lt;/key&gt;&lt;/foreign-keys&gt;&lt;ref-type name="Journal Article"&gt;17&lt;/ref-type&gt;&lt;contributors&gt;&lt;authors&gt;&lt;author&gt;Michalko, Radek&lt;/author&gt;&lt;author&gt;Pekár, Stano&lt;/author&gt;&lt;author&gt;Entling, Martin H&lt;/author&gt;&lt;/authors&gt;&lt;/contributors&gt;&lt;titles&gt;&lt;title&gt;An updated perspective on spiders as generalist predators in biological control&lt;/title&gt;&lt;secondary-title&gt;Oecologia&lt;/secondary-title&gt;&lt;/titles&gt;&lt;periodical&gt;&lt;full-title&gt;Oecologia&lt;/full-title&gt;&lt;/periodical&gt;&lt;pages&gt;21-36&lt;/pages&gt;&lt;volume&gt;189&lt;/volume&gt;&lt;number&gt;1&lt;/number&gt;&lt;dates&gt;&lt;year&gt;2019&lt;/year&gt;&lt;/dates&gt;&lt;isbn&gt;0029-8549&lt;/isbn&gt;&lt;urls&gt;&lt;/urls&gt;&lt;/record&gt;&lt;/Cite&gt;&lt;/EndNote&gt;</w:instrText>
      </w:r>
      <w:r w:rsidR="005723B1" w:rsidRPr="005C029F">
        <w:rPr>
          <w:rFonts w:cs="Times New Roman"/>
        </w:rPr>
        <w:fldChar w:fldCharType="separate"/>
      </w:r>
      <w:r w:rsidR="002D78D0">
        <w:rPr>
          <w:rFonts w:cs="Times New Roman"/>
          <w:noProof/>
        </w:rPr>
        <w:t>(Michalko</w:t>
      </w:r>
      <w:r w:rsidR="002D78D0" w:rsidRPr="002D78D0">
        <w:rPr>
          <w:rFonts w:cs="Times New Roman"/>
          <w:i/>
          <w:noProof/>
        </w:rPr>
        <w:t xml:space="preserve"> et al.</w:t>
      </w:r>
      <w:r w:rsidR="002D78D0">
        <w:rPr>
          <w:rFonts w:cs="Times New Roman"/>
          <w:noProof/>
        </w:rPr>
        <w:t>, 2019)</w:t>
      </w:r>
      <w:r w:rsidR="005723B1" w:rsidRPr="005C029F">
        <w:rPr>
          <w:rFonts w:cs="Times New Roman"/>
        </w:rPr>
        <w:fldChar w:fldCharType="end"/>
      </w:r>
      <w:r w:rsidRPr="005C029F">
        <w:rPr>
          <w:rFonts w:cs="Times New Roman"/>
        </w:rPr>
        <w:t xml:space="preserve">.  </w:t>
      </w:r>
      <w:r w:rsidR="00AE4F47">
        <w:rPr>
          <w:rFonts w:cs="Times New Roman"/>
        </w:rPr>
        <w:t>For instance, i</w:t>
      </w:r>
      <w:r w:rsidRPr="005C029F">
        <w:rPr>
          <w:rFonts w:cs="Times New Roman"/>
        </w:rPr>
        <w:t>f generalist predators</w:t>
      </w:r>
      <w:del w:id="176" w:author="Gen-Chang Hsu" w:date="2024-08-24T21:14:00Z" w16du:dateUtc="2024-08-25T01:14:00Z">
        <w:r w:rsidRPr="005C029F" w:rsidDel="00C37640">
          <w:rPr>
            <w:rFonts w:cs="Times New Roman"/>
          </w:rPr>
          <w:delText xml:space="preserve"> </w:delText>
        </w:r>
        <w:r w:rsidR="00C74104" w:rsidRPr="005C029F" w:rsidDel="00C37640">
          <w:rPr>
            <w:rFonts w:cs="Times New Roman"/>
          </w:rPr>
          <w:delText>still</w:delText>
        </w:r>
      </w:del>
      <w:r w:rsidR="00C74104" w:rsidRPr="005C029F">
        <w:rPr>
          <w:rFonts w:cs="Times New Roman"/>
        </w:rPr>
        <w:t xml:space="preserve"> </w:t>
      </w:r>
      <w:r w:rsidRPr="005C029F">
        <w:rPr>
          <w:rFonts w:cs="Times New Roman"/>
        </w:rPr>
        <w:t>consume a high proportion of pests in their diet</w:t>
      </w:r>
      <w:ins w:id="177" w:author="Gen-Chang Hsu" w:date="2024-08-24T21:14:00Z" w16du:dateUtc="2024-08-25T01:14:00Z">
        <w:r w:rsidR="00C37640">
          <w:rPr>
            <w:rFonts w:cs="Times New Roman"/>
          </w:rPr>
          <w:t>s even</w:t>
        </w:r>
      </w:ins>
      <w:r w:rsidRPr="005C029F">
        <w:rPr>
          <w:rFonts w:cs="Times New Roman"/>
        </w:rPr>
        <w:t xml:space="preserve"> </w:t>
      </w:r>
      <w:ins w:id="178" w:author="Gen-Chang Hsu" w:date="2024-08-24T21:14:00Z" w16du:dateUtc="2024-08-25T01:14:00Z">
        <w:r w:rsidR="00C37640">
          <w:rPr>
            <w:rFonts w:cs="Times New Roman"/>
          </w:rPr>
          <w:t>in</w:t>
        </w:r>
      </w:ins>
      <w:del w:id="179" w:author="Gen-Chang Hsu" w:date="2024-08-24T21:14:00Z" w16du:dateUtc="2024-08-25T01:14:00Z">
        <w:r w:rsidR="00017D43" w:rsidRPr="005C029F" w:rsidDel="00C37640">
          <w:rPr>
            <w:rFonts w:cs="Times New Roman"/>
          </w:rPr>
          <w:delText>with</w:delText>
        </w:r>
      </w:del>
      <w:r w:rsidR="00017D43" w:rsidRPr="005C029F">
        <w:rPr>
          <w:rFonts w:cs="Times New Roman"/>
        </w:rPr>
        <w:t xml:space="preserve"> the presence of alternative prey </w:t>
      </w:r>
      <w:r w:rsidRPr="005C029F">
        <w:rPr>
          <w:rFonts w:cs="Times New Roman"/>
        </w:rPr>
        <w:t>in</w:t>
      </w:r>
      <w:r w:rsidR="00017D43">
        <w:rPr>
          <w:rFonts w:cs="Times New Roman"/>
        </w:rPr>
        <w:t xml:space="preserve"> the </w:t>
      </w:r>
      <w:r w:rsidRPr="005C029F">
        <w:rPr>
          <w:rFonts w:cs="Times New Roman"/>
        </w:rPr>
        <w:t>field, th</w:t>
      </w:r>
      <w:r w:rsidR="00017D43">
        <w:rPr>
          <w:rFonts w:cs="Times New Roman"/>
        </w:rPr>
        <w:t>is</w:t>
      </w:r>
      <w:del w:id="180" w:author="Gen-Chang Hsu" w:date="2024-08-24T21:15:00Z" w16du:dateUtc="2024-08-25T01:15:00Z">
        <w:r w:rsidRPr="005C029F" w:rsidDel="00C37640">
          <w:rPr>
            <w:rFonts w:cs="Times New Roman"/>
          </w:rPr>
          <w:delText xml:space="preserve"> result</w:delText>
        </w:r>
      </w:del>
      <w:r w:rsidRPr="005C029F">
        <w:rPr>
          <w:rFonts w:cs="Times New Roman"/>
        </w:rPr>
        <w:t xml:space="preserve"> </w:t>
      </w:r>
      <w:r w:rsidR="0045780C">
        <w:rPr>
          <w:rFonts w:cs="Times New Roman"/>
        </w:rPr>
        <w:t>would</w:t>
      </w:r>
      <w:r w:rsidRPr="005C029F">
        <w:rPr>
          <w:rFonts w:cs="Times New Roman"/>
        </w:rPr>
        <w:t xml:space="preserve"> help end a long debate on whether generalist predators serve well as biocontrol agents </w:t>
      </w:r>
      <w:r w:rsidR="005723B1" w:rsidRPr="005C029F">
        <w:rPr>
          <w:rFonts w:cs="Times New Roman"/>
        </w:rPr>
        <w:fldChar w:fldCharType="begin">
          <w:fldData xml:space="preserve">PEVuZE5vdGU+PENpdGU+PEF1dGhvcj5TeW1vbmRzb248L0F1dGhvcj48WWVhcj4yMDAyPC9ZZWFy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</w:fldData>
        </w:fldChar>
      </w:r>
      <w:r w:rsidR="002D78D0">
        <w:rPr>
          <w:rFonts w:cs="Times New Roman"/>
        </w:rPr>
        <w:instrText xml:space="preserve"> ADDIN EN.CITE </w:instrText>
      </w:r>
      <w:r w:rsidR="002D78D0">
        <w:rPr>
          <w:rFonts w:cs="Times New Roman"/>
        </w:rPr>
        <w:fldChar w:fldCharType="begin">
          <w:fldData xml:space="preserve">PEVuZE5vdGU+PENpdGU+PEF1dGhvcj5TeW1vbmRzb248L0F1dGhvcj48WWVhcj4yMDAyPC9ZZWFy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(Symondson</w:t>
      </w:r>
      <w:r w:rsidR="002D78D0" w:rsidRPr="002D78D0">
        <w:rPr>
          <w:rFonts w:cs="Times New Roman"/>
          <w:i/>
          <w:noProof/>
        </w:rPr>
        <w:t xml:space="preserve"> et al.</w:t>
      </w:r>
      <w:r w:rsidR="002D78D0">
        <w:rPr>
          <w:rFonts w:cs="Times New Roman"/>
          <w:noProof/>
        </w:rPr>
        <w:t>, 2002; Krey</w:t>
      </w:r>
      <w:r w:rsidR="002D78D0" w:rsidRPr="002D78D0">
        <w:rPr>
          <w:rFonts w:cs="Times New Roman"/>
          <w:i/>
          <w:noProof/>
        </w:rPr>
        <w:t xml:space="preserve"> et al.</w:t>
      </w:r>
      <w:r w:rsidR="002D78D0">
        <w:rPr>
          <w:rFonts w:cs="Times New Roman"/>
          <w:noProof/>
        </w:rPr>
        <w:t>, 2017; Michalko</w:t>
      </w:r>
      <w:r w:rsidR="002D78D0" w:rsidRPr="002D78D0">
        <w:rPr>
          <w:rFonts w:cs="Times New Roman"/>
          <w:i/>
          <w:noProof/>
        </w:rPr>
        <w:t xml:space="preserve"> et al.</w:t>
      </w:r>
      <w:r w:rsidR="002D78D0">
        <w:rPr>
          <w:rFonts w:cs="Times New Roman"/>
          <w:noProof/>
        </w:rPr>
        <w:t>, 2019)</w:t>
      </w:r>
      <w:r w:rsidR="005723B1" w:rsidRPr="005C029F">
        <w:rPr>
          <w:rFonts w:cs="Times New Roman"/>
        </w:rPr>
        <w:fldChar w:fldCharType="end"/>
      </w:r>
      <w:r w:rsidRPr="005C029F">
        <w:rPr>
          <w:rFonts w:cs="Times New Roman"/>
        </w:rPr>
        <w:t xml:space="preserve">. </w:t>
      </w:r>
      <w:ins w:id="181" w:author="Gen-Chang Hsu" w:date="2024-08-24T21:50:00Z" w16du:dateUtc="2024-08-25T01:50:00Z">
        <w:r w:rsidR="005F3CC3">
          <w:rPr>
            <w:rFonts w:cs="Times New Roman"/>
          </w:rPr>
          <w:t xml:space="preserve"> </w:t>
        </w:r>
      </w:ins>
      <w:commentRangeStart w:id="182"/>
      <w:del w:id="183" w:author="Gen-Chang Hsu" w:date="2024-08-24T21:50:00Z" w16du:dateUtc="2024-08-25T01:50:00Z">
        <w:r w:rsidR="00EA7BA7" w:rsidDel="005F3CC3">
          <w:rPr>
            <w:rFonts w:cs="Times New Roman"/>
          </w:rPr>
          <w:delText xml:space="preserve"> </w:delText>
        </w:r>
      </w:del>
      <w:r w:rsidRPr="0045780C">
        <w:rPr>
          <w:rFonts w:cs="Times New Roman"/>
        </w:rPr>
        <w:t>Moreover</w:t>
      </w:r>
      <w:r w:rsidRPr="005C029F">
        <w:rPr>
          <w:rFonts w:cs="Times New Roman"/>
        </w:rPr>
        <w:t xml:space="preserve">, </w:t>
      </w:r>
      <w:ins w:id="184" w:author="Gen-Chang Hsu" w:date="2024-08-24T21:59:00Z" w16du:dateUtc="2024-08-25T01:59:00Z">
        <w:r w:rsidR="00EB209E">
          <w:rPr>
            <w:rFonts w:cs="Times New Roman"/>
          </w:rPr>
          <w:t>fluctuations in abiotic factors and habitat condition</w:t>
        </w:r>
      </w:ins>
      <w:ins w:id="185" w:author="Gen-Chang Hsu" w:date="2024-08-24T22:00:00Z" w16du:dateUtc="2024-08-25T02:00:00Z">
        <w:r w:rsidR="00EB209E">
          <w:rPr>
            <w:rFonts w:cs="Times New Roman"/>
          </w:rPr>
          <w:t>s can lead</w:t>
        </w:r>
      </w:ins>
      <w:ins w:id="186" w:author="Gen-Chang Hsu" w:date="2024-08-24T22:01:00Z" w16du:dateUtc="2024-08-25T02:01:00Z">
        <w:r w:rsidR="00EB209E">
          <w:rPr>
            <w:rFonts w:cs="Times New Roman"/>
          </w:rPr>
          <w:t xml:space="preserve"> </w:t>
        </w:r>
      </w:ins>
      <w:ins w:id="187" w:author="Gen-Chang Hsu" w:date="2024-08-24T22:02:00Z" w16du:dateUtc="2024-08-25T02:02:00Z">
        <w:r w:rsidR="004A74B9">
          <w:rPr>
            <w:rFonts w:cs="Times New Roman"/>
          </w:rPr>
          <w:t xml:space="preserve">to </w:t>
        </w:r>
      </w:ins>
      <w:ins w:id="188" w:author="Gen-Chang Hsu" w:date="2024-08-24T22:01:00Z" w16du:dateUtc="2024-08-25T02:01:00Z">
        <w:r w:rsidR="00EB209E">
          <w:rPr>
            <w:rFonts w:cs="Times New Roman"/>
          </w:rPr>
          <w:t>seasonal and yearly</w:t>
        </w:r>
      </w:ins>
      <w:ins w:id="189" w:author="Gen-Chang Hsu" w:date="2024-08-24T22:00:00Z" w16du:dateUtc="2024-08-25T02:00:00Z">
        <w:r w:rsidR="00EB209E">
          <w:rPr>
            <w:rFonts w:cs="Times New Roman"/>
          </w:rPr>
          <w:t xml:space="preserve"> variation in prey </w:t>
        </w:r>
      </w:ins>
      <w:ins w:id="190" w:author="Gen-Chang Hsu" w:date="2024-08-24T21:26:00Z" w16du:dateUtc="2024-08-25T01:26:00Z">
        <w:r w:rsidR="009F198A" w:rsidRPr="005C029F">
          <w:rPr>
            <w:rFonts w:cs="Times New Roman"/>
          </w:rPr>
          <w:t>population densit</w:t>
        </w:r>
      </w:ins>
      <w:ins w:id="191" w:author="Gen-Chang Hsu" w:date="2024-08-24T21:34:00Z" w16du:dateUtc="2024-08-25T01:34:00Z">
        <w:r w:rsidR="00151683">
          <w:rPr>
            <w:rFonts w:cs="Times New Roman"/>
          </w:rPr>
          <w:t>ies</w:t>
        </w:r>
      </w:ins>
      <w:ins w:id="192" w:author="Gen-Chang Hsu" w:date="2024-08-24T21:26:00Z" w16du:dateUtc="2024-08-25T01:26:00Z">
        <w:r w:rsidR="009F198A" w:rsidRPr="005C029F">
          <w:rPr>
            <w:rFonts w:cs="Times New Roman"/>
          </w:rPr>
          <w:t xml:space="preserve"> </w:t>
        </w:r>
      </w:ins>
      <w:ins w:id="193" w:author="Gen-Chang Hsu" w:date="2024-08-24T22:00:00Z" w16du:dateUtc="2024-08-25T02:00:00Z">
        <w:r w:rsidR="00EB209E">
          <w:rPr>
            <w:rFonts w:cs="Times New Roman"/>
          </w:rPr>
          <w:t>and</w:t>
        </w:r>
      </w:ins>
      <w:ins w:id="194" w:author="Gen-Chang Hsu" w:date="2024-08-24T21:26:00Z" w16du:dateUtc="2024-08-25T01:26:00Z">
        <w:r w:rsidR="009F198A" w:rsidRPr="005C029F">
          <w:rPr>
            <w:rFonts w:cs="Times New Roman"/>
          </w:rPr>
          <w:t xml:space="preserve"> species composition</w:t>
        </w:r>
      </w:ins>
      <w:ins w:id="195" w:author="Gen-Chang Hsu" w:date="2024-08-24T21:34:00Z" w16du:dateUtc="2024-08-25T01:34:00Z">
        <w:r w:rsidR="00151683">
          <w:rPr>
            <w:rFonts w:cs="Times New Roman"/>
          </w:rPr>
          <w:t>s</w:t>
        </w:r>
      </w:ins>
      <w:ins w:id="196" w:author="Gen-Chang Hsu" w:date="2024-08-24T22:00:00Z" w16du:dateUtc="2024-08-25T02:00:00Z">
        <w:r w:rsidR="00EB209E">
          <w:rPr>
            <w:rFonts w:cs="Times New Roman"/>
          </w:rPr>
          <w:t xml:space="preserve"> </w:t>
        </w:r>
      </w:ins>
      <w:ins w:id="197" w:author="Gen-Chang Hsu" w:date="2024-08-24T21:26:00Z" w16du:dateUtc="2024-08-25T01:26:00Z">
        <w:r w:rsidR="009F198A" w:rsidRPr="005C029F">
          <w:rPr>
            <w:rFonts w:cs="Times New Roman"/>
          </w:rPr>
          <w:t xml:space="preserve">in agro-ecosystems </w:t>
        </w:r>
        <w:commentRangeStart w:id="198"/>
        <w:r w:rsidR="009F198A" w:rsidRPr="005C029F">
          <w:rPr>
            <w:rFonts w:cs="Times New Roman"/>
          </w:rPr>
          <w:fldChar w:fldCharType="begin"/>
        </w:r>
        <w:r w:rsidR="009F198A">
          <w:rPr>
            <w:rFonts w:cs="Times New Roman"/>
          </w:rPr>
          <w:instrText xml:space="preserve"> ADDIN EN.CITE &lt;EndNote&gt;&lt;Cite&gt;&lt;Author&gt;Dominik&lt;/Author&gt;&lt;Year&gt;2018&lt;/Year&gt;&lt;RecNum&gt;58&lt;/RecNum&gt;&lt;DisplayText&gt;(Settle&lt;style face="italic"&gt; et al.&lt;/style&gt;, 1996; Dominik&lt;style face="italic"&gt; et al.&lt;/style&gt;, 2018)&lt;/DisplayText&gt;&lt;record&gt;&lt;rec-number&gt;58&lt;/rec-number&gt;&lt;foreign-keys&gt;&lt;key app="EN" db-id="2vstfap51s9ztmea0af5fa9f5v90srreddde" timestamp="1625029338"&gt;58&lt;/key&gt;&lt;/foreign-keys&gt;&lt;ref-type name="Journal Article"&gt;17&lt;/ref-type&gt;&lt;contributors&gt;&lt;authors&gt;&lt;author&gt;Dominik, Christophe&lt;/author&gt;&lt;author&gt;Seppelt, Ralf&lt;/author&gt;&lt;author&gt;Horgan, Finbarr G&lt;/author&gt;&lt;author&gt;Settele, Josef&lt;/author&gt;&lt;author&gt;Václavík, Tomáš&lt;/author&gt;&lt;/authors&gt;&lt;/contributors&gt;&lt;titles&gt;&lt;title&gt;Landscape composition, configuration, and trophic interactions shape arthropod communities in rice agroecosystems&lt;/title&gt;&lt;secondary-title&gt;Journal of applied ecology&lt;/secondary-title&gt;&lt;/titles&gt;&lt;periodical&gt;&lt;full-title&gt;Journal of Applied Ecology&lt;/full-title&gt;&lt;/periodical&gt;&lt;pages&gt;2461-2472&lt;/pages&gt;&lt;volume&gt;55&lt;/volume&gt;&lt;number&gt;5&lt;/number&gt;&lt;dates&gt;&lt;year&gt;2018&lt;/year&gt;&lt;/dates&gt;&lt;isbn&gt;0021-8901&lt;/isbn&gt;&lt;urls&gt;&lt;/urls&gt;&lt;/record&gt;&lt;/Cite&gt;&lt;Cite&gt;&lt;Author&gt;Settle&lt;/Author&gt;&lt;Year&gt;1996&lt;/Year&gt;&lt;RecNum&gt;59&lt;/RecNum&gt;&lt;record&gt;&lt;rec-number&gt;59&lt;/rec-number&gt;&lt;foreign-keys&gt;&lt;key app="EN" db-id="2vstfap51s9ztmea0af5fa9f5v90srreddde" timestamp="1625029383"&gt;59&lt;/key&gt;&lt;/foreign-keys&gt;&lt;ref-type name="Journal Article"&gt;17&lt;/ref-type&gt;&lt;contributors&gt;&lt;authors&gt;&lt;author&gt;Settle, William H&lt;/author&gt;&lt;author&gt;Ariawan, Hartjahyo&lt;/author&gt;&lt;author&gt;Astuti, Endah Tri&lt;/author&gt;&lt;author&gt;Cahyana, Widyastama&lt;/author&gt;&lt;author&gt;Hakim, Arief Lukman&lt;/author&gt;&lt;author&gt;Hindayana, Dadan&lt;/author&gt;&lt;author&gt;Lestari, Alifah Sri&lt;/author&gt;&lt;/authors&gt;&lt;/contributors&gt;&lt;titles&gt;&lt;title&gt;Managing tropical rice pests through conservation of generalist natural enemies and alternative prey&lt;/title&gt;&lt;secondary-title&gt;Ecology&lt;/secondary-title&gt;&lt;/titles&gt;&lt;periodical&gt;&lt;full-title&gt;Ecology&lt;/full-title&gt;&lt;/periodical&gt;&lt;pages&gt;1975-1988&lt;/pages&gt;&lt;volume&gt;77&lt;/volume&gt;&lt;number&gt;7&lt;/number&gt;&lt;dates&gt;&lt;year&gt;1996&lt;/year&gt;&lt;/dates&gt;&lt;isbn&gt;1939-9170&lt;/isbn&gt;&lt;urls&gt;&lt;/urls&gt;&lt;/record&gt;&lt;/Cite&gt;&lt;/EndNote&gt;</w:instrText>
        </w:r>
        <w:r w:rsidR="009F198A" w:rsidRPr="005C029F">
          <w:rPr>
            <w:rFonts w:cs="Times New Roman"/>
          </w:rPr>
          <w:fldChar w:fldCharType="separate"/>
        </w:r>
        <w:r w:rsidR="009F198A">
          <w:rPr>
            <w:rFonts w:cs="Times New Roman"/>
            <w:noProof/>
          </w:rPr>
          <w:t>(Settle</w:t>
        </w:r>
        <w:r w:rsidR="009F198A" w:rsidRPr="002D78D0">
          <w:rPr>
            <w:rFonts w:cs="Times New Roman"/>
            <w:i/>
            <w:noProof/>
          </w:rPr>
          <w:t xml:space="preserve"> et al.</w:t>
        </w:r>
        <w:r w:rsidR="009F198A">
          <w:rPr>
            <w:rFonts w:cs="Times New Roman"/>
            <w:noProof/>
          </w:rPr>
          <w:t xml:space="preserve">, 1996; </w:t>
        </w:r>
      </w:ins>
      <w:ins w:id="199" w:author="Gen-Chang Hsu" w:date="2024-08-24T22:01:00Z" w16du:dateUtc="2024-08-25T02:01:00Z">
        <w:r w:rsidR="00EB209E">
          <w:rPr>
            <w:rFonts w:cs="Times New Roman"/>
          </w:rPr>
          <w:t xml:space="preserve">Wardle </w:t>
        </w:r>
        <w:r w:rsidR="00EB209E" w:rsidRPr="009169F5">
          <w:rPr>
            <w:rFonts w:cs="Times New Roman"/>
            <w:i/>
            <w:iCs/>
          </w:rPr>
          <w:t>et al</w:t>
        </w:r>
        <w:r w:rsidR="00EB209E">
          <w:rPr>
            <w:rFonts w:cs="Times New Roman"/>
          </w:rPr>
          <w:t xml:space="preserve">., 1999; </w:t>
        </w:r>
      </w:ins>
      <w:ins w:id="200" w:author="Gen-Chang Hsu" w:date="2024-08-24T21:26:00Z" w16du:dateUtc="2024-08-25T01:26:00Z">
        <w:r w:rsidR="009F198A">
          <w:rPr>
            <w:rFonts w:cs="Times New Roman"/>
            <w:noProof/>
          </w:rPr>
          <w:t>Dominik</w:t>
        </w:r>
        <w:r w:rsidR="009F198A" w:rsidRPr="002D78D0">
          <w:rPr>
            <w:rFonts w:cs="Times New Roman"/>
            <w:i/>
            <w:noProof/>
          </w:rPr>
          <w:t xml:space="preserve"> et al.</w:t>
        </w:r>
        <w:r w:rsidR="009F198A">
          <w:rPr>
            <w:rFonts w:cs="Times New Roman"/>
            <w:noProof/>
          </w:rPr>
          <w:t>, 2018)</w:t>
        </w:r>
        <w:r w:rsidR="009F198A" w:rsidRPr="005C029F">
          <w:rPr>
            <w:rFonts w:cs="Times New Roman"/>
          </w:rPr>
          <w:fldChar w:fldCharType="end"/>
        </w:r>
      </w:ins>
      <w:commentRangeEnd w:id="198"/>
      <w:ins w:id="201" w:author="Gen-Chang Hsu" w:date="2024-08-24T22:02:00Z" w16du:dateUtc="2024-08-25T02:02:00Z">
        <w:r w:rsidR="004A74B9">
          <w:rPr>
            <w:rStyle w:val="CommentReference"/>
          </w:rPr>
          <w:commentReference w:id="198"/>
        </w:r>
      </w:ins>
      <w:ins w:id="202" w:author="Gen-Chang Hsu" w:date="2024-08-24T21:59:00Z" w16du:dateUtc="2024-08-25T01:59:00Z">
        <w:r w:rsidR="00EB209E">
          <w:rPr>
            <w:rFonts w:cs="Times New Roman"/>
          </w:rPr>
          <w:t>, which</w:t>
        </w:r>
      </w:ins>
      <w:ins w:id="203" w:author="Gen-Chang Hsu" w:date="2024-08-24T21:58:00Z" w16du:dateUtc="2024-08-25T01:58:00Z">
        <w:r w:rsidR="00EB209E">
          <w:rPr>
            <w:rFonts w:cs="Times New Roman"/>
          </w:rPr>
          <w:t xml:space="preserve"> can </w:t>
        </w:r>
      </w:ins>
      <w:ins w:id="204" w:author="Gen-Chang Hsu" w:date="2024-08-24T21:59:00Z" w16du:dateUtc="2024-08-25T01:59:00Z">
        <w:r w:rsidR="00EB209E">
          <w:rPr>
            <w:rFonts w:cs="Times New Roman"/>
          </w:rPr>
          <w:t xml:space="preserve">in turn </w:t>
        </w:r>
      </w:ins>
      <w:ins w:id="205" w:author="Gen-Chang Hsu" w:date="2024-08-24T21:58:00Z" w16du:dateUtc="2024-08-25T01:58:00Z">
        <w:r w:rsidR="00EB209E">
          <w:rPr>
            <w:rFonts w:cs="Times New Roman"/>
          </w:rPr>
          <w:t>influence</w:t>
        </w:r>
      </w:ins>
      <w:ins w:id="206" w:author="Gen-Chang Hsu" w:date="2024-08-24T21:59:00Z" w16du:dateUtc="2024-08-25T01:59:00Z">
        <w:r w:rsidR="00EB209E">
          <w:rPr>
            <w:rFonts w:cs="Times New Roman"/>
          </w:rPr>
          <w:t xml:space="preserve"> the foraging behavior of</w:t>
        </w:r>
        <w:r w:rsidR="00EB209E" w:rsidRPr="005C029F">
          <w:rPr>
            <w:rFonts w:cs="Times New Roman"/>
          </w:rPr>
          <w:t xml:space="preserve"> predators</w:t>
        </w:r>
      </w:ins>
      <w:ins w:id="207" w:author="Gen-Chang Hsu" w:date="2024-08-24T22:02:00Z" w16du:dateUtc="2024-08-25T02:02:00Z">
        <w:r w:rsidR="004A74B9">
          <w:rPr>
            <w:rFonts w:cs="Times New Roman"/>
          </w:rPr>
          <w:t>.</w:t>
        </w:r>
      </w:ins>
      <w:ins w:id="208" w:author="Gen-Chang Hsu" w:date="2024-08-24T21:58:00Z" w16du:dateUtc="2024-08-25T01:58:00Z">
        <w:r w:rsidR="00EB209E">
          <w:rPr>
            <w:rFonts w:cs="Times New Roman"/>
          </w:rPr>
          <w:t xml:space="preserve"> </w:t>
        </w:r>
      </w:ins>
      <w:ins w:id="209" w:author="Gen-Chang Hsu" w:date="2024-08-24T21:32:00Z" w16du:dateUtc="2024-08-25T01:32:00Z">
        <w:r w:rsidR="00151683">
          <w:rPr>
            <w:rFonts w:cs="Times New Roman"/>
          </w:rPr>
          <w:t xml:space="preserve">Therefore, </w:t>
        </w:r>
      </w:ins>
      <w:ins w:id="210" w:author="Gen-Chang Hsu" w:date="2024-08-24T21:34:00Z" w16du:dateUtc="2024-08-25T01:34:00Z">
        <w:r w:rsidR="00151683">
          <w:rPr>
            <w:rFonts w:cs="Times New Roman"/>
          </w:rPr>
          <w:t>examining the consistency in p</w:t>
        </w:r>
      </w:ins>
      <w:ins w:id="211" w:author="Gen-Chang Hsu" w:date="2024-08-24T21:32:00Z" w16du:dateUtc="2024-08-25T01:32:00Z">
        <w:r w:rsidR="009F198A" w:rsidRPr="005C029F">
          <w:rPr>
            <w:rFonts w:cs="Times New Roman"/>
          </w:rPr>
          <w:t xml:space="preserve">est consumption by </w:t>
        </w:r>
        <w:r w:rsidR="009F198A" w:rsidRPr="005C029F">
          <w:rPr>
            <w:rFonts w:cs="Times New Roman"/>
          </w:rPr>
          <w:lastRenderedPageBreak/>
          <w:t xml:space="preserve">generalist predators </w:t>
        </w:r>
      </w:ins>
      <w:ins w:id="212" w:author="Gen-Chang Hsu" w:date="2024-08-24T21:33:00Z" w16du:dateUtc="2024-08-25T01:33:00Z">
        <w:r w:rsidR="00151683">
          <w:rPr>
            <w:rFonts w:cs="Times New Roman"/>
          </w:rPr>
          <w:t xml:space="preserve">in the field </w:t>
        </w:r>
      </w:ins>
      <w:ins w:id="213" w:author="Gen-Chang Hsu" w:date="2024-08-24T21:32:00Z" w16du:dateUtc="2024-08-25T01:32:00Z">
        <w:r w:rsidR="009F198A" w:rsidRPr="005C029F">
          <w:rPr>
            <w:rFonts w:cs="Times New Roman"/>
          </w:rPr>
          <w:t>over years</w:t>
        </w:r>
      </w:ins>
      <w:ins w:id="214" w:author="Gen-Chang Hsu" w:date="2024-08-24T21:34:00Z" w16du:dateUtc="2024-08-25T01:34:00Z">
        <w:r w:rsidR="00151683">
          <w:rPr>
            <w:rFonts w:cs="Times New Roman"/>
          </w:rPr>
          <w:t xml:space="preserve"> </w:t>
        </w:r>
      </w:ins>
      <w:ins w:id="215" w:author="Gen-Chang Hsu" w:date="2024-08-24T21:32:00Z" w16du:dateUtc="2024-08-25T01:32:00Z">
        <w:r w:rsidR="009F198A" w:rsidRPr="005C029F">
          <w:rPr>
            <w:rFonts w:cs="Times New Roman"/>
          </w:rPr>
          <w:t>will provide strong support for applying these predators in pest management programs</w:t>
        </w:r>
      </w:ins>
      <w:ins w:id="216" w:author="Gen-Chang Hsu" w:date="2024-08-24T21:33:00Z" w16du:dateUtc="2024-08-25T01:33:00Z">
        <w:r w:rsidR="00151683">
          <w:rPr>
            <w:rFonts w:cs="Times New Roman"/>
          </w:rPr>
          <w:t xml:space="preserve"> as stable biocontrol agents, yet </w:t>
        </w:r>
        <w:r w:rsidR="00151683" w:rsidRPr="005C029F">
          <w:rPr>
            <w:rFonts w:cs="Times New Roman"/>
          </w:rPr>
          <w:t>this information is</w:t>
        </w:r>
      </w:ins>
      <w:ins w:id="217" w:author="Gen-Chang Hsu" w:date="2024-08-24T21:34:00Z" w16du:dateUtc="2024-08-25T01:34:00Z">
        <w:r w:rsidR="00151683">
          <w:rPr>
            <w:rFonts w:cs="Times New Roman"/>
          </w:rPr>
          <w:t xml:space="preserve"> currently</w:t>
        </w:r>
      </w:ins>
      <w:ins w:id="218" w:author="Gen-Chang Hsu" w:date="2024-08-24T21:33:00Z" w16du:dateUtc="2024-08-25T01:33:00Z">
        <w:r w:rsidR="00151683" w:rsidRPr="005C029F">
          <w:rPr>
            <w:rFonts w:cs="Times New Roman"/>
          </w:rPr>
          <w:t xml:space="preserve"> lacking</w:t>
        </w:r>
      </w:ins>
      <w:ins w:id="219" w:author="Gen-Chang Hsu" w:date="2024-08-24T21:34:00Z" w16du:dateUtc="2024-08-25T01:34:00Z">
        <w:r w:rsidR="00151683">
          <w:rPr>
            <w:rFonts w:cs="Times New Roman"/>
          </w:rPr>
          <w:t xml:space="preserve"> </w:t>
        </w:r>
      </w:ins>
      <w:del w:id="220" w:author="Gen-Chang Hsu" w:date="2024-08-24T21:34:00Z" w16du:dateUtc="2024-08-25T01:34:00Z">
        <w:r w:rsidR="003E733C" w:rsidDel="00151683">
          <w:rPr>
            <w:rFonts w:cs="Times New Roman"/>
          </w:rPr>
          <w:delText>examining</w:delText>
        </w:r>
        <w:r w:rsidR="00E821D4" w:rsidDel="00151683">
          <w:rPr>
            <w:rFonts w:cs="Times New Roman"/>
          </w:rPr>
          <w:delText xml:space="preserve"> the consistency of</w:delText>
        </w:r>
        <w:r w:rsidR="003E733C" w:rsidDel="00151683">
          <w:rPr>
            <w:rFonts w:cs="Times New Roman"/>
          </w:rPr>
          <w:delText xml:space="preserve"> generalist predators</w:delText>
        </w:r>
        <w:r w:rsidR="005A2828" w:rsidDel="00151683">
          <w:rPr>
            <w:rFonts w:cs="Times New Roman"/>
          </w:rPr>
          <w:delText xml:space="preserve"> in pest consumption in the field </w:delText>
        </w:r>
        <w:r w:rsidR="0045780C" w:rsidDel="00151683">
          <w:rPr>
            <w:rFonts w:cs="Times New Roman"/>
          </w:rPr>
          <w:delText xml:space="preserve">over years </w:delText>
        </w:r>
        <w:r w:rsidR="005A2828" w:rsidDel="00151683">
          <w:rPr>
            <w:rFonts w:cs="Times New Roman"/>
          </w:rPr>
          <w:delText xml:space="preserve">is important to </w:delText>
        </w:r>
        <w:r w:rsidRPr="005C029F" w:rsidDel="00151683">
          <w:rPr>
            <w:rFonts w:cs="Times New Roman"/>
          </w:rPr>
          <w:delText xml:space="preserve">assess the </w:delText>
        </w:r>
      </w:del>
      <w:del w:id="221" w:author="Gen-Chang Hsu" w:date="2024-08-19T15:03:00Z" w16du:dateUtc="2024-08-19T19:03:00Z">
        <w:r w:rsidRPr="005C029F" w:rsidDel="005F3077">
          <w:rPr>
            <w:rFonts w:cs="Times New Roman"/>
          </w:rPr>
          <w:delText>reliability</w:delText>
        </w:r>
      </w:del>
      <w:del w:id="222" w:author="Gen-Chang Hsu" w:date="2024-08-24T21:34:00Z" w16du:dateUtc="2024-08-25T01:34:00Z">
        <w:r w:rsidRPr="005C029F" w:rsidDel="00151683">
          <w:rPr>
            <w:rFonts w:cs="Times New Roman"/>
          </w:rPr>
          <w:delText xml:space="preserve"> of these predators as biocontrol agents in agriculture, </w:delText>
        </w:r>
      </w:del>
      <w:del w:id="223" w:author="Gen-Chang Hsu" w:date="2024-08-24T21:23:00Z" w16du:dateUtc="2024-08-25T01:23:00Z">
        <w:r w:rsidRPr="005C029F" w:rsidDel="00B97E87">
          <w:rPr>
            <w:rFonts w:cs="Times New Roman"/>
          </w:rPr>
          <w:delText xml:space="preserve">although </w:delText>
        </w:r>
      </w:del>
      <w:del w:id="224" w:author="Gen-Chang Hsu" w:date="2024-08-24T21:33:00Z" w16du:dateUtc="2024-08-25T01:33:00Z">
        <w:r w:rsidRPr="005C029F" w:rsidDel="00151683">
          <w:rPr>
            <w:rFonts w:cs="Times New Roman"/>
          </w:rPr>
          <w:delText xml:space="preserve">this information is lacking </w:delText>
        </w:r>
      </w:del>
      <w:r w:rsidRPr="005C029F">
        <w:rPr>
          <w:rFonts w:cs="Times New Roman"/>
        </w:rPr>
        <w:t>(knowledge gap 2).</w:t>
      </w:r>
      <w:commentRangeEnd w:id="182"/>
      <w:r w:rsidR="004A74B9">
        <w:rPr>
          <w:rStyle w:val="CommentReference"/>
        </w:rPr>
        <w:commentReference w:id="182"/>
      </w:r>
      <w:del w:id="225" w:author="Gen-Chang Hsu" w:date="2024-08-24T21:32:00Z" w16du:dateUtc="2024-08-25T01:32:00Z">
        <w:r w:rsidRPr="005C029F" w:rsidDel="009F198A">
          <w:rPr>
            <w:rFonts w:cs="Times New Roman"/>
          </w:rPr>
          <w:delText xml:space="preserve"> </w:delText>
        </w:r>
        <w:r w:rsidR="005A2828" w:rsidDel="009F198A">
          <w:rPr>
            <w:rFonts w:cs="Times New Roman"/>
          </w:rPr>
          <w:delText xml:space="preserve"> </w:delText>
        </w:r>
      </w:del>
      <w:del w:id="226" w:author="Gen-Chang Hsu" w:date="2024-08-24T21:26:00Z" w16du:dateUtc="2024-08-25T01:26:00Z">
        <w:r w:rsidRPr="005C029F" w:rsidDel="009F198A">
          <w:rPr>
            <w:rFonts w:cs="Times New Roman"/>
          </w:rPr>
          <w:delText xml:space="preserve">Given that </w:delText>
        </w:r>
        <w:r w:rsidR="00CD063F" w:rsidDel="009F198A">
          <w:rPr>
            <w:rFonts w:cs="Times New Roman"/>
          </w:rPr>
          <w:delText xml:space="preserve">temporal </w:delText>
        </w:r>
        <w:r w:rsidRPr="005C029F" w:rsidDel="009F198A">
          <w:rPr>
            <w:rFonts w:cs="Times New Roman"/>
          </w:rPr>
          <w:delText xml:space="preserve">dynamics in population density or species composition commonly occur in agro-ecosystems </w:delText>
        </w:r>
        <w:r w:rsidR="005723B1" w:rsidRPr="005C029F" w:rsidDel="009F198A">
          <w:rPr>
            <w:rFonts w:cs="Times New Roman"/>
          </w:rPr>
          <w:fldChar w:fldCharType="begin"/>
        </w:r>
        <w:r w:rsidR="002D78D0" w:rsidDel="009F198A">
          <w:rPr>
            <w:rFonts w:cs="Times New Roman"/>
          </w:rPr>
          <w:delInstrText xml:space="preserve"> ADDIN EN.CITE &lt;EndNote&gt;&lt;Cite&gt;&lt;Author&gt;Dominik&lt;/Author&gt;&lt;Year&gt;2018&lt;/Year&gt;&lt;RecNum&gt;58&lt;/RecNum&gt;&lt;DisplayText&gt;(Settle&lt;style face="italic"&gt; et al.&lt;/style&gt;, 1996; Dominik&lt;style face="italic"&gt; et al.&lt;/style&gt;, 2018)&lt;/DisplayText&gt;&lt;record&gt;&lt;rec-number&gt;58&lt;/rec-number&gt;&lt;foreign-keys&gt;&lt;key app="EN" db-id="2vstfap51s9ztmea0af5fa9f5v90srreddde" timestamp="1625029338"&gt;58&lt;/key&gt;&lt;/foreign-keys&gt;&lt;ref-type name="Journal Article"&gt;17&lt;/ref-type&gt;&lt;contributors&gt;&lt;authors&gt;&lt;author&gt;Dominik, Christophe&lt;/author&gt;&lt;author&gt;Seppelt, Ralf&lt;/author&gt;&lt;author&gt;Horgan, Finbarr G&lt;/author&gt;&lt;author&gt;Settele, Josef&lt;/author&gt;&lt;author&gt;Václavík, Tomáš&lt;/author&gt;&lt;/authors&gt;&lt;/contributors&gt;&lt;titles&gt;&lt;title&gt;Landscape composition, configuration, and trophic interactions shape arthropod communities in rice agroecosystems&lt;/title&gt;&lt;secondary-title&gt;Journal of applied ecology&lt;/secondary-title&gt;&lt;/titles&gt;&lt;periodical&gt;&lt;full-title&gt;Journal of Applied Ecology&lt;/full-title&gt;&lt;/periodical&gt;&lt;pages&gt;2461-2472&lt;/pages&gt;&lt;volume&gt;55&lt;/volume&gt;&lt;number&gt;5&lt;/number&gt;&lt;dates&gt;&lt;year&gt;2018&lt;/year&gt;&lt;/dates&gt;&lt;isbn&gt;0021-8901&lt;/isbn&gt;&lt;urls&gt;&lt;/urls&gt;&lt;/record&gt;&lt;/Cite&gt;&lt;Cite&gt;&lt;Author&gt;Settle&lt;/Author&gt;&lt;Year&gt;1996&lt;/Year&gt;&lt;RecNum&gt;59&lt;/RecNum&gt;&lt;record&gt;&lt;rec-number&gt;59&lt;/rec-number&gt;&lt;foreign-keys&gt;&lt;key app="EN" db-id="2vstfap51s9ztmea0af5fa9f5v90srreddde" timestamp="1625029383"&gt;59&lt;/key&gt;&lt;/foreign-keys&gt;&lt;ref-type name="Journal Article"&gt;17&lt;/ref-type&gt;&lt;contributors&gt;&lt;authors&gt;&lt;author&gt;Settle, William H&lt;/author&gt;&lt;author&gt;Ariawan, Hartjahyo&lt;/author&gt;&lt;author&gt;Astuti, Endah Tri&lt;/author&gt;&lt;author&gt;Cahyana, Widyastama&lt;/author&gt;&lt;author&gt;Hakim, Arief Lukman&lt;/author&gt;&lt;author&gt;Hindayana, Dadan&lt;/author&gt;&lt;author&gt;Lestari, Alifah Sri&lt;/author&gt;&lt;/authors&gt;&lt;/contributors&gt;&lt;titles&gt;&lt;title&gt;Managing tropical rice pests through conservation of generalist natural enemies and alternative prey&lt;/title&gt;&lt;secondary-title&gt;Ecology&lt;/secondary-title&gt;&lt;/titles&gt;&lt;periodical&gt;&lt;full-title&gt;Ecology&lt;/full-title&gt;&lt;/periodical&gt;&lt;pages&gt;1975-1988&lt;/pages&gt;&lt;volume&gt;77&lt;/volume&gt;&lt;number&gt;7&lt;/number&gt;&lt;dates&gt;&lt;year&gt;1996&lt;/year&gt;&lt;/dates&gt;&lt;isbn&gt;1939-9170&lt;/isbn&gt;&lt;urls&gt;&lt;/urls&gt;&lt;/record&gt;&lt;/Cite&gt;&lt;/EndNote&gt;</w:delInstrText>
        </w:r>
        <w:r w:rsidR="005723B1" w:rsidRPr="005C029F" w:rsidDel="009F198A">
          <w:rPr>
            <w:rFonts w:cs="Times New Roman"/>
          </w:rPr>
          <w:fldChar w:fldCharType="separate"/>
        </w:r>
        <w:r w:rsidR="002D78D0" w:rsidDel="009F198A">
          <w:rPr>
            <w:rFonts w:cs="Times New Roman"/>
            <w:noProof/>
          </w:rPr>
          <w:delText>(Settle</w:delText>
        </w:r>
        <w:r w:rsidR="002D78D0" w:rsidRPr="002D78D0" w:rsidDel="009F198A">
          <w:rPr>
            <w:rFonts w:cs="Times New Roman"/>
            <w:i/>
            <w:noProof/>
          </w:rPr>
          <w:delText xml:space="preserve"> et al.</w:delText>
        </w:r>
        <w:r w:rsidR="002D78D0" w:rsidDel="009F198A">
          <w:rPr>
            <w:rFonts w:cs="Times New Roman"/>
            <w:noProof/>
          </w:rPr>
          <w:delText>, 1996; Dominik</w:delText>
        </w:r>
        <w:r w:rsidR="002D78D0" w:rsidRPr="002D78D0" w:rsidDel="009F198A">
          <w:rPr>
            <w:rFonts w:cs="Times New Roman"/>
            <w:i/>
            <w:noProof/>
          </w:rPr>
          <w:delText xml:space="preserve"> et al.</w:delText>
        </w:r>
        <w:r w:rsidR="002D78D0" w:rsidDel="009F198A">
          <w:rPr>
            <w:rFonts w:cs="Times New Roman"/>
            <w:noProof/>
          </w:rPr>
          <w:delText>, 2018)</w:delText>
        </w:r>
        <w:r w:rsidR="005723B1" w:rsidRPr="005C029F" w:rsidDel="009F198A">
          <w:rPr>
            <w:rFonts w:cs="Times New Roman"/>
          </w:rPr>
          <w:fldChar w:fldCharType="end"/>
        </w:r>
        <w:r w:rsidRPr="005C029F" w:rsidDel="009F198A">
          <w:rPr>
            <w:rFonts w:cs="Times New Roman"/>
          </w:rPr>
          <w:delText xml:space="preserve">, </w:delText>
        </w:r>
        <w:r w:rsidRPr="005C029F" w:rsidDel="00470ED6">
          <w:rPr>
            <w:rFonts w:cs="Times New Roman"/>
          </w:rPr>
          <w:delText>a consistently high pest consumption by generalist predators over years, if it occurs, will provide strong support for applying these predators in pest management programs.</w:delText>
        </w:r>
      </w:del>
    </w:p>
    <w:p w14:paraId="56A0A9CA" w14:textId="3C0E76BF" w:rsidR="009F198A" w:rsidRPr="005C029F" w:rsidDel="00151683" w:rsidRDefault="009F198A" w:rsidP="00E7259E">
      <w:pPr>
        <w:spacing w:after="0" w:line="480" w:lineRule="auto"/>
        <w:jc w:val="left"/>
        <w:rPr>
          <w:del w:id="227" w:author="Gen-Chang Hsu" w:date="2024-08-24T21:34:00Z" w16du:dateUtc="2024-08-25T01:34:00Z"/>
          <w:rFonts w:cs="Times New Roman"/>
        </w:rPr>
      </w:pPr>
    </w:p>
    <w:p w14:paraId="7825DC9B" w14:textId="1BF61381" w:rsidR="005B0566" w:rsidRPr="005C029F" w:rsidRDefault="00DD4E15" w:rsidP="00E7259E">
      <w:pPr>
        <w:spacing w:after="0" w:line="480" w:lineRule="auto"/>
        <w:jc w:val="left"/>
        <w:rPr>
          <w:rFonts w:cs="Times New Roman"/>
        </w:rPr>
      </w:pPr>
      <w:r w:rsidRPr="005C029F">
        <w:rPr>
          <w:rFonts w:cs="Times New Roman"/>
        </w:rPr>
        <w:tab/>
      </w:r>
      <w:r w:rsidRPr="0045780C">
        <w:rPr>
          <w:rFonts w:cs="Times New Roman"/>
        </w:rPr>
        <w:t xml:space="preserve">To understand the </w:t>
      </w:r>
      <w:ins w:id="228" w:author="Gen-Chang Hsu" w:date="2024-08-24T22:23:00Z" w16du:dateUtc="2024-08-25T02:23:00Z">
        <w:r w:rsidR="007D5907">
          <w:rPr>
            <w:rFonts w:cs="Times New Roman"/>
          </w:rPr>
          <w:t xml:space="preserve">mechanisms </w:t>
        </w:r>
      </w:ins>
      <w:r w:rsidRPr="0045780C">
        <w:rPr>
          <w:rFonts w:cs="Times New Roman"/>
        </w:rPr>
        <w:t>underlyin</w:t>
      </w:r>
      <w:ins w:id="229" w:author="Gen-Chang Hsu" w:date="2024-08-24T22:23:00Z" w16du:dateUtc="2024-08-25T02:23:00Z">
        <w:r w:rsidR="007D5907">
          <w:rPr>
            <w:rFonts w:cs="Times New Roman"/>
          </w:rPr>
          <w:t xml:space="preserve">g </w:t>
        </w:r>
      </w:ins>
      <w:del w:id="230" w:author="Gen-Chang Hsu" w:date="2024-08-24T22:23:00Z" w16du:dateUtc="2024-08-25T02:23:00Z">
        <w:r w:rsidRPr="0045780C" w:rsidDel="007D5907">
          <w:rPr>
            <w:rFonts w:cs="Times New Roman"/>
          </w:rPr>
          <w:delText>g mechanisms</w:delText>
        </w:r>
        <w:r w:rsidRPr="005C029F" w:rsidDel="007D5907">
          <w:rPr>
            <w:rFonts w:cs="Times New Roman"/>
          </w:rPr>
          <w:delText xml:space="preserve"> for </w:delText>
        </w:r>
      </w:del>
      <w:r w:rsidRPr="005C029F">
        <w:rPr>
          <w:rFonts w:cs="Times New Roman"/>
        </w:rPr>
        <w:t xml:space="preserve">the </w:t>
      </w:r>
      <w:del w:id="231" w:author="Gen-Chang Hsu" w:date="2024-08-24T22:23:00Z" w16du:dateUtc="2024-08-25T02:23:00Z">
        <w:r w:rsidRPr="005C029F" w:rsidDel="007D5907">
          <w:rPr>
            <w:rFonts w:cs="Times New Roman"/>
          </w:rPr>
          <w:delText xml:space="preserve">biocontrol </w:delText>
        </w:r>
      </w:del>
      <w:ins w:id="232" w:author="Gen-Chang Hsu" w:date="2024-08-24T22:25:00Z" w16du:dateUtc="2024-08-25T02:25:00Z">
        <w:r w:rsidR="0098429F">
          <w:rPr>
            <w:rFonts w:cs="Times New Roman"/>
          </w:rPr>
          <w:t>biocontrol</w:t>
        </w:r>
      </w:ins>
      <w:ins w:id="233" w:author="Gen-Chang Hsu" w:date="2024-08-24T22:23:00Z" w16du:dateUtc="2024-08-25T02:23:00Z">
        <w:r w:rsidR="007D5907" w:rsidRPr="005C029F">
          <w:rPr>
            <w:rFonts w:cs="Times New Roman"/>
          </w:rPr>
          <w:t xml:space="preserve"> </w:t>
        </w:r>
      </w:ins>
      <w:r w:rsidRPr="005C029F">
        <w:rPr>
          <w:rFonts w:cs="Times New Roman"/>
        </w:rPr>
        <w:t>effect</w:t>
      </w:r>
      <w:ins w:id="234" w:author="Gen-Chang Hsu" w:date="2024-08-24T22:23:00Z" w16du:dateUtc="2024-08-25T02:23:00Z">
        <w:r w:rsidR="007D5907">
          <w:rPr>
            <w:rFonts w:cs="Times New Roman"/>
          </w:rPr>
          <w:t>s</w:t>
        </w:r>
      </w:ins>
      <w:r w:rsidRPr="005C029F">
        <w:rPr>
          <w:rFonts w:cs="Times New Roman"/>
        </w:rPr>
        <w:t xml:space="preserve"> of generalist predators, we also need to examine how </w:t>
      </w:r>
      <w:commentRangeStart w:id="235"/>
      <w:r w:rsidRPr="005C029F">
        <w:rPr>
          <w:rFonts w:cs="Times New Roman"/>
        </w:rPr>
        <w:t>various</w:t>
      </w:r>
      <w:del w:id="236" w:author="Gen-Chang Hsu" w:date="2024-08-19T21:34:00Z" w16du:dateUtc="2024-08-20T01:34:00Z">
        <w:r w:rsidRPr="005C029F" w:rsidDel="00564680">
          <w:rPr>
            <w:rFonts w:cs="Times New Roman"/>
          </w:rPr>
          <w:delText xml:space="preserve"> abiotic and biotic</w:delText>
        </w:r>
      </w:del>
      <w:r w:rsidRPr="005C029F">
        <w:rPr>
          <w:rFonts w:cs="Times New Roman"/>
        </w:rPr>
        <w:t xml:space="preserve"> factors</w:t>
      </w:r>
      <w:commentRangeEnd w:id="235"/>
      <w:r w:rsidR="003F33E1">
        <w:rPr>
          <w:rStyle w:val="CommentReference"/>
        </w:rPr>
        <w:commentReference w:id="235"/>
      </w:r>
      <w:r w:rsidRPr="005C029F">
        <w:rPr>
          <w:rFonts w:cs="Times New Roman"/>
        </w:rPr>
        <w:t xml:space="preserve"> affect the diet composition of generalist predators in agro-ecosystems (knowledge gap 3). </w:t>
      </w:r>
      <w:r w:rsidR="0045780C">
        <w:rPr>
          <w:rFonts w:cs="Times New Roman"/>
        </w:rPr>
        <w:t xml:space="preserve"> </w:t>
      </w:r>
      <w:commentRangeStart w:id="237"/>
      <w:r w:rsidRPr="005C029F">
        <w:rPr>
          <w:rFonts w:cs="Times New Roman"/>
        </w:rPr>
        <w:t xml:space="preserve">First, </w:t>
      </w:r>
      <w:ins w:id="238" w:author="Gen-Chang Hsu" w:date="2024-08-24T22:10:00Z" w16du:dateUtc="2024-08-25T02:10:00Z">
        <w:r w:rsidR="00923CD8">
          <w:rPr>
            <w:rFonts w:cs="Times New Roman"/>
          </w:rPr>
          <w:t>foraging behavior of generalist predators is largely governed by prey availability</w:t>
        </w:r>
      </w:ins>
      <w:ins w:id="239" w:author="Gen-Chang Hsu" w:date="2024-08-24T22:15:00Z" w16du:dateUtc="2024-08-25T02:15:00Z">
        <w:r w:rsidR="00B77C5F">
          <w:rPr>
            <w:rFonts w:cs="Times New Roman"/>
          </w:rPr>
          <w:t xml:space="preserve"> and predator-predator interactions (e.g., intraguild predation)</w:t>
        </w:r>
      </w:ins>
      <w:ins w:id="240" w:author="Gen-Chang Hsu" w:date="2024-08-24T22:10:00Z" w16du:dateUtc="2024-08-25T02:10:00Z">
        <w:r w:rsidR="00923CD8">
          <w:rPr>
            <w:rFonts w:cs="Times New Roman"/>
          </w:rPr>
          <w:t xml:space="preserve">. </w:t>
        </w:r>
      </w:ins>
      <w:ins w:id="241" w:author="Gen-Chang Hsu" w:date="2024-08-24T22:16:00Z" w16du:dateUtc="2024-08-25T02:16:00Z">
        <w:r w:rsidR="00E26949">
          <w:rPr>
            <w:rFonts w:cs="Times New Roman"/>
          </w:rPr>
          <w:t>Because</w:t>
        </w:r>
      </w:ins>
      <w:ins w:id="242" w:author="Gen-Chang Hsu" w:date="2024-08-24T22:10:00Z" w16du:dateUtc="2024-08-25T02:10:00Z">
        <w:r w:rsidR="00923CD8">
          <w:rPr>
            <w:rFonts w:cs="Times New Roman"/>
          </w:rPr>
          <w:t xml:space="preserve"> </w:t>
        </w:r>
      </w:ins>
      <w:r w:rsidRPr="005C029F">
        <w:rPr>
          <w:rFonts w:cs="Times New Roman"/>
        </w:rPr>
        <w:t>arthropod communit</w:t>
      </w:r>
      <w:ins w:id="243" w:author="Gen-Chang Hsu" w:date="2024-08-24T22:07:00Z" w16du:dateUtc="2024-08-25T02:07:00Z">
        <w:r w:rsidR="004A1CE7">
          <w:rPr>
            <w:rFonts w:cs="Times New Roman"/>
          </w:rPr>
          <w:t>ies</w:t>
        </w:r>
      </w:ins>
      <w:del w:id="244" w:author="Gen-Chang Hsu" w:date="2024-08-24T22:07:00Z" w16du:dateUtc="2024-08-25T02:07:00Z">
        <w:r w:rsidRPr="005C029F" w:rsidDel="004A1CE7">
          <w:rPr>
            <w:rFonts w:cs="Times New Roman"/>
          </w:rPr>
          <w:delText>y</w:delText>
        </w:r>
      </w:del>
      <w:del w:id="245" w:author="Gen-Chang Hsu" w:date="2024-08-24T22:06:00Z" w16du:dateUtc="2024-08-25T02:06:00Z">
        <w:r w:rsidRPr="005C029F" w:rsidDel="004A1CE7">
          <w:rPr>
            <w:rFonts w:cs="Times New Roman"/>
          </w:rPr>
          <w:delText xml:space="preserve"> composition</w:delText>
        </w:r>
      </w:del>
      <w:ins w:id="246" w:author="Gen-Chang Hsu" w:date="2024-08-24T22:06:00Z" w16du:dateUtc="2024-08-25T02:06:00Z">
        <w:r w:rsidR="004A1CE7">
          <w:rPr>
            <w:rFonts w:cs="Times New Roman"/>
          </w:rPr>
          <w:t xml:space="preserve"> (</w:t>
        </w:r>
      </w:ins>
      <w:ins w:id="247" w:author="Gen-Chang Hsu" w:date="2024-08-24T22:07:00Z" w16du:dateUtc="2024-08-25T02:07:00Z">
        <w:r w:rsidR="004A1CE7">
          <w:rPr>
            <w:rFonts w:cs="Times New Roman"/>
          </w:rPr>
          <w:t>e.g., pre</w:t>
        </w:r>
      </w:ins>
      <w:ins w:id="248" w:author="Gen-Chang Hsu" w:date="2024-08-24T22:16:00Z" w16du:dateUtc="2024-08-25T02:16:00Z">
        <w:r w:rsidR="00E26949">
          <w:rPr>
            <w:rFonts w:cs="Times New Roman"/>
          </w:rPr>
          <w:t>dator and prey</w:t>
        </w:r>
      </w:ins>
      <w:ins w:id="249" w:author="Gen-Chang Hsu" w:date="2024-08-24T22:07:00Z" w16du:dateUtc="2024-08-25T02:07:00Z">
        <w:r w:rsidR="004A1CE7">
          <w:rPr>
            <w:rFonts w:cs="Times New Roman"/>
          </w:rPr>
          <w:t xml:space="preserve"> </w:t>
        </w:r>
      </w:ins>
      <w:ins w:id="250" w:author="Gen-Chang Hsu" w:date="2024-08-24T22:16:00Z" w16du:dateUtc="2024-08-25T02:16:00Z">
        <w:r w:rsidR="00E26949">
          <w:rPr>
            <w:rFonts w:cs="Times New Roman"/>
          </w:rPr>
          <w:t>richness/</w:t>
        </w:r>
      </w:ins>
      <w:ins w:id="251" w:author="Gen-Chang Hsu" w:date="2024-08-24T22:07:00Z" w16du:dateUtc="2024-08-25T02:07:00Z">
        <w:r w:rsidR="004A1CE7">
          <w:rPr>
            <w:rFonts w:cs="Times New Roman"/>
          </w:rPr>
          <w:t>densities</w:t>
        </w:r>
      </w:ins>
      <w:del w:id="252" w:author="Gen-Chang Hsu" w:date="2024-08-24T22:06:00Z" w16du:dateUtc="2024-08-25T02:06:00Z">
        <w:r w:rsidRPr="005C029F" w:rsidDel="004A1CE7">
          <w:rPr>
            <w:rFonts w:cs="Times New Roman"/>
          </w:rPr>
          <w:delText xml:space="preserve"> (e.g., pest v</w:delText>
        </w:r>
        <w:r w:rsidR="009C23E2" w:rsidDel="004A1CE7">
          <w:rPr>
            <w:rFonts w:cs="Times New Roman"/>
          </w:rPr>
          <w:delText xml:space="preserve">s. </w:delText>
        </w:r>
        <w:r w:rsidRPr="005C029F" w:rsidDel="004A1CE7">
          <w:rPr>
            <w:rFonts w:cs="Times New Roman"/>
          </w:rPr>
          <w:delText>alternative prey density</w:delText>
        </w:r>
      </w:del>
      <w:r w:rsidRPr="005C029F">
        <w:rPr>
          <w:rFonts w:cs="Times New Roman"/>
        </w:rPr>
        <w:t xml:space="preserve">) </w:t>
      </w:r>
      <w:ins w:id="253" w:author="Gen-Chang Hsu" w:date="2024-08-24T22:10:00Z" w16du:dateUtc="2024-08-25T02:10:00Z">
        <w:r w:rsidR="00923CD8">
          <w:rPr>
            <w:rFonts w:cs="Times New Roman"/>
          </w:rPr>
          <w:t>can</w:t>
        </w:r>
      </w:ins>
      <w:del w:id="254" w:author="Gen-Chang Hsu" w:date="2024-08-24T22:10:00Z" w16du:dateUtc="2024-08-25T02:10:00Z">
        <w:r w:rsidRPr="005C029F" w:rsidDel="00923CD8">
          <w:rPr>
            <w:rFonts w:cs="Times New Roman"/>
          </w:rPr>
          <w:delText>may</w:delText>
        </w:r>
      </w:del>
      <w:r w:rsidRPr="005C029F">
        <w:rPr>
          <w:rFonts w:cs="Times New Roman"/>
        </w:rPr>
        <w:t xml:space="preserve"> vary</w:t>
      </w:r>
      <w:ins w:id="255" w:author="Gen-Chang Hsu" w:date="2024-08-24T22:10:00Z" w16du:dateUtc="2024-08-25T02:10:00Z">
        <w:r w:rsidR="00923CD8">
          <w:rPr>
            <w:rFonts w:cs="Times New Roman"/>
          </w:rPr>
          <w:t xml:space="preserve"> substantially</w:t>
        </w:r>
      </w:ins>
      <w:r w:rsidRPr="005C029F">
        <w:rPr>
          <w:rFonts w:cs="Times New Roman"/>
        </w:rPr>
        <w:t xml:space="preserve"> </w:t>
      </w:r>
      <w:ins w:id="256" w:author="Gen-Chang Hsu" w:date="2024-08-24T22:13:00Z" w16du:dateUtc="2024-08-25T02:13:00Z">
        <w:r w:rsidR="006C0A80">
          <w:rPr>
            <w:rFonts w:cs="Times New Roman"/>
          </w:rPr>
          <w:t xml:space="preserve">throughout the </w:t>
        </w:r>
      </w:ins>
      <w:ins w:id="257" w:author="Gen-Chang Hsu" w:date="2024-08-24T22:14:00Z" w16du:dateUtc="2024-08-25T02:14:00Z">
        <w:r w:rsidR="006C0A80">
          <w:rPr>
            <w:rFonts w:cs="Times New Roman"/>
          </w:rPr>
          <w:t>crop growing season</w:t>
        </w:r>
      </w:ins>
      <w:del w:id="258" w:author="Gen-Chang Hsu" w:date="2024-08-24T22:07:00Z" w16du:dateUtc="2024-08-25T02:07:00Z">
        <w:r w:rsidRPr="005C029F" w:rsidDel="004A1CE7">
          <w:rPr>
            <w:rFonts w:cs="Times New Roman"/>
          </w:rPr>
          <w:delText>with</w:delText>
        </w:r>
      </w:del>
      <w:del w:id="259" w:author="Gen-Chang Hsu" w:date="2024-08-24T22:12:00Z" w16du:dateUtc="2024-08-25T02:12:00Z">
        <w:r w:rsidRPr="005C029F" w:rsidDel="006C0A80">
          <w:rPr>
            <w:rFonts w:cs="Times New Roman"/>
          </w:rPr>
          <w:delText xml:space="preserve"> crop stages</w:delText>
        </w:r>
      </w:del>
      <w:ins w:id="260" w:author="Gen-Chang Hsu" w:date="2024-08-24T22:10:00Z" w16du:dateUtc="2024-08-25T02:10:00Z">
        <w:r w:rsidR="00923CD8">
          <w:rPr>
            <w:rFonts w:cs="Times New Roman"/>
          </w:rPr>
          <w:t>, it is important to examine</w:t>
        </w:r>
      </w:ins>
      <w:ins w:id="261" w:author="Gen-Chang Hsu" w:date="2024-08-24T22:11:00Z" w16du:dateUtc="2024-08-25T02:11:00Z">
        <w:r w:rsidR="00923CD8">
          <w:rPr>
            <w:rFonts w:cs="Times New Roman"/>
          </w:rPr>
          <w:t xml:space="preserve"> </w:t>
        </w:r>
      </w:ins>
      <w:ins w:id="262" w:author="Gen-Chang Hsu" w:date="2024-08-24T22:13:00Z" w16du:dateUtc="2024-08-25T02:13:00Z">
        <w:r w:rsidR="006C0A80">
          <w:rPr>
            <w:rFonts w:cs="Times New Roman"/>
          </w:rPr>
          <w:t xml:space="preserve">how </w:t>
        </w:r>
      </w:ins>
      <w:ins w:id="263" w:author="Gen-Chang Hsu" w:date="2024-08-24T22:11:00Z" w16du:dateUtc="2024-08-25T02:11:00Z">
        <w:r w:rsidR="00923CD8" w:rsidRPr="005C029F">
          <w:rPr>
            <w:rFonts w:cs="Times New Roman"/>
          </w:rPr>
          <w:t xml:space="preserve">pest consumption by generalist predators </w:t>
        </w:r>
      </w:ins>
      <w:ins w:id="264" w:author="Gen-Chang Hsu" w:date="2024-08-24T22:13:00Z" w16du:dateUtc="2024-08-25T02:13:00Z">
        <w:r w:rsidR="006C0A80">
          <w:rPr>
            <w:rFonts w:cs="Times New Roman"/>
          </w:rPr>
          <w:t>change</w:t>
        </w:r>
      </w:ins>
      <w:ins w:id="265" w:author="Gen-Chang Hsu" w:date="2024-08-24T22:17:00Z" w16du:dateUtc="2024-08-25T02:17:00Z">
        <w:r w:rsidR="00E26949">
          <w:rPr>
            <w:rFonts w:cs="Times New Roman"/>
          </w:rPr>
          <w:t>s</w:t>
        </w:r>
      </w:ins>
      <w:ins w:id="266" w:author="Gen-Chang Hsu" w:date="2024-08-24T22:13:00Z" w16du:dateUtc="2024-08-25T02:13:00Z">
        <w:r w:rsidR="006C0A80">
          <w:rPr>
            <w:rFonts w:cs="Times New Roman"/>
          </w:rPr>
          <w:t xml:space="preserve"> over crop stages </w:t>
        </w:r>
      </w:ins>
      <w:del w:id="267" w:author="Gen-Chang Hsu" w:date="2024-08-24T22:07:00Z" w16du:dateUtc="2024-08-25T02:07:00Z">
        <w:r w:rsidRPr="005C029F" w:rsidDel="004A1CE7">
          <w:rPr>
            <w:rFonts w:cs="Times New Roman"/>
          </w:rPr>
          <w:delText xml:space="preserve"> and </w:delText>
        </w:r>
      </w:del>
      <w:del w:id="268" w:author="Gen-Chang Hsu" w:date="2024-08-24T22:09:00Z" w16du:dateUtc="2024-08-25T02:09:00Z">
        <w:r w:rsidRPr="005C029F" w:rsidDel="00923CD8">
          <w:rPr>
            <w:rFonts w:cs="Times New Roman"/>
          </w:rPr>
          <w:delText>affect</w:delText>
        </w:r>
      </w:del>
      <w:del w:id="269" w:author="Gen-Chang Hsu" w:date="2024-08-24T22:10:00Z" w16du:dateUtc="2024-08-25T02:10:00Z">
        <w:r w:rsidRPr="005C029F" w:rsidDel="00923CD8">
          <w:rPr>
            <w:rFonts w:cs="Times New Roman"/>
          </w:rPr>
          <w:delText xml:space="preserve"> predator-prey trophic interactions </w:delText>
        </w:r>
      </w:del>
      <w:r w:rsidR="00D13CAB">
        <w:rPr>
          <w:rFonts w:cs="Times New Roman"/>
        </w:rPr>
        <w:fldChar w:fldCharType="begin">
          <w:fldData xml:space="preserve">PEVuZE5vdGU+PENpdGU+PEF1dGhvcj5Sb3ViaW5ldDwvQXV0aG9yPjxZZWFyPjIwMTc8L1llYXI+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==
</w:fldData>
        </w:fldChar>
      </w:r>
      <w:r w:rsidR="002D78D0">
        <w:rPr>
          <w:rFonts w:cs="Times New Roman"/>
        </w:rPr>
        <w:instrText xml:space="preserve"> ADDIN EN.CITE </w:instrText>
      </w:r>
      <w:r w:rsidR="002D78D0">
        <w:rPr>
          <w:rFonts w:cs="Times New Roman"/>
        </w:rPr>
        <w:fldChar w:fldCharType="begin">
          <w:fldData xml:space="preserve">PEVuZE5vdGU+PENpdGU+PEF1dGhvcj5Sb3ViaW5ldDwvQXV0aG9yPjxZZWFyPjIwMTc8L1llYXI+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==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D13CAB">
        <w:rPr>
          <w:rFonts w:cs="Times New Roman"/>
        </w:rPr>
      </w:r>
      <w:r w:rsidR="00D13CAB">
        <w:rPr>
          <w:rFonts w:cs="Times New Roman"/>
        </w:rPr>
        <w:fldChar w:fldCharType="separate"/>
      </w:r>
      <w:r w:rsidR="002D78D0">
        <w:rPr>
          <w:rFonts w:cs="Times New Roman"/>
          <w:noProof/>
        </w:rPr>
        <w:t>(Roubinet</w:t>
      </w:r>
      <w:r w:rsidR="002D78D0" w:rsidRPr="002D78D0">
        <w:rPr>
          <w:rFonts w:cs="Times New Roman"/>
          <w:i/>
          <w:noProof/>
        </w:rPr>
        <w:t xml:space="preserve"> et al.</w:t>
      </w:r>
      <w:r w:rsidR="002D78D0">
        <w:rPr>
          <w:rFonts w:cs="Times New Roman"/>
          <w:noProof/>
        </w:rPr>
        <w:t>, 2017)</w:t>
      </w:r>
      <w:r w:rsidR="00D13CAB">
        <w:rPr>
          <w:rFonts w:cs="Times New Roman"/>
        </w:rPr>
        <w:fldChar w:fldCharType="end"/>
      </w:r>
      <w:del w:id="270" w:author="Gen-Chang Hsu" w:date="2024-08-24T22:11:00Z" w16du:dateUtc="2024-08-25T02:11:00Z">
        <w:r w:rsidRPr="005C029F" w:rsidDel="00923CD8">
          <w:rPr>
            <w:rFonts w:cs="Times New Roman"/>
          </w:rPr>
          <w:delText xml:space="preserve">. </w:delText>
        </w:r>
        <w:r w:rsidR="0045780C" w:rsidDel="00923CD8">
          <w:rPr>
            <w:rFonts w:cs="Times New Roman"/>
          </w:rPr>
          <w:delText xml:space="preserve"> </w:delText>
        </w:r>
        <w:r w:rsidRPr="005C029F" w:rsidDel="00923CD8">
          <w:rPr>
            <w:rFonts w:cs="Times New Roman"/>
          </w:rPr>
          <w:delText>Therefore, we should examine how crop stage affects</w:delText>
        </w:r>
      </w:del>
      <w:del w:id="271" w:author="Gen-Chang Hsu" w:date="2024-08-24T22:08:00Z" w16du:dateUtc="2024-08-25T02:08:00Z">
        <w:r w:rsidRPr="005C029F" w:rsidDel="004A1CE7">
          <w:rPr>
            <w:rFonts w:cs="Times New Roman"/>
          </w:rPr>
          <w:delText xml:space="preserve"> the</w:delText>
        </w:r>
      </w:del>
      <w:del w:id="272" w:author="Gen-Chang Hsu" w:date="2024-08-24T22:11:00Z" w16du:dateUtc="2024-08-25T02:11:00Z">
        <w:r w:rsidRPr="005C029F" w:rsidDel="00923CD8">
          <w:rPr>
            <w:rFonts w:cs="Times New Roman"/>
          </w:rPr>
          <w:delText xml:space="preserve"> pest consumption by generalist predators </w:delText>
        </w:r>
      </w:del>
      <w:del w:id="273" w:author="Gen-Chang Hsu" w:date="2024-08-24T22:08:00Z" w16du:dateUtc="2024-08-25T02:08:00Z">
        <w:r w:rsidRPr="005C029F" w:rsidDel="004A1CE7">
          <w:rPr>
            <w:rFonts w:cs="Times New Roman"/>
          </w:rPr>
          <w:delText>within a</w:delText>
        </w:r>
      </w:del>
      <w:del w:id="274" w:author="Gen-Chang Hsu" w:date="2024-08-24T22:11:00Z" w16du:dateUtc="2024-08-25T02:11:00Z">
        <w:r w:rsidRPr="005C029F" w:rsidDel="00923CD8">
          <w:rPr>
            <w:rFonts w:cs="Times New Roman"/>
          </w:rPr>
          <w:delText xml:space="preserve"> grow</w:delText>
        </w:r>
      </w:del>
      <w:del w:id="275" w:author="Gen-Chang Hsu" w:date="2024-08-24T22:08:00Z" w16du:dateUtc="2024-08-25T02:08:00Z">
        <w:r w:rsidRPr="005C029F" w:rsidDel="004A1CE7">
          <w:rPr>
            <w:rFonts w:cs="Times New Roman"/>
          </w:rPr>
          <w:delText>th</w:delText>
        </w:r>
      </w:del>
      <w:del w:id="276" w:author="Gen-Chang Hsu" w:date="2024-08-24T22:11:00Z" w16du:dateUtc="2024-08-25T02:11:00Z">
        <w:r w:rsidRPr="005C029F" w:rsidDel="00923CD8">
          <w:rPr>
            <w:rFonts w:cs="Times New Roman"/>
          </w:rPr>
          <w:delText xml:space="preserve"> season</w:delText>
        </w:r>
      </w:del>
      <w:r w:rsidRPr="005C029F">
        <w:rPr>
          <w:rFonts w:cs="Times New Roman"/>
        </w:rPr>
        <w:t xml:space="preserve">. </w:t>
      </w:r>
      <w:r w:rsidR="0045780C">
        <w:rPr>
          <w:rFonts w:cs="Times New Roman"/>
        </w:rPr>
        <w:t xml:space="preserve"> </w:t>
      </w:r>
      <w:r w:rsidRPr="005C029F">
        <w:rPr>
          <w:rFonts w:cs="Times New Roman"/>
        </w:rPr>
        <w:t xml:space="preserve">Second, </w:t>
      </w:r>
      <w:ins w:id="277" w:author="Gen-Chang Hsu" w:date="2024-08-24T22:54:00Z" w16du:dateUtc="2024-08-25T02:54:00Z">
        <w:r w:rsidR="001C5FD4" w:rsidRPr="005C029F">
          <w:rPr>
            <w:rFonts w:cs="Times New Roman"/>
          </w:rPr>
          <w:t>farming practices (e.g., organic and conventional</w:t>
        </w:r>
        <w:r w:rsidR="001C5FD4">
          <w:rPr>
            <w:rFonts w:cs="Times New Roman"/>
          </w:rPr>
          <w:t xml:space="preserve"> practice</w:t>
        </w:r>
        <w:r w:rsidR="001C5FD4" w:rsidRPr="005C029F">
          <w:rPr>
            <w:rFonts w:cs="Times New Roman"/>
          </w:rPr>
          <w:t xml:space="preserve">) </w:t>
        </w:r>
        <w:r w:rsidR="001C5FD4">
          <w:rPr>
            <w:rFonts w:cs="Times New Roman"/>
          </w:rPr>
          <w:t xml:space="preserve">can </w:t>
        </w:r>
      </w:ins>
      <w:ins w:id="278" w:author="Gen-Chang Hsu" w:date="2024-08-24T23:00:00Z" w16du:dateUtc="2024-08-25T03:00:00Z">
        <w:r w:rsidR="001C5FD4">
          <w:rPr>
            <w:rFonts w:cs="Times New Roman"/>
          </w:rPr>
          <w:t>alter</w:t>
        </w:r>
      </w:ins>
      <w:ins w:id="279" w:author="Gen-Chang Hsu" w:date="2024-08-24T22:55:00Z" w16du:dateUtc="2024-08-25T02:55:00Z">
        <w:r w:rsidR="001C5FD4">
          <w:rPr>
            <w:rFonts w:cs="Times New Roman"/>
          </w:rPr>
          <w:t xml:space="preserve"> predator and prey communities in the field, thereby </w:t>
        </w:r>
      </w:ins>
      <w:del w:id="280" w:author="Gen-Chang Hsu" w:date="2024-08-24T22:55:00Z" w16du:dateUtc="2024-08-25T02:55:00Z">
        <w:r w:rsidRPr="005C029F" w:rsidDel="001C5FD4">
          <w:rPr>
            <w:rFonts w:cs="Times New Roman"/>
          </w:rPr>
          <w:delText xml:space="preserve">we should examine whether </w:delText>
        </w:r>
      </w:del>
      <w:del w:id="281" w:author="Gen-Chang Hsu" w:date="2024-08-24T22:54:00Z" w16du:dateUtc="2024-08-25T02:54:00Z">
        <w:r w:rsidRPr="005C029F" w:rsidDel="001C5FD4">
          <w:rPr>
            <w:rFonts w:cs="Times New Roman"/>
          </w:rPr>
          <w:delText xml:space="preserve">farming practices (e.g., organic and conventional) </w:delText>
        </w:r>
      </w:del>
      <w:del w:id="282" w:author="Gen-Chang Hsu" w:date="2024-08-24T22:55:00Z" w16du:dateUtc="2024-08-25T02:55:00Z">
        <w:r w:rsidRPr="005C029F" w:rsidDel="001C5FD4">
          <w:rPr>
            <w:rFonts w:cs="Times New Roman"/>
          </w:rPr>
          <w:delText>i</w:delText>
        </w:r>
      </w:del>
      <w:ins w:id="283" w:author="Gen-Chang Hsu" w:date="2024-08-24T22:55:00Z" w16du:dateUtc="2024-08-25T02:55:00Z">
        <w:r w:rsidR="001C5FD4">
          <w:rPr>
            <w:rFonts w:cs="Times New Roman"/>
          </w:rPr>
          <w:t>i</w:t>
        </w:r>
      </w:ins>
      <w:r w:rsidRPr="005C029F">
        <w:rPr>
          <w:rFonts w:cs="Times New Roman"/>
        </w:rPr>
        <w:t>nfluenc</w:t>
      </w:r>
      <w:ins w:id="284" w:author="Gen-Chang Hsu" w:date="2024-08-24T22:55:00Z" w16du:dateUtc="2024-08-25T02:55:00Z">
        <w:r w:rsidR="001C5FD4">
          <w:rPr>
            <w:rFonts w:cs="Times New Roman"/>
          </w:rPr>
          <w:t>ing</w:t>
        </w:r>
      </w:ins>
      <w:del w:id="285" w:author="Gen-Chang Hsu" w:date="2024-08-24T22:55:00Z" w16du:dateUtc="2024-08-25T02:55:00Z">
        <w:r w:rsidRPr="005C029F" w:rsidDel="001C5FD4">
          <w:rPr>
            <w:rFonts w:cs="Times New Roman"/>
          </w:rPr>
          <w:delText>e</w:delText>
        </w:r>
      </w:del>
      <w:ins w:id="286" w:author="Gen-Chang Hsu" w:date="2024-08-24T22:29:00Z" w16du:dateUtc="2024-08-25T02:29:00Z">
        <w:r w:rsidR="00643080">
          <w:rPr>
            <w:rFonts w:cs="Times New Roman"/>
          </w:rPr>
          <w:t xml:space="preserve"> </w:t>
        </w:r>
      </w:ins>
      <w:del w:id="287" w:author="Gen-Chang Hsu" w:date="2024-08-24T22:29:00Z" w16du:dateUtc="2024-08-25T02:29:00Z">
        <w:r w:rsidRPr="005C029F" w:rsidDel="00643080">
          <w:rPr>
            <w:rFonts w:cs="Times New Roman"/>
          </w:rPr>
          <w:delText xml:space="preserve"> the diet composition of predators (e.g., </w:delText>
        </w:r>
      </w:del>
      <w:del w:id="288" w:author="Gen-Chang Hsu" w:date="2024-08-24T22:57:00Z" w16du:dateUtc="2024-08-25T02:57:00Z">
        <w:r w:rsidRPr="005C029F" w:rsidDel="001C5FD4">
          <w:rPr>
            <w:rFonts w:cs="Times New Roman"/>
          </w:rPr>
          <w:delText>pest consumption</w:delText>
        </w:r>
      </w:del>
      <w:ins w:id="289" w:author="Gen-Chang Hsu" w:date="2024-08-24T22:57:00Z" w16du:dateUtc="2024-08-25T02:57:00Z">
        <w:r w:rsidR="001C5FD4">
          <w:rPr>
            <w:rFonts w:cs="Times New Roman"/>
          </w:rPr>
          <w:t>the diet compositio</w:t>
        </w:r>
      </w:ins>
      <w:ins w:id="290" w:author="Gen-Chang Hsu" w:date="2024-08-24T22:58:00Z" w16du:dateUtc="2024-08-25T02:58:00Z">
        <w:r w:rsidR="001C5FD4">
          <w:rPr>
            <w:rFonts w:cs="Times New Roman"/>
          </w:rPr>
          <w:t xml:space="preserve">n of </w:t>
        </w:r>
      </w:ins>
      <w:ins w:id="291" w:author="Gen-Chang Hsu" w:date="2024-08-24T22:29:00Z" w16du:dateUtc="2024-08-25T02:29:00Z">
        <w:r w:rsidR="00643080">
          <w:rPr>
            <w:rFonts w:cs="Times New Roman"/>
          </w:rPr>
          <w:t>predators</w:t>
        </w:r>
      </w:ins>
      <w:del w:id="292" w:author="Gen-Chang Hsu" w:date="2024-08-24T22:29:00Z" w16du:dateUtc="2024-08-25T02:29:00Z">
        <w:r w:rsidRPr="005C029F" w:rsidDel="00643080">
          <w:rPr>
            <w:rFonts w:cs="Times New Roman"/>
          </w:rPr>
          <w:delText>)</w:delText>
        </w:r>
      </w:del>
      <w:r w:rsidRPr="005C029F">
        <w:rPr>
          <w:rFonts w:cs="Times New Roman"/>
        </w:rPr>
        <w:t xml:space="preserve"> </w:t>
      </w:r>
      <w:r w:rsidR="005723B1" w:rsidRPr="005C029F">
        <w:rPr>
          <w:rFonts w:cs="Times New Roman"/>
        </w:rPr>
        <w:fldChar w:fldCharType="begin"/>
      </w:r>
      <w:r w:rsidR="002D78D0">
        <w:rPr>
          <w:rFonts w:cs="Times New Roman"/>
        </w:rPr>
        <w:instrText xml:space="preserve"> ADDIN EN.CITE &lt;EndNote&gt;&lt;Cite&gt;&lt;Author&gt;Birkhofer&lt;/Author&gt;&lt;Year&gt;2011&lt;/Year&gt;&lt;RecNum&gt;13&lt;/RecNum&gt;&lt;DisplayText&gt;(Birkhofer&lt;style face="italic"&gt; et al.&lt;/style&gt;, 2011)&lt;/DisplayText&gt;&lt;record&gt;&lt;rec-number&gt;13&lt;/rec-number&gt;&lt;foreign-keys&gt;&lt;key app="EN" db-id="2vstfap51s9ztmea0af5fa9f5v90srreddde" timestamp="0"&gt;13&lt;/key&gt;&lt;/foreign-keys&gt;&lt;ref-type name="Journal Article"&gt;17&lt;/ref-type&gt;&lt;contributors&gt;&lt;authors&gt;&lt;author&gt;Birkhofer, Klaus&lt;/author&gt;&lt;author&gt;Fließbach, Andreas&lt;/author&gt;&lt;author&gt;Wise, David H&lt;/author&gt;&lt;author&gt;Scheu, Stefan&lt;/author&gt;&lt;/authors&gt;&lt;/contributors&gt;&lt;titles&gt;&lt;title&gt;Arthropod food webs in organic and conventional wheat farming systems of an agricultural long‐term experiment: a stable isotope approach&lt;/title&gt;&lt;secondary-title&gt;Agricultural and Forest Entomology&lt;/secondary-title&gt;&lt;/titles&gt;&lt;pages&gt;197-204&lt;/pages&gt;&lt;volume&gt;13&lt;/volume&gt;&lt;number&gt;2&lt;/number&gt;&lt;dates&gt;&lt;year&gt;2011&lt;/year&gt;&lt;/dates&gt;&lt;isbn&gt;1461-9555&lt;/isbn&gt;&lt;urls&gt;&lt;/urls&gt;&lt;/record&gt;&lt;/Cite&gt;&lt;/EndNote&gt;</w:instrText>
      </w:r>
      <w:r w:rsidR="005723B1" w:rsidRPr="005C029F">
        <w:rPr>
          <w:rFonts w:cs="Times New Roman"/>
        </w:rPr>
        <w:fldChar w:fldCharType="separate"/>
      </w:r>
      <w:r w:rsidR="002D78D0">
        <w:rPr>
          <w:rFonts w:cs="Times New Roman"/>
          <w:noProof/>
        </w:rPr>
        <w:t>(Birkhofer</w:t>
      </w:r>
      <w:r w:rsidR="002D78D0" w:rsidRPr="002D78D0">
        <w:rPr>
          <w:rFonts w:cs="Times New Roman"/>
          <w:i/>
          <w:noProof/>
        </w:rPr>
        <w:t xml:space="preserve"> et al.</w:t>
      </w:r>
      <w:r w:rsidR="002D78D0">
        <w:rPr>
          <w:rFonts w:cs="Times New Roman"/>
          <w:noProof/>
        </w:rPr>
        <w:t>, 2011)</w:t>
      </w:r>
      <w:r w:rsidR="005723B1" w:rsidRPr="005C029F">
        <w:rPr>
          <w:rFonts w:cs="Times New Roman"/>
        </w:rPr>
        <w:fldChar w:fldCharType="end"/>
      </w:r>
      <w:r w:rsidRPr="005C029F">
        <w:rPr>
          <w:rFonts w:cs="Times New Roman"/>
        </w:rPr>
        <w:t>.</w:t>
      </w:r>
      <w:ins w:id="293" w:author="Gen-Chang Hsu" w:date="2024-08-24T22:59:00Z" w16du:dateUtc="2024-08-25T02:59:00Z">
        <w:r w:rsidR="001C5FD4">
          <w:rPr>
            <w:rFonts w:cs="Times New Roman"/>
          </w:rPr>
          <w:t xml:space="preserve">  </w:t>
        </w:r>
      </w:ins>
      <w:ins w:id="294" w:author="Gen-Chang Hsu" w:date="2024-08-24T23:01:00Z" w16du:dateUtc="2024-08-25T03:01:00Z">
        <w:r w:rsidR="001C5FD4">
          <w:rPr>
            <w:rFonts w:cs="Times New Roman"/>
          </w:rPr>
          <w:t xml:space="preserve">Therefore, </w:t>
        </w:r>
      </w:ins>
      <w:del w:id="295" w:author="Gen-Chang Hsu" w:date="2024-08-24T22:59:00Z" w16du:dateUtc="2024-08-25T02:59:00Z">
        <w:r w:rsidRPr="005C029F" w:rsidDel="001C5FD4">
          <w:rPr>
            <w:rFonts w:cs="Times New Roman"/>
          </w:rPr>
          <w:delText xml:space="preserve"> </w:delText>
        </w:r>
        <w:r w:rsidR="00D03608" w:rsidDel="001C5FD4">
          <w:rPr>
            <w:rFonts w:cs="Times New Roman"/>
          </w:rPr>
          <w:delText xml:space="preserve"> </w:delText>
        </w:r>
      </w:del>
      <w:ins w:id="296" w:author="Gen-Chang Hsu" w:date="2024-08-24T23:01:00Z" w16du:dateUtc="2024-08-25T03:01:00Z">
        <w:r w:rsidR="001C5FD4">
          <w:rPr>
            <w:rFonts w:cs="Times New Roman"/>
          </w:rPr>
          <w:t>e</w:t>
        </w:r>
      </w:ins>
      <w:ins w:id="297" w:author="Gen-Chang Hsu" w:date="2024-08-24T23:00:00Z" w16du:dateUtc="2024-08-25T03:00:00Z">
        <w:r w:rsidR="001C5FD4">
          <w:rPr>
            <w:rFonts w:cs="Times New Roman"/>
          </w:rPr>
          <w:t>xamining</w:t>
        </w:r>
      </w:ins>
      <w:ins w:id="298" w:author="Gen-Chang Hsu" w:date="2024-08-24T22:57:00Z" w16du:dateUtc="2024-08-25T02:57:00Z">
        <w:r w:rsidR="001C5FD4">
          <w:rPr>
            <w:rFonts w:cs="Times New Roman"/>
          </w:rPr>
          <w:t xml:space="preserve"> pest consumption</w:t>
        </w:r>
      </w:ins>
      <w:ins w:id="299" w:author="Gen-Chang Hsu" w:date="2024-08-24T22:59:00Z" w16du:dateUtc="2024-08-25T02:59:00Z">
        <w:r w:rsidR="001C5FD4">
          <w:rPr>
            <w:rFonts w:cs="Times New Roman"/>
          </w:rPr>
          <w:t xml:space="preserve"> by predators</w:t>
        </w:r>
      </w:ins>
      <w:ins w:id="300" w:author="Gen-Chang Hsu" w:date="2024-08-24T23:00:00Z" w16du:dateUtc="2024-08-25T03:00:00Z">
        <w:r w:rsidR="001C5FD4">
          <w:rPr>
            <w:rFonts w:cs="Times New Roman"/>
          </w:rPr>
          <w:t xml:space="preserve"> in organic and conventional farms</w:t>
        </w:r>
      </w:ins>
      <w:ins w:id="301" w:author="Gen-Chang Hsu" w:date="2024-08-24T22:59:00Z" w16du:dateUtc="2024-08-25T02:59:00Z">
        <w:r w:rsidR="001C5FD4">
          <w:rPr>
            <w:rFonts w:cs="Times New Roman"/>
          </w:rPr>
          <w:t xml:space="preserve"> </w:t>
        </w:r>
      </w:ins>
      <w:commentRangeStart w:id="302"/>
      <w:del w:id="303" w:author="Gen-Chang Hsu" w:date="2024-08-24T22:59:00Z" w16du:dateUtc="2024-08-25T02:59:00Z">
        <w:r w:rsidRPr="00865B26" w:rsidDel="001C5FD4">
          <w:rPr>
            <w:rFonts w:cs="Times New Roman"/>
          </w:rPr>
          <w:delText xml:space="preserve">This </w:delText>
        </w:r>
      </w:del>
      <w:r w:rsidRPr="00865B26">
        <w:rPr>
          <w:rFonts w:cs="Times New Roman"/>
        </w:rPr>
        <w:t xml:space="preserve">will </w:t>
      </w:r>
      <w:del w:id="304" w:author="Gen-Chang Hsu" w:date="2024-08-24T22:59:00Z" w16du:dateUtc="2024-08-25T02:59:00Z">
        <w:r w:rsidRPr="00865B26" w:rsidDel="001C5FD4">
          <w:rPr>
            <w:rFonts w:cs="Times New Roman"/>
          </w:rPr>
          <w:delText xml:space="preserve">demonstrate </w:delText>
        </w:r>
      </w:del>
      <w:ins w:id="305" w:author="Gen-Chang Hsu" w:date="2024-08-24T22:59:00Z" w16du:dateUtc="2024-08-25T02:59:00Z">
        <w:r w:rsidR="001C5FD4">
          <w:rPr>
            <w:rFonts w:cs="Times New Roman"/>
          </w:rPr>
          <w:t>help evaluate</w:t>
        </w:r>
        <w:r w:rsidR="001C5FD4" w:rsidRPr="00865B26">
          <w:rPr>
            <w:rFonts w:cs="Times New Roman"/>
          </w:rPr>
          <w:t xml:space="preserve"> </w:t>
        </w:r>
      </w:ins>
      <w:r w:rsidRPr="00865B26">
        <w:rPr>
          <w:rFonts w:cs="Times New Roman"/>
        </w:rPr>
        <w:t>whether generalist</w:t>
      </w:r>
      <w:r w:rsidRPr="005C029F">
        <w:rPr>
          <w:rFonts w:cs="Times New Roman"/>
        </w:rPr>
        <w:t xml:space="preserve"> predators </w:t>
      </w:r>
      <w:ins w:id="306" w:author="Gen-Chang Hsu" w:date="2024-08-19T22:34:00Z" w16du:dateUtc="2024-08-20T02:34:00Z">
        <w:r w:rsidR="005B40A9">
          <w:rPr>
            <w:rFonts w:cs="Times New Roman"/>
          </w:rPr>
          <w:t xml:space="preserve">can </w:t>
        </w:r>
      </w:ins>
      <w:r w:rsidRPr="005C029F">
        <w:rPr>
          <w:rFonts w:cs="Times New Roman"/>
        </w:rPr>
        <w:t xml:space="preserve">provide </w:t>
      </w:r>
      <w:ins w:id="307" w:author="Gen-Chang Hsu" w:date="2024-08-19T22:34:00Z" w16du:dateUtc="2024-08-20T02:34:00Z">
        <w:r w:rsidR="005B40A9">
          <w:rPr>
            <w:rFonts w:cs="Times New Roman"/>
          </w:rPr>
          <w:t>stable</w:t>
        </w:r>
      </w:ins>
      <w:del w:id="308" w:author="Gen-Chang Hsu" w:date="2024-08-19T22:34:00Z" w16du:dateUtc="2024-08-20T02:34:00Z">
        <w:r w:rsidR="009C23E2" w:rsidDel="005B40A9">
          <w:rPr>
            <w:rFonts w:cs="Times New Roman"/>
          </w:rPr>
          <w:delText>varying</w:delText>
        </w:r>
      </w:del>
      <w:r w:rsidRPr="005C029F">
        <w:rPr>
          <w:rFonts w:cs="Times New Roman"/>
        </w:rPr>
        <w:t xml:space="preserve"> biocontrol </w:t>
      </w:r>
      <w:ins w:id="309" w:author="Gen-Chang Hsu" w:date="2024-08-19T22:34:00Z" w16du:dateUtc="2024-08-20T02:34:00Z">
        <w:r w:rsidR="005B40A9">
          <w:rPr>
            <w:rFonts w:cs="Times New Roman"/>
          </w:rPr>
          <w:t xml:space="preserve">services </w:t>
        </w:r>
      </w:ins>
      <w:del w:id="310" w:author="Gen-Chang Hsu" w:date="2024-08-19T22:34:00Z" w16du:dateUtc="2024-08-20T02:34:00Z">
        <w:r w:rsidRPr="005C029F" w:rsidDel="005B40A9">
          <w:rPr>
            <w:rFonts w:cs="Times New Roman"/>
          </w:rPr>
          <w:delText xml:space="preserve">values </w:delText>
        </w:r>
      </w:del>
      <w:r w:rsidRPr="005C029F">
        <w:rPr>
          <w:rFonts w:cs="Times New Roman"/>
        </w:rPr>
        <w:t xml:space="preserve">in </w:t>
      </w:r>
      <w:ins w:id="311" w:author="Gen-Chang Hsu" w:date="2024-08-24T22:30:00Z" w16du:dateUtc="2024-08-25T02:30:00Z">
        <w:r w:rsidR="004F1990">
          <w:rPr>
            <w:rFonts w:cs="Times New Roman"/>
          </w:rPr>
          <w:t>different</w:t>
        </w:r>
      </w:ins>
      <w:del w:id="312" w:author="Gen-Chang Hsu" w:date="2024-08-24T22:30:00Z" w16du:dateUtc="2024-08-25T02:30:00Z">
        <w:r w:rsidR="009C23E2" w:rsidDel="004F1990">
          <w:rPr>
            <w:rFonts w:cs="Times New Roman"/>
          </w:rPr>
          <w:delText>specific</w:delText>
        </w:r>
      </w:del>
      <w:r w:rsidRPr="005C029F">
        <w:rPr>
          <w:rFonts w:cs="Times New Roman"/>
        </w:rPr>
        <w:t xml:space="preserve"> farm types</w:t>
      </w:r>
      <w:commentRangeEnd w:id="302"/>
      <w:r w:rsidR="005B40A9">
        <w:rPr>
          <w:rStyle w:val="CommentReference"/>
        </w:rPr>
        <w:commentReference w:id="302"/>
      </w:r>
      <w:r w:rsidRPr="005C029F">
        <w:rPr>
          <w:rFonts w:cs="Times New Roman"/>
        </w:rPr>
        <w:t>.</w:t>
      </w:r>
      <w:r w:rsidR="00D03608">
        <w:rPr>
          <w:rFonts w:cs="Times New Roman"/>
        </w:rPr>
        <w:t xml:space="preserve"> </w:t>
      </w:r>
      <w:r w:rsidRPr="005C029F">
        <w:rPr>
          <w:rFonts w:cs="Times New Roman"/>
        </w:rPr>
        <w:t xml:space="preserve"> Third, </w:t>
      </w:r>
      <w:ins w:id="313" w:author="Gen-Chang Hsu" w:date="2024-08-24T22:26:00Z" w16du:dateUtc="2024-08-25T02:26:00Z">
        <w:r w:rsidR="00AE19E3">
          <w:rPr>
            <w:rFonts w:cs="Times New Roman"/>
          </w:rPr>
          <w:t xml:space="preserve">generalist predators may exhibit preference over certain prey items, and </w:t>
        </w:r>
      </w:ins>
      <w:del w:id="314" w:author="Gen-Chang Hsu" w:date="2024-08-24T22:18:00Z" w16du:dateUtc="2024-08-25T02:18:00Z">
        <w:r w:rsidRPr="005C029F" w:rsidDel="00903F3F">
          <w:rPr>
            <w:rFonts w:cs="Times New Roman"/>
          </w:rPr>
          <w:delText>we should i</w:delText>
        </w:r>
      </w:del>
      <w:ins w:id="315" w:author="Gen-Chang Hsu" w:date="2024-08-24T22:18:00Z" w16du:dateUtc="2024-08-25T02:18:00Z">
        <w:r w:rsidR="00903F3F">
          <w:rPr>
            <w:rFonts w:cs="Times New Roman"/>
          </w:rPr>
          <w:t>i</w:t>
        </w:r>
      </w:ins>
      <w:r w:rsidRPr="005C029F">
        <w:rPr>
          <w:rFonts w:cs="Times New Roman"/>
        </w:rPr>
        <w:t>nvestigat</w:t>
      </w:r>
      <w:ins w:id="316" w:author="Gen-Chang Hsu" w:date="2024-08-24T22:18:00Z" w16du:dateUtc="2024-08-25T02:18:00Z">
        <w:r w:rsidR="00903F3F">
          <w:rPr>
            <w:rFonts w:cs="Times New Roman"/>
          </w:rPr>
          <w:t>ing</w:t>
        </w:r>
      </w:ins>
      <w:del w:id="317" w:author="Gen-Chang Hsu" w:date="2024-08-24T22:18:00Z" w16du:dateUtc="2024-08-25T02:18:00Z">
        <w:r w:rsidRPr="005C029F" w:rsidDel="00903F3F">
          <w:rPr>
            <w:rFonts w:cs="Times New Roman"/>
          </w:rPr>
          <w:delText>e</w:delText>
        </w:r>
      </w:del>
      <w:r w:rsidRPr="005C029F">
        <w:rPr>
          <w:rFonts w:cs="Times New Roman"/>
        </w:rPr>
        <w:t xml:space="preserve"> the relationship between</w:t>
      </w:r>
      <w:del w:id="318" w:author="Gen-Chang Hsu" w:date="2024-08-24T22:18:00Z" w16du:dateUtc="2024-08-25T02:18:00Z">
        <w:r w:rsidRPr="005C029F" w:rsidDel="00903F3F">
          <w:rPr>
            <w:rFonts w:cs="Times New Roman"/>
          </w:rPr>
          <w:delText xml:space="preserve"> the</w:delText>
        </w:r>
      </w:del>
      <w:r w:rsidRPr="005C029F">
        <w:rPr>
          <w:rFonts w:cs="Times New Roman"/>
        </w:rPr>
        <w:t xml:space="preserve"> </w:t>
      </w:r>
      <w:ins w:id="319" w:author="Gen-Chang Hsu" w:date="2024-08-24T22:19:00Z" w16du:dateUtc="2024-08-25T02:19:00Z">
        <w:r w:rsidR="00903F3F">
          <w:rPr>
            <w:rFonts w:cs="Times New Roman"/>
          </w:rPr>
          <w:t xml:space="preserve">the </w:t>
        </w:r>
      </w:ins>
      <w:r w:rsidRPr="005C029F">
        <w:rPr>
          <w:rFonts w:cs="Times New Roman"/>
        </w:rPr>
        <w:t>relative prey abundance</w:t>
      </w:r>
      <w:ins w:id="320" w:author="Gen-Chang Hsu" w:date="2024-08-24T22:19:00Z" w16du:dateUtc="2024-08-25T02:19:00Z">
        <w:r w:rsidR="00903F3F">
          <w:rPr>
            <w:rFonts w:cs="Times New Roman"/>
          </w:rPr>
          <w:t xml:space="preserve"> in the field</w:t>
        </w:r>
      </w:ins>
      <w:r w:rsidRPr="005C029F">
        <w:rPr>
          <w:rFonts w:cs="Times New Roman"/>
        </w:rPr>
        <w:t xml:space="preserve"> and</w:t>
      </w:r>
      <w:ins w:id="321" w:author="Gen-Chang Hsu" w:date="2024-08-24T22:19:00Z" w16du:dateUtc="2024-08-25T02:19:00Z">
        <w:r w:rsidR="00903F3F">
          <w:rPr>
            <w:rFonts w:cs="Times New Roman"/>
          </w:rPr>
          <w:t xml:space="preserve"> the</w:t>
        </w:r>
      </w:ins>
      <w:r w:rsidRPr="005C029F">
        <w:rPr>
          <w:rFonts w:cs="Times New Roman"/>
        </w:rPr>
        <w:t xml:space="preserve"> </w:t>
      </w:r>
      <w:del w:id="322" w:author="Gen-Chang Hsu" w:date="2024-08-24T22:19:00Z" w16du:dateUtc="2024-08-25T02:19:00Z">
        <w:r w:rsidR="0075068F" w:rsidDel="00903F3F">
          <w:rPr>
            <w:rFonts w:cs="Times New Roman"/>
          </w:rPr>
          <w:delText xml:space="preserve">the </w:delText>
        </w:r>
      </w:del>
      <w:del w:id="323" w:author="Gen-Chang Hsu" w:date="2024-08-24T22:27:00Z" w16du:dateUtc="2024-08-25T02:27:00Z">
        <w:r w:rsidRPr="005C029F" w:rsidDel="00AE19E3">
          <w:rPr>
            <w:rFonts w:cs="Times New Roman"/>
          </w:rPr>
          <w:delText>diet composition</w:delText>
        </w:r>
      </w:del>
      <w:ins w:id="324" w:author="Gen-Chang Hsu" w:date="2024-08-19T21:34:00Z" w16du:dateUtc="2024-08-20T01:34:00Z">
        <w:r w:rsidR="00564680">
          <w:rPr>
            <w:rFonts w:cs="Times New Roman"/>
          </w:rPr>
          <w:t>proportion</w:t>
        </w:r>
      </w:ins>
      <w:ins w:id="325" w:author="Gen-Chang Hsu" w:date="2024-08-19T21:35:00Z" w16du:dateUtc="2024-08-20T01:35:00Z">
        <w:r w:rsidR="00564680">
          <w:rPr>
            <w:rFonts w:cs="Times New Roman"/>
          </w:rPr>
          <w:t>s</w:t>
        </w:r>
      </w:ins>
      <w:ins w:id="326" w:author="Gen-Chang Hsu" w:date="2024-08-19T21:34:00Z" w16du:dateUtc="2024-08-20T01:34:00Z">
        <w:r w:rsidR="00564680">
          <w:rPr>
            <w:rFonts w:cs="Times New Roman"/>
          </w:rPr>
          <w:t xml:space="preserve"> of different prey items</w:t>
        </w:r>
      </w:ins>
      <w:ins w:id="327" w:author="Gen-Chang Hsu" w:date="2024-08-19T21:37:00Z" w16du:dateUtc="2024-08-20T01:37:00Z">
        <w:r w:rsidR="0015358C">
          <w:rPr>
            <w:rFonts w:cs="Times New Roman"/>
          </w:rPr>
          <w:t xml:space="preserve"> consumed </w:t>
        </w:r>
      </w:ins>
      <w:ins w:id="328" w:author="Gen-Chang Hsu" w:date="2024-08-24T22:27:00Z" w16du:dateUtc="2024-08-25T02:27:00Z">
        <w:r w:rsidR="00AE19E3">
          <w:rPr>
            <w:rFonts w:cs="Times New Roman"/>
          </w:rPr>
          <w:t xml:space="preserve">in predators’ diets </w:t>
        </w:r>
      </w:ins>
      <w:del w:id="329" w:author="Gen-Chang Hsu" w:date="2024-08-24T22:27:00Z" w16du:dateUtc="2024-08-25T02:27:00Z">
        <w:r w:rsidR="0075068F" w:rsidDel="00AE19E3">
          <w:rPr>
            <w:rFonts w:cs="Times New Roman"/>
          </w:rPr>
          <w:delText xml:space="preserve"> of </w:delText>
        </w:r>
      </w:del>
      <w:del w:id="330" w:author="Gen-Chang Hsu" w:date="2024-08-24T22:19:00Z" w16du:dateUtc="2024-08-25T02:19:00Z">
        <w:r w:rsidR="0075068F" w:rsidDel="00903F3F">
          <w:rPr>
            <w:rFonts w:cs="Times New Roman"/>
          </w:rPr>
          <w:delText xml:space="preserve">their </w:delText>
        </w:r>
      </w:del>
      <w:del w:id="331" w:author="Gen-Chang Hsu" w:date="2024-08-24T22:27:00Z" w16du:dateUtc="2024-08-25T02:27:00Z">
        <w:r w:rsidR="0075068F" w:rsidDel="00AE19E3">
          <w:rPr>
            <w:rFonts w:cs="Times New Roman"/>
          </w:rPr>
          <w:delText>predators</w:delText>
        </w:r>
      </w:del>
      <w:del w:id="332" w:author="Gen-Chang Hsu" w:date="2024-08-24T22:19:00Z" w16du:dateUtc="2024-08-25T02:19:00Z">
        <w:r w:rsidRPr="005C029F" w:rsidDel="00903F3F">
          <w:rPr>
            <w:rFonts w:cs="Times New Roman"/>
          </w:rPr>
          <w:delText xml:space="preserve">. </w:delText>
        </w:r>
        <w:r w:rsidR="00D03608" w:rsidDel="00903F3F">
          <w:rPr>
            <w:rFonts w:cs="Times New Roman"/>
          </w:rPr>
          <w:delText xml:space="preserve"> </w:delText>
        </w:r>
        <w:r w:rsidRPr="005C029F" w:rsidDel="00903F3F">
          <w:rPr>
            <w:rFonts w:cs="Times New Roman"/>
          </w:rPr>
          <w:delText>This</w:delText>
        </w:r>
      </w:del>
      <w:del w:id="333" w:author="Gen-Chang Hsu" w:date="2024-08-24T22:27:00Z" w16du:dateUtc="2024-08-25T02:27:00Z">
        <w:r w:rsidRPr="005C029F" w:rsidDel="00AE19E3">
          <w:rPr>
            <w:rFonts w:cs="Times New Roman"/>
          </w:rPr>
          <w:delText xml:space="preserve"> </w:delText>
        </w:r>
      </w:del>
      <w:r w:rsidRPr="005C029F">
        <w:rPr>
          <w:rFonts w:cs="Times New Roman"/>
        </w:rPr>
        <w:t xml:space="preserve">will </w:t>
      </w:r>
      <w:ins w:id="334" w:author="Gen-Chang Hsu" w:date="2024-08-24T22:19:00Z" w16du:dateUtc="2024-08-25T02:19:00Z">
        <w:r w:rsidR="00903F3F">
          <w:rPr>
            <w:rFonts w:cs="Times New Roman"/>
          </w:rPr>
          <w:t xml:space="preserve">help </w:t>
        </w:r>
      </w:ins>
      <w:r w:rsidRPr="005C029F">
        <w:rPr>
          <w:rFonts w:cs="Times New Roman"/>
        </w:rPr>
        <w:t xml:space="preserve">clarify whether pest </w:t>
      </w:r>
      <w:del w:id="335" w:author="Gen-Chang Hsu" w:date="2024-08-24T22:27:00Z" w16du:dateUtc="2024-08-25T02:27:00Z">
        <w:r w:rsidRPr="005C029F" w:rsidDel="00AE19E3">
          <w:rPr>
            <w:rFonts w:cs="Times New Roman"/>
          </w:rPr>
          <w:delText xml:space="preserve">abundance </w:delText>
        </w:r>
      </w:del>
      <w:ins w:id="336" w:author="Gen-Chang Hsu" w:date="2024-08-24T22:27:00Z" w16du:dateUtc="2024-08-25T02:27:00Z">
        <w:r w:rsidR="00AE19E3">
          <w:rPr>
            <w:rFonts w:cs="Times New Roman"/>
          </w:rPr>
          <w:t>availabi</w:t>
        </w:r>
      </w:ins>
      <w:ins w:id="337" w:author="Gen-Chang Hsu" w:date="2024-08-24T22:28:00Z" w16du:dateUtc="2024-08-25T02:28:00Z">
        <w:r w:rsidR="00AE19E3">
          <w:rPr>
            <w:rFonts w:cs="Times New Roman"/>
          </w:rPr>
          <w:t>lity</w:t>
        </w:r>
      </w:ins>
      <w:ins w:id="338" w:author="Gen-Chang Hsu" w:date="2024-08-24T22:27:00Z" w16du:dateUtc="2024-08-25T02:27:00Z">
        <w:r w:rsidR="00AE19E3" w:rsidRPr="005C029F">
          <w:rPr>
            <w:rFonts w:cs="Times New Roman"/>
          </w:rPr>
          <w:t xml:space="preserve"> </w:t>
        </w:r>
      </w:ins>
      <w:r w:rsidRPr="005C029F">
        <w:rPr>
          <w:rFonts w:cs="Times New Roman"/>
        </w:rPr>
        <w:t>or predator preference</w:t>
      </w:r>
      <w:ins w:id="339" w:author="Gen-Chang Hsu" w:date="2024-08-24T22:19:00Z" w16du:dateUtc="2024-08-25T02:19:00Z">
        <w:r w:rsidR="00903F3F">
          <w:rPr>
            <w:rFonts w:cs="Times New Roman"/>
          </w:rPr>
          <w:t xml:space="preserve"> </w:t>
        </w:r>
      </w:ins>
      <w:del w:id="340" w:author="Gen-Chang Hsu" w:date="2024-08-24T22:19:00Z" w16du:dateUtc="2024-08-25T02:19:00Z">
        <w:r w:rsidRPr="005C029F" w:rsidDel="00903F3F">
          <w:rPr>
            <w:rFonts w:cs="Times New Roman"/>
          </w:rPr>
          <w:delText xml:space="preserve"> mainly explains</w:delText>
        </w:r>
      </w:del>
      <w:ins w:id="341" w:author="Gen-Chang Hsu" w:date="2024-08-24T22:19:00Z" w16du:dateUtc="2024-08-25T02:19:00Z">
        <w:r w:rsidR="00903F3F">
          <w:rPr>
            <w:rFonts w:cs="Times New Roman"/>
          </w:rPr>
          <w:t>dri</w:t>
        </w:r>
      </w:ins>
      <w:ins w:id="342" w:author="Gen-Chang Hsu" w:date="2024-08-24T22:20:00Z" w16du:dateUtc="2024-08-25T02:20:00Z">
        <w:r w:rsidR="00903F3F">
          <w:rPr>
            <w:rFonts w:cs="Times New Roman"/>
          </w:rPr>
          <w:t>ves</w:t>
        </w:r>
      </w:ins>
      <w:ins w:id="343" w:author="Gen-Chang Hsu" w:date="2024-08-24T22:19:00Z" w16du:dateUtc="2024-08-25T02:19:00Z">
        <w:r w:rsidR="00903F3F">
          <w:rPr>
            <w:rFonts w:cs="Times New Roman"/>
          </w:rPr>
          <w:t xml:space="preserve"> </w:t>
        </w:r>
      </w:ins>
      <w:del w:id="344" w:author="Gen-Chang Hsu" w:date="2024-08-24T22:19:00Z" w16du:dateUtc="2024-08-25T02:19:00Z">
        <w:r w:rsidRPr="005C029F" w:rsidDel="00903F3F">
          <w:rPr>
            <w:rFonts w:cs="Times New Roman"/>
          </w:rPr>
          <w:delText xml:space="preserve"> the </w:delText>
        </w:r>
      </w:del>
      <w:r w:rsidRPr="005C029F">
        <w:rPr>
          <w:rFonts w:cs="Times New Roman"/>
        </w:rPr>
        <w:t xml:space="preserve">pest consumption by predators </w:t>
      </w:r>
      <w:r w:rsidR="005723B1" w:rsidRPr="005C029F">
        <w:rPr>
          <w:rFonts w:cs="Times New Roman"/>
        </w:rPr>
        <w:fldChar w:fldCharType="begin">
          <w:fldData xml:space="preserve">PEVuZE5vdGU+PENpdGU+PEF1dGhvcj5LdXVzazwvQXV0aG9yPjxZZWFyPjIwMTI8L1llYXI+PFJl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</w:fldData>
        </w:fldChar>
      </w:r>
      <w:r w:rsidR="002D78D0">
        <w:rPr>
          <w:rFonts w:cs="Times New Roman"/>
        </w:rPr>
        <w:instrText xml:space="preserve"> ADDIN EN.CITE </w:instrText>
      </w:r>
      <w:r w:rsidR="002D78D0">
        <w:rPr>
          <w:rFonts w:cs="Times New Roman"/>
        </w:rPr>
        <w:fldChar w:fldCharType="begin">
          <w:fldData xml:space="preserve">PEVuZE5vdGU+PENpdGU+PEF1dGhvcj5LdXVzazwvQXV0aG9yPjxZZWFyPjIwMTI8L1llYXI+PFJl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(Wise</w:t>
      </w:r>
      <w:r w:rsidR="002D78D0" w:rsidRPr="002D78D0">
        <w:rPr>
          <w:rFonts w:cs="Times New Roman"/>
          <w:i/>
          <w:noProof/>
        </w:rPr>
        <w:t xml:space="preserve"> et al.</w:t>
      </w:r>
      <w:r w:rsidR="002D78D0">
        <w:rPr>
          <w:rFonts w:cs="Times New Roman"/>
          <w:noProof/>
        </w:rPr>
        <w:t>, 2006; Kuusk and Ekbom, 2012; Roubinet</w:t>
      </w:r>
      <w:r w:rsidR="002D78D0" w:rsidRPr="002D78D0">
        <w:rPr>
          <w:rFonts w:cs="Times New Roman"/>
          <w:i/>
          <w:noProof/>
        </w:rPr>
        <w:t xml:space="preserve"> et al.</w:t>
      </w:r>
      <w:r w:rsidR="002D78D0">
        <w:rPr>
          <w:rFonts w:cs="Times New Roman"/>
          <w:noProof/>
        </w:rPr>
        <w:t>, 2017; Eitzinger</w:t>
      </w:r>
      <w:r w:rsidR="002D78D0" w:rsidRPr="002D78D0">
        <w:rPr>
          <w:rFonts w:cs="Times New Roman"/>
          <w:i/>
          <w:noProof/>
        </w:rPr>
        <w:t xml:space="preserve"> et al.</w:t>
      </w:r>
      <w:r w:rsidR="002D78D0">
        <w:rPr>
          <w:rFonts w:cs="Times New Roman"/>
          <w:noProof/>
        </w:rPr>
        <w:t>, 2019)</w:t>
      </w:r>
      <w:r w:rsidR="005723B1" w:rsidRPr="005C029F">
        <w:rPr>
          <w:rFonts w:cs="Times New Roman"/>
        </w:rPr>
        <w:fldChar w:fldCharType="end"/>
      </w:r>
      <w:r w:rsidRPr="005C029F">
        <w:rPr>
          <w:rFonts w:cs="Times New Roman"/>
        </w:rPr>
        <w:t xml:space="preserve">. </w:t>
      </w:r>
      <w:r w:rsidR="00D03608">
        <w:rPr>
          <w:rFonts w:cs="Times New Roman"/>
        </w:rPr>
        <w:t xml:space="preserve"> </w:t>
      </w:r>
      <w:r w:rsidRPr="005C029F">
        <w:rPr>
          <w:rFonts w:cs="Times New Roman"/>
        </w:rPr>
        <w:t xml:space="preserve">Lastly, </w:t>
      </w:r>
      <w:del w:id="345" w:author="Gen-Chang Hsu" w:date="2024-08-24T22:22:00Z" w16du:dateUtc="2024-08-25T02:22:00Z">
        <w:r w:rsidRPr="005C029F" w:rsidDel="00DA0B46">
          <w:rPr>
            <w:rFonts w:cs="Times New Roman"/>
          </w:rPr>
          <w:delText xml:space="preserve">we should examine how surrounding vegetation (e.g., forest cover) affects the diet composition of generalist predators. </w:delText>
        </w:r>
        <w:r w:rsidR="00D03608" w:rsidDel="00DA0B46">
          <w:rPr>
            <w:rFonts w:cs="Times New Roman"/>
          </w:rPr>
          <w:delText xml:space="preserve"> </w:delText>
        </w:r>
        <w:r w:rsidRPr="005C029F" w:rsidDel="00DA0B46">
          <w:rPr>
            <w:rFonts w:cs="Times New Roman"/>
          </w:rPr>
          <w:delText xml:space="preserve">While </w:delText>
        </w:r>
      </w:del>
      <w:r w:rsidRPr="005C029F">
        <w:rPr>
          <w:rFonts w:cs="Times New Roman"/>
        </w:rPr>
        <w:t xml:space="preserve">surrounding vegetation </w:t>
      </w:r>
      <w:ins w:id="346" w:author="Gen-Chang Hsu" w:date="2024-08-24T22:21:00Z" w16du:dateUtc="2024-08-25T02:21:00Z">
        <w:r w:rsidR="00DA0B46">
          <w:rPr>
            <w:rFonts w:cs="Times New Roman"/>
          </w:rPr>
          <w:t xml:space="preserve">can </w:t>
        </w:r>
      </w:ins>
      <w:del w:id="347" w:author="Gen-Chang Hsu" w:date="2024-08-24T22:21:00Z" w16du:dateUtc="2024-08-25T02:21:00Z">
        <w:r w:rsidRPr="005C029F" w:rsidDel="00DA0B46">
          <w:rPr>
            <w:rFonts w:cs="Times New Roman"/>
          </w:rPr>
          <w:delText xml:space="preserve">reportedly </w:delText>
        </w:r>
      </w:del>
      <w:r w:rsidRPr="005C029F">
        <w:rPr>
          <w:rFonts w:cs="Times New Roman"/>
        </w:rPr>
        <w:t>affect</w:t>
      </w:r>
      <w:del w:id="348" w:author="Gen-Chang Hsu" w:date="2024-08-24T22:21:00Z" w16du:dateUtc="2024-08-25T02:21:00Z">
        <w:r w:rsidRPr="005C029F" w:rsidDel="00DA0B46">
          <w:rPr>
            <w:rFonts w:cs="Times New Roman"/>
          </w:rPr>
          <w:delText>ed</w:delText>
        </w:r>
      </w:del>
      <w:r w:rsidRPr="005C029F">
        <w:rPr>
          <w:rFonts w:cs="Times New Roman"/>
        </w:rPr>
        <w:t xml:space="preserve"> arthropod diversity and predator-prey interactions in </w:t>
      </w:r>
      <w:r w:rsidRPr="005750A6">
        <w:rPr>
          <w:rFonts w:cs="Times New Roman"/>
        </w:rPr>
        <w:t>agro-ecosystems</w:t>
      </w:r>
      <w:r w:rsidRPr="005C029F">
        <w:rPr>
          <w:rFonts w:cs="Times New Roman"/>
        </w:rPr>
        <w:t xml:space="preserve"> </w:t>
      </w:r>
      <w:r w:rsidR="005723B1" w:rsidRPr="005C029F">
        <w:rPr>
          <w:rFonts w:cs="Times New Roman"/>
        </w:rPr>
        <w:fldChar w:fldCharType="begin">
          <w:fldData xml:space="preserve">PEVuZE5vdGU+PENpdGU+PEF1dGhvcj5EaWVobDwvQXV0aG9yPjxZZWFyPjIwMTM8L1llYXI+PFJl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</w:fldData>
        </w:fldChar>
      </w:r>
      <w:r w:rsidR="002D78D0">
        <w:rPr>
          <w:rFonts w:cs="Times New Roman"/>
        </w:rPr>
        <w:instrText xml:space="preserve"> ADDIN EN.CITE </w:instrText>
      </w:r>
      <w:r w:rsidR="002D78D0">
        <w:rPr>
          <w:rFonts w:cs="Times New Roman"/>
        </w:rPr>
        <w:fldChar w:fldCharType="begin">
          <w:fldData xml:space="preserve">PEVuZE5vdGU+PENpdGU+PEF1dGhvcj5EaWVobDwvQXV0aG9yPjxZZWFyPjIwMTM8L1llYXI+PFJl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(Altieri and Letourneau, 1982; Altieri, 1999; Barbosa and Castellanos, 2005; Diehl</w:t>
      </w:r>
      <w:r w:rsidR="002D78D0" w:rsidRPr="002D78D0">
        <w:rPr>
          <w:rFonts w:cs="Times New Roman"/>
          <w:i/>
          <w:noProof/>
        </w:rPr>
        <w:t xml:space="preserve"> et al.</w:t>
      </w:r>
      <w:r w:rsidR="002D78D0">
        <w:rPr>
          <w:rFonts w:cs="Times New Roman"/>
          <w:noProof/>
        </w:rPr>
        <w:t>, 2013; Lichtenberg</w:t>
      </w:r>
      <w:r w:rsidR="002D78D0" w:rsidRPr="002D78D0">
        <w:rPr>
          <w:rFonts w:cs="Times New Roman"/>
          <w:i/>
          <w:noProof/>
        </w:rPr>
        <w:t xml:space="preserve"> et al.</w:t>
      </w:r>
      <w:r w:rsidR="002D78D0">
        <w:rPr>
          <w:rFonts w:cs="Times New Roman"/>
          <w:noProof/>
        </w:rPr>
        <w:t>, 2017)</w:t>
      </w:r>
      <w:r w:rsidR="005723B1" w:rsidRPr="005C029F">
        <w:rPr>
          <w:rFonts w:cs="Times New Roman"/>
        </w:rPr>
        <w:fldChar w:fldCharType="end"/>
      </w:r>
      <w:ins w:id="349" w:author="Gen-Chang Hsu" w:date="2024-08-24T22:22:00Z" w16du:dateUtc="2024-08-25T02:22:00Z">
        <w:r w:rsidR="00DA0B46">
          <w:rPr>
            <w:rFonts w:cs="Times New Roman"/>
          </w:rPr>
          <w:t>. However,</w:t>
        </w:r>
      </w:ins>
      <w:del w:id="350" w:author="Gen-Chang Hsu" w:date="2024-08-24T22:22:00Z" w16du:dateUtc="2024-08-25T02:22:00Z">
        <w:r w:rsidRPr="005C029F" w:rsidDel="00DA0B46">
          <w:rPr>
            <w:rFonts w:cs="Times New Roman"/>
          </w:rPr>
          <w:delText>,</w:delText>
        </w:r>
      </w:del>
      <w:r w:rsidRPr="005C029F">
        <w:rPr>
          <w:rFonts w:cs="Times New Roman"/>
        </w:rPr>
        <w:t xml:space="preserve"> its effect on predators’ diet</w:t>
      </w:r>
      <w:ins w:id="351" w:author="Gen-Chang Hsu" w:date="2024-08-24T22:21:00Z" w16du:dateUtc="2024-08-25T02:21:00Z">
        <w:r w:rsidR="00DA0B46">
          <w:rPr>
            <w:rFonts w:cs="Times New Roman"/>
          </w:rPr>
          <w:t>s</w:t>
        </w:r>
      </w:ins>
      <w:del w:id="352" w:author="Gen-Chang Hsu" w:date="2024-08-24T22:21:00Z" w16du:dateUtc="2024-08-25T02:21:00Z">
        <w:r w:rsidRPr="005C029F" w:rsidDel="00DA0B46">
          <w:rPr>
            <w:rFonts w:cs="Times New Roman"/>
          </w:rPr>
          <w:delText xml:space="preserve"> composition</w:delText>
        </w:r>
      </w:del>
      <w:r w:rsidRPr="005C029F">
        <w:rPr>
          <w:rFonts w:cs="Times New Roman"/>
        </w:rPr>
        <w:t xml:space="preserve"> is unclear. </w:t>
      </w:r>
      <w:r w:rsidR="00D03608">
        <w:rPr>
          <w:rFonts w:cs="Times New Roman"/>
        </w:rPr>
        <w:t xml:space="preserve"> </w:t>
      </w:r>
      <w:r w:rsidRPr="005C029F">
        <w:rPr>
          <w:rFonts w:cs="Times New Roman"/>
        </w:rPr>
        <w:t xml:space="preserve">Understanding this </w:t>
      </w:r>
      <w:r w:rsidRPr="005C029F">
        <w:rPr>
          <w:rFonts w:cs="Times New Roman"/>
        </w:rPr>
        <w:lastRenderedPageBreak/>
        <w:t xml:space="preserve">will provide insights for managing </w:t>
      </w:r>
      <w:r w:rsidR="00A51AA7">
        <w:rPr>
          <w:rFonts w:cs="Times New Roman"/>
        </w:rPr>
        <w:t xml:space="preserve">the </w:t>
      </w:r>
      <w:r w:rsidRPr="005C029F">
        <w:rPr>
          <w:rFonts w:cs="Times New Roman"/>
        </w:rPr>
        <w:t>agricultural landscape and promoting biocontrol services by generalist predators.</w:t>
      </w:r>
      <w:commentRangeEnd w:id="237"/>
      <w:r w:rsidR="004E4B71">
        <w:rPr>
          <w:rStyle w:val="CommentReference"/>
        </w:rPr>
        <w:commentReference w:id="237"/>
      </w:r>
    </w:p>
    <w:p w14:paraId="5F8D2BE7" w14:textId="332B33AB" w:rsidR="005B0566" w:rsidRPr="005C029F" w:rsidRDefault="00DD4E15" w:rsidP="0007115E">
      <w:pPr>
        <w:spacing w:after="0" w:line="480" w:lineRule="auto"/>
        <w:jc w:val="left"/>
        <w:rPr>
          <w:rFonts w:cs="Times New Roman"/>
        </w:rPr>
      </w:pPr>
      <w:r w:rsidRPr="005C029F">
        <w:rPr>
          <w:rFonts w:cs="Times New Roman"/>
        </w:rPr>
        <w:tab/>
        <w:t>To address the</w:t>
      </w:r>
      <w:r w:rsidR="00F3531D">
        <w:rPr>
          <w:rFonts w:cs="Times New Roman"/>
        </w:rPr>
        <w:t xml:space="preserve">se </w:t>
      </w:r>
      <w:r w:rsidR="00D03608">
        <w:rPr>
          <w:rFonts w:cs="Times New Roman"/>
        </w:rPr>
        <w:t>three</w:t>
      </w:r>
      <w:r w:rsidRPr="005C029F">
        <w:rPr>
          <w:rFonts w:cs="Times New Roman"/>
        </w:rPr>
        <w:t xml:space="preserve"> knowledge gaps, this study aim</w:t>
      </w:r>
      <w:r w:rsidR="00F3531D">
        <w:rPr>
          <w:rFonts w:cs="Times New Roman"/>
        </w:rPr>
        <w:t>ed</w:t>
      </w:r>
      <w:r w:rsidRPr="005C029F">
        <w:rPr>
          <w:rFonts w:cs="Times New Roman"/>
        </w:rPr>
        <w:t xml:space="preserve"> to 1) quantify the diet composition of generalist predators, 2) examine the</w:t>
      </w:r>
      <w:r w:rsidR="00F3531D">
        <w:rPr>
          <w:rFonts w:cs="Times New Roman"/>
        </w:rPr>
        <w:t xml:space="preserve"> consistency of</w:t>
      </w:r>
      <w:r w:rsidRPr="005C029F">
        <w:rPr>
          <w:rFonts w:cs="Times New Roman"/>
        </w:rPr>
        <w:t xml:space="preserve"> predator</w:t>
      </w:r>
      <w:r w:rsidR="00F3531D">
        <w:rPr>
          <w:rFonts w:cs="Times New Roman"/>
        </w:rPr>
        <w:t xml:space="preserve">s </w:t>
      </w:r>
      <w:r w:rsidRPr="005C029F">
        <w:rPr>
          <w:rFonts w:cs="Times New Roman"/>
        </w:rPr>
        <w:t xml:space="preserve">in pest consumption over years, and 3) investigate how </w:t>
      </w:r>
      <w:del w:id="353" w:author="Gen-Chang Hsu" w:date="2024-08-23T20:39:00Z" w16du:dateUtc="2024-08-24T00:39:00Z">
        <w:r w:rsidRPr="005C029F" w:rsidDel="00972B7C">
          <w:rPr>
            <w:rFonts w:cs="Times New Roman"/>
          </w:rPr>
          <w:delText xml:space="preserve">abiotic and biotic </w:delText>
        </w:r>
      </w:del>
      <w:ins w:id="354" w:author="Gen-Chang Hsu" w:date="2024-08-23T20:40:00Z" w16du:dateUtc="2024-08-24T00:40:00Z">
        <w:r w:rsidR="00972B7C">
          <w:rPr>
            <w:rFonts w:cs="Times New Roman"/>
          </w:rPr>
          <w:t>various factors such as farming practice, surrounding vegetation, and prey abundance</w:t>
        </w:r>
        <w:r w:rsidR="00972B7C" w:rsidRPr="005C029F" w:rsidDel="00972B7C">
          <w:rPr>
            <w:rFonts w:cs="Times New Roman"/>
          </w:rPr>
          <w:t xml:space="preserve"> </w:t>
        </w:r>
      </w:ins>
      <w:del w:id="355" w:author="Gen-Chang Hsu" w:date="2024-08-23T20:40:00Z" w16du:dateUtc="2024-08-24T00:40:00Z">
        <w:r w:rsidRPr="005C029F" w:rsidDel="00972B7C">
          <w:rPr>
            <w:rFonts w:cs="Times New Roman"/>
          </w:rPr>
          <w:delText xml:space="preserve">factors </w:delText>
        </w:r>
      </w:del>
      <w:r w:rsidR="00032F49">
        <w:rPr>
          <w:rFonts w:cs="Times New Roman"/>
        </w:rPr>
        <w:t xml:space="preserve">may </w:t>
      </w:r>
      <w:r w:rsidRPr="005C029F">
        <w:rPr>
          <w:rFonts w:cs="Times New Roman"/>
        </w:rPr>
        <w:t>affect the</w:t>
      </w:r>
      <w:r w:rsidR="00F3531D">
        <w:rPr>
          <w:rFonts w:cs="Times New Roman"/>
        </w:rPr>
        <w:t xml:space="preserve"> </w:t>
      </w:r>
      <w:del w:id="356" w:author="Gen-Chang Hsu" w:date="2024-08-23T20:40:00Z" w16du:dateUtc="2024-08-24T00:40:00Z">
        <w:r w:rsidRPr="005C029F" w:rsidDel="00F917BB">
          <w:rPr>
            <w:rFonts w:cs="Times New Roman"/>
          </w:rPr>
          <w:delText>diet composition</w:delText>
        </w:r>
      </w:del>
      <w:ins w:id="357" w:author="Gen-Chang Hsu" w:date="2024-08-23T20:40:00Z" w16du:dateUtc="2024-08-24T00:40:00Z">
        <w:r w:rsidR="00F917BB">
          <w:rPr>
            <w:rFonts w:cs="Times New Roman"/>
          </w:rPr>
          <w:t>pest consumption</w:t>
        </w:r>
      </w:ins>
      <w:del w:id="358" w:author="Gen-Chang Hsu" w:date="2024-08-23T20:40:00Z" w16du:dateUtc="2024-08-24T00:40:00Z">
        <w:r w:rsidR="00F3531D" w:rsidDel="00F917BB">
          <w:rPr>
            <w:rFonts w:cs="Times New Roman"/>
          </w:rPr>
          <w:delText xml:space="preserve"> of</w:delText>
        </w:r>
      </w:del>
      <w:ins w:id="359" w:author="Gen-Chang Hsu" w:date="2024-08-23T20:40:00Z" w16du:dateUtc="2024-08-24T00:40:00Z">
        <w:r w:rsidR="00F917BB">
          <w:rPr>
            <w:rFonts w:cs="Times New Roman"/>
          </w:rPr>
          <w:t xml:space="preserve"> by</w:t>
        </w:r>
      </w:ins>
      <w:r w:rsidR="00F3531D">
        <w:rPr>
          <w:rFonts w:cs="Times New Roman"/>
        </w:rPr>
        <w:t xml:space="preserve"> these predators</w:t>
      </w:r>
      <w:r w:rsidRPr="005C029F">
        <w:rPr>
          <w:rFonts w:cs="Times New Roman"/>
        </w:rPr>
        <w:t xml:space="preserve">.  Filling these gaps will provide insights for applying generalist predators in biocontrol programs. </w:t>
      </w:r>
      <w:r w:rsidR="00D03608">
        <w:rPr>
          <w:rFonts w:cs="Times New Roman"/>
        </w:rPr>
        <w:t xml:space="preserve"> </w:t>
      </w:r>
      <w:r w:rsidRPr="005C029F">
        <w:rPr>
          <w:rFonts w:cs="Times New Roman"/>
        </w:rPr>
        <w:t xml:space="preserve">Specifically, </w:t>
      </w:r>
      <w:del w:id="360" w:author="Gen-Chang Hsu" w:date="2024-08-24T12:16:00Z" w16du:dateUtc="2024-08-24T16:16:00Z">
        <w:r w:rsidRPr="005C029F" w:rsidDel="00091980">
          <w:rPr>
            <w:rFonts w:cs="Times New Roman"/>
          </w:rPr>
          <w:delText>this study</w:delText>
        </w:r>
      </w:del>
      <w:ins w:id="361" w:author="Gen-Chang Hsu" w:date="2024-08-24T12:16:00Z" w16du:dateUtc="2024-08-24T16:16:00Z">
        <w:r w:rsidR="00091980">
          <w:rPr>
            <w:rFonts w:cs="Times New Roman"/>
          </w:rPr>
          <w:t>we</w:t>
        </w:r>
      </w:ins>
      <w:r w:rsidRPr="005C029F">
        <w:rPr>
          <w:rFonts w:cs="Times New Roman"/>
        </w:rPr>
        <w:t xml:space="preserve"> sampled arthropod prey and generalist arthropod predators (GAPs) in sub-tropical organic and conventional rice farms over</w:t>
      </w:r>
      <w:r w:rsidR="00F3531D">
        <w:rPr>
          <w:rFonts w:cs="Times New Roman"/>
        </w:rPr>
        <w:t xml:space="preserve"> the</w:t>
      </w:r>
      <w:r w:rsidRPr="005C029F">
        <w:rPr>
          <w:rFonts w:cs="Times New Roman"/>
        </w:rPr>
        <w:t xml:space="preserve"> rice growth season (seedling, tillering, flowering, and ripening stages) in </w:t>
      </w:r>
      <w:r w:rsidR="00032F49">
        <w:rPr>
          <w:rFonts w:cs="Times New Roman"/>
        </w:rPr>
        <w:t xml:space="preserve">central </w:t>
      </w:r>
      <w:r w:rsidRPr="005C029F">
        <w:rPr>
          <w:rFonts w:cs="Times New Roman"/>
        </w:rPr>
        <w:t>Taiwan from 2017 to 2019</w:t>
      </w:r>
      <w:r w:rsidR="00032F49">
        <w:rPr>
          <w:rFonts w:cs="Times New Roman"/>
        </w:rPr>
        <w:t xml:space="preserve">, and </w:t>
      </w:r>
      <w:r w:rsidRPr="005C029F">
        <w:rPr>
          <w:rFonts w:cs="Times New Roman"/>
        </w:rPr>
        <w:t>quantif</w:t>
      </w:r>
      <w:r w:rsidR="00032F49">
        <w:rPr>
          <w:rFonts w:cs="Times New Roman"/>
        </w:rPr>
        <w:t>ied</w:t>
      </w:r>
      <w:r w:rsidRPr="005C029F">
        <w:rPr>
          <w:rFonts w:cs="Times New Roman"/>
        </w:rPr>
        <w:t xml:space="preserve"> the diet composition of GAPs (ladybeetles and spiders) at each rice stage using stable isotope analysis (δ</w:t>
      </w:r>
      <w:r w:rsidRPr="005C029F">
        <w:rPr>
          <w:rFonts w:cs="Times New Roman"/>
          <w:vertAlign w:val="superscript"/>
        </w:rPr>
        <w:t>13</w:t>
      </w:r>
      <w:r w:rsidRPr="005C029F">
        <w:rPr>
          <w:rFonts w:cs="Times New Roman"/>
        </w:rPr>
        <w:t>C and δ</w:t>
      </w:r>
      <w:r w:rsidRPr="005C029F">
        <w:rPr>
          <w:rFonts w:cs="Times New Roman"/>
          <w:vertAlign w:val="superscript"/>
        </w:rPr>
        <w:t>15</w:t>
      </w:r>
      <w:r w:rsidRPr="005C029F">
        <w:rPr>
          <w:rFonts w:cs="Times New Roman"/>
        </w:rPr>
        <w:t>N)</w:t>
      </w:r>
      <w:r w:rsidR="00032F49">
        <w:rPr>
          <w:rFonts w:cs="Times New Roman"/>
        </w:rPr>
        <w:t xml:space="preserve">.  </w:t>
      </w:r>
      <w:commentRangeStart w:id="362"/>
      <w:ins w:id="363" w:author="Gen-Chang Hsu" w:date="2024-08-23T23:51:00Z" w16du:dateUtc="2024-08-24T03:51:00Z">
        <w:r w:rsidR="000F71E2" w:rsidRPr="005C029F">
          <w:rPr>
            <w:rFonts w:cs="Times New Roman"/>
          </w:rPr>
          <w:t>Stable isotope analysis has been widely applied in</w:t>
        </w:r>
        <w:r w:rsidR="000F71E2">
          <w:rPr>
            <w:rFonts w:cs="Times New Roman"/>
          </w:rPr>
          <w:t xml:space="preserve"> </w:t>
        </w:r>
        <w:r w:rsidR="000F71E2" w:rsidRPr="005C029F">
          <w:rPr>
            <w:rFonts w:cs="Times New Roman"/>
          </w:rPr>
          <w:t xml:space="preserve">trophic </w:t>
        </w:r>
        <w:r w:rsidR="000F71E2">
          <w:rPr>
            <w:rFonts w:cs="Times New Roman"/>
          </w:rPr>
          <w:t>ecology to</w:t>
        </w:r>
        <w:r w:rsidR="000F71E2" w:rsidRPr="005C029F">
          <w:rPr>
            <w:rFonts w:cs="Times New Roman"/>
          </w:rPr>
          <w:t xml:space="preserve"> estimate the proportion</w:t>
        </w:r>
        <w:r w:rsidR="000F71E2">
          <w:rPr>
            <w:rFonts w:cs="Times New Roman"/>
          </w:rPr>
          <w:t>al</w:t>
        </w:r>
        <w:r w:rsidR="000F71E2" w:rsidRPr="005C029F">
          <w:rPr>
            <w:rFonts w:cs="Times New Roman"/>
          </w:rPr>
          <w:t xml:space="preserve"> contribution</w:t>
        </w:r>
        <w:r w:rsidR="000F71E2">
          <w:rPr>
            <w:rFonts w:cs="Times New Roman"/>
          </w:rPr>
          <w:t xml:space="preserve"> </w:t>
        </w:r>
        <w:r w:rsidR="000F71E2" w:rsidRPr="005C029F">
          <w:rPr>
            <w:rFonts w:cs="Times New Roman"/>
          </w:rPr>
          <w:t xml:space="preserve">of different prey sources to </w:t>
        </w:r>
        <w:r w:rsidR="000F71E2">
          <w:rPr>
            <w:rFonts w:cs="Times New Roman"/>
          </w:rPr>
          <w:t>the</w:t>
        </w:r>
        <w:r w:rsidR="000F71E2" w:rsidRPr="005C029F">
          <w:rPr>
            <w:rFonts w:cs="Times New Roman"/>
          </w:rPr>
          <w:t xml:space="preserve"> </w:t>
        </w:r>
        <w:r w:rsidR="000F71E2">
          <w:rPr>
            <w:rFonts w:cs="Times New Roman"/>
          </w:rPr>
          <w:t xml:space="preserve">total </w:t>
        </w:r>
        <w:r w:rsidR="000F71E2" w:rsidRPr="005C029F">
          <w:rPr>
            <w:rFonts w:cs="Times New Roman"/>
          </w:rPr>
          <w:t>diet</w:t>
        </w:r>
        <w:r w:rsidR="000F71E2">
          <w:rPr>
            <w:rFonts w:cs="Times New Roman"/>
          </w:rPr>
          <w:t xml:space="preserve">s of predator individuals within a species or a trophic group </w:t>
        </w:r>
        <w:r w:rsidR="000F71E2" w:rsidRPr="005C029F">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
</w:fldData>
          </w:fldChar>
        </w:r>
        <w:r w:rsidR="000F71E2">
          <w:rPr>
            <w:rFonts w:cs="Times New Roman"/>
          </w:rPr>
          <w:instrText xml:space="preserve"> ADDIN EN.CITE </w:instrText>
        </w:r>
        <w:r w:rsidR="000F71E2">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
</w:fldData>
          </w:fldChar>
        </w:r>
        <w:r w:rsidR="000F71E2">
          <w:rPr>
            <w:rFonts w:cs="Times New Roman"/>
          </w:rPr>
          <w:instrText xml:space="preserve"> ADDIN EN.CITE.DATA </w:instrText>
        </w:r>
        <w:r w:rsidR="000F71E2">
          <w:rPr>
            <w:rFonts w:cs="Times New Roman"/>
          </w:rPr>
        </w:r>
        <w:r w:rsidR="000F71E2">
          <w:rPr>
            <w:rFonts w:cs="Times New Roman"/>
          </w:rPr>
          <w:fldChar w:fldCharType="end"/>
        </w:r>
        <w:r w:rsidR="000F71E2" w:rsidRPr="005C029F">
          <w:rPr>
            <w:rFonts w:cs="Times New Roman"/>
          </w:rPr>
        </w:r>
        <w:r w:rsidR="000F71E2" w:rsidRPr="005C029F">
          <w:rPr>
            <w:rFonts w:cs="Times New Roman"/>
          </w:rPr>
          <w:fldChar w:fldCharType="separate"/>
        </w:r>
        <w:r w:rsidR="000F71E2">
          <w:rPr>
            <w:rFonts w:cs="Times New Roman"/>
            <w:noProof/>
          </w:rPr>
          <w:t>(Post, 2002; Boecklen</w:t>
        </w:r>
        <w:r w:rsidR="000F71E2" w:rsidRPr="002D78D0">
          <w:rPr>
            <w:rFonts w:cs="Times New Roman"/>
            <w:i/>
            <w:noProof/>
          </w:rPr>
          <w:t xml:space="preserve"> et al.</w:t>
        </w:r>
        <w:r w:rsidR="000F71E2">
          <w:rPr>
            <w:rFonts w:cs="Times New Roman"/>
            <w:noProof/>
          </w:rPr>
          <w:t>, 2011; Layman</w:t>
        </w:r>
        <w:r w:rsidR="000F71E2" w:rsidRPr="002D78D0">
          <w:rPr>
            <w:rFonts w:cs="Times New Roman"/>
            <w:i/>
            <w:noProof/>
          </w:rPr>
          <w:t xml:space="preserve"> et al.</w:t>
        </w:r>
        <w:r w:rsidR="000F71E2">
          <w:rPr>
            <w:rFonts w:cs="Times New Roman"/>
            <w:noProof/>
          </w:rPr>
          <w:t>, 2012)</w:t>
        </w:r>
        <w:r w:rsidR="000F71E2" w:rsidRPr="005C029F">
          <w:rPr>
            <w:rFonts w:cs="Times New Roman"/>
          </w:rPr>
          <w:fldChar w:fldCharType="end"/>
        </w:r>
        <w:r w:rsidR="000F71E2" w:rsidRPr="005C029F">
          <w:rPr>
            <w:rFonts w:cs="Times New Roman"/>
          </w:rPr>
          <w:t xml:space="preserve">. </w:t>
        </w:r>
        <w:r w:rsidR="000F71E2">
          <w:rPr>
            <w:rFonts w:cs="Times New Roman"/>
          </w:rPr>
          <w:t xml:space="preserve"> Compared to </w:t>
        </w:r>
        <w:r w:rsidR="000F71E2" w:rsidRPr="005C029F">
          <w:rPr>
            <w:rFonts w:cs="Times New Roman"/>
          </w:rPr>
          <w:t>“snap-shot” techniques</w:t>
        </w:r>
        <w:r w:rsidR="000F71E2">
          <w:rPr>
            <w:rFonts w:cs="Times New Roman"/>
          </w:rPr>
          <w:t xml:space="preserve"> (e.g., </w:t>
        </w:r>
        <w:r w:rsidR="000F71E2" w:rsidRPr="005C029F">
          <w:rPr>
            <w:rFonts w:cs="Times New Roman"/>
          </w:rPr>
          <w:t>field observations and molecular gut content</w:t>
        </w:r>
        <w:r w:rsidR="000F71E2">
          <w:rPr>
            <w:rFonts w:cs="Times New Roman"/>
          </w:rPr>
          <w:t xml:space="preserve"> analysis) that provide mainly qualitative information on the presence/absence of prey items in predators’ diets, stable isotope analysis can quantify the proportions of different prey items in predators’ diets integrated over a time period, allowing for better inferences about predator-prey interactions </w:t>
        </w:r>
        <w:r w:rsidR="000F71E2" w:rsidRPr="005C029F">
          <w:rPr>
            <w:rFonts w:cs="Times New Roman"/>
          </w:rPr>
          <w:fldChar w:fldCharType="begin"/>
        </w:r>
        <w:r w:rsidR="000F71E2">
          <w:rPr>
            <w:rFonts w:cs="Times New Roman"/>
          </w:rPr>
          <w:instrText xml:space="preserve"> ADDIN EN.CITE &lt;EndNote&gt;&lt;Cite&gt;&lt;Author&gt;Newton&lt;/Author&gt;&lt;Year&gt;2016&lt;/Year&gt;&lt;RecNum&gt;42&lt;/RecNum&gt;&lt;DisplayText&gt;(Newton, 2016)&lt;/DisplayText&gt;&lt;record&gt;&lt;rec-number&gt;42&lt;/rec-number&gt;&lt;foreign-keys&gt;&lt;key app="EN" db-id="2vstfap51s9ztmea0af5fa9f5v90srreddde" timestamp="1620577757"&gt;42&lt;/key&gt;&lt;/foreign-keys&gt;&lt;ref-type name="Journal Article"&gt;17&lt;/ref-type&gt;&lt;contributors&gt;&lt;authors&gt;&lt;author&gt;Newton, Jason&lt;/author&gt;&lt;/authors&gt;&lt;/contributors&gt;&lt;titles&gt;&lt;title&gt;Stable isotopes as tools in ecological research&lt;/title&gt;&lt;secondary-title&gt;eLS&lt;/secondary-title&gt;&lt;/titles&gt;&lt;periodical&gt;&lt;full-title&gt;eLS&lt;/full-title&gt;&lt;/periodical&gt;&lt;pages&gt;1-8&lt;/pages&gt;&lt;dates&gt;&lt;year&gt;2016&lt;/year&gt;&lt;/dates&gt;&lt;urls&gt;&lt;/urls&gt;&lt;/record&gt;&lt;/Cite&gt;&lt;/EndNote&gt;</w:instrText>
        </w:r>
        <w:r w:rsidR="000F71E2" w:rsidRPr="005C029F">
          <w:rPr>
            <w:rFonts w:cs="Times New Roman"/>
          </w:rPr>
          <w:fldChar w:fldCharType="separate"/>
        </w:r>
        <w:r w:rsidR="000F71E2">
          <w:rPr>
            <w:rFonts w:cs="Times New Roman"/>
            <w:noProof/>
          </w:rPr>
          <w:t>(Newton, 2016)</w:t>
        </w:r>
        <w:r w:rsidR="000F71E2" w:rsidRPr="005C029F">
          <w:rPr>
            <w:rFonts w:cs="Times New Roman"/>
          </w:rPr>
          <w:fldChar w:fldCharType="end"/>
        </w:r>
        <w:r w:rsidR="000F71E2" w:rsidRPr="005C029F">
          <w:rPr>
            <w:rFonts w:cs="Times New Roman"/>
          </w:rPr>
          <w:t>.</w:t>
        </w:r>
      </w:ins>
      <w:commentRangeEnd w:id="362"/>
      <w:ins w:id="364" w:author="Gen-Chang Hsu" w:date="2024-08-24T12:25:00Z" w16du:dateUtc="2024-08-24T16:25:00Z">
        <w:r w:rsidR="00A26082">
          <w:rPr>
            <w:rStyle w:val="CommentReference"/>
          </w:rPr>
          <w:commentReference w:id="362"/>
        </w:r>
      </w:ins>
      <w:ins w:id="365" w:author="Gen-Chang Hsu" w:date="2024-08-23T23:52:00Z" w16du:dateUtc="2024-08-24T03:52:00Z">
        <w:r w:rsidR="000F71E2">
          <w:rPr>
            <w:rFonts w:cs="Times New Roman"/>
          </w:rPr>
          <w:t xml:space="preserve"> </w:t>
        </w:r>
      </w:ins>
      <w:ins w:id="366" w:author="Gen-Chang Hsu" w:date="2024-08-23T23:51:00Z" w16du:dateUtc="2024-08-24T03:51:00Z">
        <w:r w:rsidR="000F71E2">
          <w:rPr>
            <w:rFonts w:cs="Times New Roman"/>
          </w:rPr>
          <w:t xml:space="preserve"> </w:t>
        </w:r>
      </w:ins>
      <w:commentRangeStart w:id="367"/>
      <w:commentRangeStart w:id="368"/>
      <w:r w:rsidR="00C3393A">
        <w:rPr>
          <w:rFonts w:cs="Times New Roman"/>
        </w:rPr>
        <w:t xml:space="preserve">Although </w:t>
      </w:r>
      <w:r w:rsidR="00E50A66">
        <w:rPr>
          <w:rFonts w:cs="Times New Roman"/>
        </w:rPr>
        <w:t>GAPs may consume various prey items, w</w:t>
      </w:r>
      <w:r w:rsidR="00032F49">
        <w:rPr>
          <w:rFonts w:cs="Times New Roman"/>
        </w:rPr>
        <w:t xml:space="preserve">e expected that </w:t>
      </w:r>
      <w:r w:rsidR="00E50A66">
        <w:rPr>
          <w:rFonts w:cs="Times New Roman"/>
        </w:rPr>
        <w:t xml:space="preserve">GAPs would </w:t>
      </w:r>
      <w:r w:rsidR="00195459">
        <w:rPr>
          <w:rFonts w:cs="Times New Roman"/>
        </w:rPr>
        <w:t xml:space="preserve">consistently consume a </w:t>
      </w:r>
      <w:r w:rsidR="00AF2A5D">
        <w:rPr>
          <w:rFonts w:cs="Times New Roman"/>
        </w:rPr>
        <w:t>high</w:t>
      </w:r>
      <w:r w:rsidR="00195459">
        <w:rPr>
          <w:rFonts w:cs="Times New Roman"/>
        </w:rPr>
        <w:t xml:space="preserve"> proportion of pests in their diet</w:t>
      </w:r>
      <w:ins w:id="369" w:author="Gen-Chang Hsu" w:date="2024-08-23T23:52:00Z" w16du:dateUtc="2024-08-24T03:52:00Z">
        <w:r w:rsidR="000F71E2">
          <w:rPr>
            <w:rFonts w:cs="Times New Roman"/>
          </w:rPr>
          <w:t>s</w:t>
        </w:r>
      </w:ins>
      <w:r w:rsidR="00195459">
        <w:rPr>
          <w:rFonts w:cs="Times New Roman"/>
        </w:rPr>
        <w:t xml:space="preserve"> </w:t>
      </w:r>
      <w:r w:rsidR="00AF2A5D">
        <w:rPr>
          <w:rFonts w:cs="Times New Roman"/>
        </w:rPr>
        <w:t>at late crop stage</w:t>
      </w:r>
      <w:r w:rsidR="00195459">
        <w:rPr>
          <w:rFonts w:cs="Times New Roman"/>
        </w:rPr>
        <w:t>s</w:t>
      </w:r>
      <w:r w:rsidR="00AF2A5D">
        <w:rPr>
          <w:rFonts w:cs="Times New Roman"/>
        </w:rPr>
        <w:t xml:space="preserve"> (</w:t>
      </w:r>
      <w:r w:rsidR="0014184C">
        <w:rPr>
          <w:rFonts w:cs="Times New Roman"/>
        </w:rPr>
        <w:t>with high</w:t>
      </w:r>
      <w:r w:rsidR="00195459">
        <w:rPr>
          <w:rFonts w:cs="Times New Roman"/>
        </w:rPr>
        <w:t xml:space="preserve"> pest</w:t>
      </w:r>
      <w:r w:rsidR="0014184C">
        <w:rPr>
          <w:rFonts w:cs="Times New Roman"/>
        </w:rPr>
        <w:t xml:space="preserve"> densities</w:t>
      </w:r>
      <w:r w:rsidR="00AF2A5D">
        <w:rPr>
          <w:rFonts w:cs="Times New Roman"/>
        </w:rPr>
        <w:t>)</w:t>
      </w:r>
      <w:r w:rsidR="00CB0679">
        <w:rPr>
          <w:rFonts w:cs="Times New Roman"/>
        </w:rPr>
        <w:t xml:space="preserve"> regardless of years.</w:t>
      </w:r>
      <w:commentRangeEnd w:id="367"/>
      <w:r w:rsidR="008A6708">
        <w:rPr>
          <w:rStyle w:val="CommentReference"/>
        </w:rPr>
        <w:commentReference w:id="367"/>
      </w:r>
      <w:r w:rsidR="00CB0679">
        <w:rPr>
          <w:rFonts w:cs="Times New Roman"/>
        </w:rPr>
        <w:t xml:space="preserve">  We also expected </w:t>
      </w:r>
      <w:ins w:id="370" w:author="Gen-Chang Hsu" w:date="2024-08-24T12:21:00Z" w16du:dateUtc="2024-08-24T16:21:00Z">
        <w:r w:rsidR="000038ED">
          <w:rPr>
            <w:rFonts w:cs="Times New Roman"/>
          </w:rPr>
          <w:t>farming practice, su</w:t>
        </w:r>
      </w:ins>
      <w:ins w:id="371" w:author="Gen-Chang Hsu" w:date="2024-08-24T12:22:00Z" w16du:dateUtc="2024-08-24T16:22:00Z">
        <w:r w:rsidR="000038ED">
          <w:rPr>
            <w:rFonts w:cs="Times New Roman"/>
          </w:rPr>
          <w:t>rrounding vegetation (</w:t>
        </w:r>
      </w:ins>
      <w:ins w:id="372" w:author="Gen-Chang Hsu" w:date="2024-08-24T12:28:00Z" w16du:dateUtc="2024-08-24T16:28:00Z">
        <w:r w:rsidR="00A26082">
          <w:rPr>
            <w:rFonts w:cs="Times New Roman"/>
          </w:rPr>
          <w:t xml:space="preserve">percent </w:t>
        </w:r>
      </w:ins>
      <w:ins w:id="373" w:author="Gen-Chang Hsu" w:date="2024-08-24T12:22:00Z" w16du:dateUtc="2024-08-24T16:22:00Z">
        <w:r w:rsidR="000038ED">
          <w:rPr>
            <w:rFonts w:cs="Times New Roman"/>
          </w:rPr>
          <w:t>forest cover), and the relative abundance of</w:t>
        </w:r>
      </w:ins>
      <w:ins w:id="374" w:author="Gen-Chang Hsu" w:date="2024-08-24T12:28:00Z" w16du:dateUtc="2024-08-24T16:28:00Z">
        <w:r w:rsidR="00A26082">
          <w:rPr>
            <w:rFonts w:cs="Times New Roman"/>
          </w:rPr>
          <w:t xml:space="preserve"> </w:t>
        </w:r>
      </w:ins>
      <w:ins w:id="375" w:author="Gen-Chang Hsu" w:date="2024-08-24T12:29:00Z" w16du:dateUtc="2024-08-24T16:29:00Z">
        <w:r w:rsidR="00A26082">
          <w:rPr>
            <w:rFonts w:cs="Times New Roman"/>
          </w:rPr>
          <w:t>prey</w:t>
        </w:r>
      </w:ins>
      <w:ins w:id="376" w:author="Gen-Chang Hsu" w:date="2024-08-24T12:22:00Z" w16du:dateUtc="2024-08-24T16:22:00Z">
        <w:r w:rsidR="000038ED">
          <w:rPr>
            <w:rFonts w:cs="Times New Roman"/>
          </w:rPr>
          <w:t xml:space="preserve"> to affect </w:t>
        </w:r>
      </w:ins>
      <w:del w:id="377" w:author="Gen-Chang Hsu" w:date="2024-08-23T23:56:00Z" w16du:dateUtc="2024-08-24T03:56:00Z">
        <w:r w:rsidR="00CB0679" w:rsidDel="000F71E2">
          <w:rPr>
            <w:rFonts w:cs="Times New Roman"/>
          </w:rPr>
          <w:delText xml:space="preserve">that </w:delText>
        </w:r>
      </w:del>
      <w:ins w:id="378" w:author="Gen-Chang Hsu" w:date="2024-08-23T23:55:00Z" w16du:dateUtc="2024-08-24T03:55:00Z">
        <w:r w:rsidR="000F71E2">
          <w:rPr>
            <w:rFonts w:cs="Times New Roman"/>
          </w:rPr>
          <w:t xml:space="preserve">pest consumption </w:t>
        </w:r>
      </w:ins>
      <w:del w:id="379" w:author="Gen-Chang Hsu" w:date="2024-08-23T23:55:00Z" w16du:dateUtc="2024-08-24T03:55:00Z">
        <w:r w:rsidR="0007115E" w:rsidDel="000F71E2">
          <w:rPr>
            <w:rFonts w:cs="Times New Roman"/>
          </w:rPr>
          <w:delText xml:space="preserve">the diet composition </w:delText>
        </w:r>
      </w:del>
      <w:ins w:id="380" w:author="Gen-Chang Hsu" w:date="2024-08-23T23:55:00Z" w16du:dateUtc="2024-08-24T03:55:00Z">
        <w:r w:rsidR="000F71E2">
          <w:rPr>
            <w:rFonts w:cs="Times New Roman"/>
          </w:rPr>
          <w:t>by</w:t>
        </w:r>
      </w:ins>
      <w:del w:id="381" w:author="Gen-Chang Hsu" w:date="2024-08-23T23:55:00Z" w16du:dateUtc="2024-08-24T03:55:00Z">
        <w:r w:rsidR="0007115E" w:rsidDel="000F71E2">
          <w:rPr>
            <w:rFonts w:cs="Times New Roman"/>
          </w:rPr>
          <w:delText>of</w:delText>
        </w:r>
      </w:del>
      <w:r w:rsidR="0007115E">
        <w:rPr>
          <w:rFonts w:cs="Times New Roman"/>
        </w:rPr>
        <w:t xml:space="preserve"> GAPs</w:t>
      </w:r>
      <w:del w:id="382" w:author="Gen-Chang Hsu" w:date="2024-08-24T12:22:00Z" w16du:dateUtc="2024-08-24T16:22:00Z">
        <w:r w:rsidR="0007115E" w:rsidDel="000038ED">
          <w:rPr>
            <w:rFonts w:cs="Times New Roman"/>
          </w:rPr>
          <w:delText xml:space="preserve"> </w:delText>
        </w:r>
      </w:del>
      <w:del w:id="383" w:author="Gen-Chang Hsu" w:date="2024-08-23T23:56:00Z" w16du:dateUtc="2024-08-24T03:56:00Z">
        <w:r w:rsidR="0007115E" w:rsidDel="000F71E2">
          <w:rPr>
            <w:rFonts w:cs="Times New Roman"/>
          </w:rPr>
          <w:delText>would be</w:delText>
        </w:r>
      </w:del>
      <w:del w:id="384" w:author="Gen-Chang Hsu" w:date="2024-08-24T12:22:00Z" w16du:dateUtc="2024-08-24T16:22:00Z">
        <w:r w:rsidR="0007115E" w:rsidDel="000038ED">
          <w:rPr>
            <w:rFonts w:cs="Times New Roman"/>
          </w:rPr>
          <w:delText xml:space="preserve"> </w:delText>
        </w:r>
      </w:del>
      <w:del w:id="385" w:author="Gen-Chang Hsu" w:date="2024-08-23T23:57:00Z" w16du:dateUtc="2024-08-24T03:57:00Z">
        <w:r w:rsidR="0007115E" w:rsidDel="000F71E2">
          <w:rPr>
            <w:rFonts w:cs="Times New Roman"/>
          </w:rPr>
          <w:delText>affected by</w:delText>
        </w:r>
        <w:r w:rsidR="00CB0679" w:rsidDel="000F71E2">
          <w:rPr>
            <w:rFonts w:cs="Times New Roman"/>
          </w:rPr>
          <w:delText xml:space="preserve"> </w:delText>
        </w:r>
        <w:r w:rsidRPr="005C029F" w:rsidDel="000F71E2">
          <w:rPr>
            <w:rFonts w:cs="Times New Roman"/>
          </w:rPr>
          <w:delText xml:space="preserve">local </w:delText>
        </w:r>
      </w:del>
      <w:del w:id="386" w:author="Gen-Chang Hsu" w:date="2024-08-23T20:39:00Z" w16du:dateUtc="2024-08-24T00:39:00Z">
        <w:r w:rsidRPr="005C029F" w:rsidDel="00DF26E3">
          <w:rPr>
            <w:rFonts w:cs="Times New Roman"/>
          </w:rPr>
          <w:delText xml:space="preserve">abiotic and biotic </w:delText>
        </w:r>
      </w:del>
      <w:del w:id="387" w:author="Gen-Chang Hsu" w:date="2024-08-23T23:57:00Z" w16du:dateUtc="2024-08-24T03:57:00Z">
        <w:r w:rsidRPr="005C029F" w:rsidDel="000F71E2">
          <w:rPr>
            <w:rFonts w:cs="Times New Roman"/>
          </w:rPr>
          <w:delText xml:space="preserve">factors </w:delText>
        </w:r>
      </w:del>
      <w:del w:id="388" w:author="Gen-Chang Hsu" w:date="2024-08-24T12:22:00Z" w16du:dateUtc="2024-08-24T16:22:00Z">
        <w:r w:rsidRPr="005C029F" w:rsidDel="000038ED">
          <w:rPr>
            <w:rFonts w:cs="Times New Roman"/>
          </w:rPr>
          <w:delText>(e.g., farm type, crop stage, percent forest cover, and the relative abundance of pests in the field)</w:delText>
        </w:r>
      </w:del>
      <w:r w:rsidRPr="005C029F">
        <w:rPr>
          <w:rFonts w:cs="Times New Roman"/>
        </w:rPr>
        <w:t xml:space="preserve">. </w:t>
      </w:r>
      <w:r w:rsidR="000D2070">
        <w:rPr>
          <w:rFonts w:cs="Times New Roman"/>
        </w:rPr>
        <w:t xml:space="preserve"> </w:t>
      </w:r>
      <w:commentRangeEnd w:id="368"/>
      <w:r w:rsidR="000F71E2">
        <w:rPr>
          <w:rStyle w:val="CommentReference"/>
        </w:rPr>
        <w:commentReference w:id="368"/>
      </w:r>
      <w:del w:id="389" w:author="Gen-Chang Hsu" w:date="2024-08-23T23:51:00Z" w16du:dateUtc="2024-08-24T03:51:00Z">
        <w:r w:rsidRPr="005C029F" w:rsidDel="000F71E2">
          <w:rPr>
            <w:rFonts w:cs="Times New Roman"/>
          </w:rPr>
          <w:delText>Stable isotope analysis has been widely applied in</w:delText>
        </w:r>
      </w:del>
      <w:del w:id="390" w:author="Gen-Chang Hsu" w:date="2024-08-23T21:26:00Z" w16du:dateUtc="2024-08-24T01:26:00Z">
        <w:r w:rsidRPr="005C029F" w:rsidDel="00070465">
          <w:rPr>
            <w:rFonts w:cs="Times New Roman"/>
          </w:rPr>
          <w:delText xml:space="preserve"> ecolog</w:delText>
        </w:r>
        <w:r w:rsidR="000D2070" w:rsidDel="00070465">
          <w:rPr>
            <w:rFonts w:cs="Times New Roman"/>
          </w:rPr>
          <w:delText xml:space="preserve">y </w:delText>
        </w:r>
        <w:r w:rsidRPr="005C029F" w:rsidDel="00070465">
          <w:rPr>
            <w:rFonts w:cs="Times New Roman"/>
          </w:rPr>
          <w:delText xml:space="preserve">to infer predator-prey </w:delText>
        </w:r>
      </w:del>
      <w:del w:id="391" w:author="Gen-Chang Hsu" w:date="2024-08-23T23:51:00Z" w16du:dateUtc="2024-08-24T03:51:00Z">
        <w:r w:rsidRPr="005C029F" w:rsidDel="000F71E2">
          <w:rPr>
            <w:rFonts w:cs="Times New Roman"/>
          </w:rPr>
          <w:delText xml:space="preserve">trophic </w:delText>
        </w:r>
      </w:del>
      <w:del w:id="392" w:author="Gen-Chang Hsu" w:date="2024-08-23T21:26:00Z" w16du:dateUtc="2024-08-24T01:26:00Z">
        <w:r w:rsidRPr="005C029F" w:rsidDel="00070465">
          <w:rPr>
            <w:rFonts w:cs="Times New Roman"/>
          </w:rPr>
          <w:delText>interactions and</w:delText>
        </w:r>
      </w:del>
      <w:del w:id="393" w:author="Gen-Chang Hsu" w:date="2024-08-23T23:51:00Z" w16du:dateUtc="2024-08-24T03:51:00Z">
        <w:r w:rsidRPr="005C029F" w:rsidDel="000F71E2">
          <w:rPr>
            <w:rFonts w:cs="Times New Roman"/>
          </w:rPr>
          <w:delText xml:space="preserve"> estimate the proportion</w:delText>
        </w:r>
        <w:r w:rsidR="00CD063F" w:rsidDel="000F71E2">
          <w:rPr>
            <w:rFonts w:cs="Times New Roman"/>
          </w:rPr>
          <w:delText>al</w:delText>
        </w:r>
        <w:r w:rsidRPr="005C029F" w:rsidDel="000F71E2">
          <w:rPr>
            <w:rFonts w:cs="Times New Roman"/>
          </w:rPr>
          <w:delText xml:space="preserve"> contribution</w:delText>
        </w:r>
      </w:del>
      <w:del w:id="394" w:author="Gen-Chang Hsu" w:date="2024-08-19T22:36:00Z" w16du:dateUtc="2024-08-20T02:36:00Z">
        <w:r w:rsidRPr="005C029F" w:rsidDel="00B35271">
          <w:rPr>
            <w:rFonts w:cs="Times New Roman"/>
          </w:rPr>
          <w:delText xml:space="preserve"> </w:delText>
        </w:r>
      </w:del>
      <w:del w:id="395" w:author="Gen-Chang Hsu" w:date="2024-08-23T23:51:00Z" w16du:dateUtc="2024-08-24T03:51:00Z">
        <w:r w:rsidRPr="005C029F" w:rsidDel="000F71E2">
          <w:rPr>
            <w:rFonts w:cs="Times New Roman"/>
          </w:rPr>
          <w:delText xml:space="preserve">of different prey sources to </w:delText>
        </w:r>
      </w:del>
      <w:del w:id="396" w:author="Gen-Chang Hsu" w:date="2024-08-23T21:26:00Z" w16du:dateUtc="2024-08-24T01:26:00Z">
        <w:r w:rsidRPr="005C029F" w:rsidDel="00070465">
          <w:rPr>
            <w:rFonts w:cs="Times New Roman"/>
          </w:rPr>
          <w:delText>predators’</w:delText>
        </w:r>
      </w:del>
      <w:del w:id="397" w:author="Gen-Chang Hsu" w:date="2024-08-23T23:51:00Z" w16du:dateUtc="2024-08-24T03:51:00Z">
        <w:r w:rsidRPr="005C029F" w:rsidDel="000F71E2">
          <w:rPr>
            <w:rFonts w:cs="Times New Roman"/>
          </w:rPr>
          <w:delText xml:space="preserve"> diet</w:delText>
        </w:r>
        <w:r w:rsidR="00DA0D8C" w:rsidDel="000F71E2">
          <w:rPr>
            <w:rFonts w:cs="Times New Roman"/>
          </w:rPr>
          <w:delText>s</w:delText>
        </w:r>
      </w:del>
      <w:commentRangeStart w:id="398"/>
      <w:del w:id="399" w:author="Gen-Chang Hsu" w:date="2024-08-23T21:27:00Z" w16du:dateUtc="2024-08-24T01:27:00Z">
        <w:r w:rsidRPr="005C029F" w:rsidDel="00070465">
          <w:rPr>
            <w:rFonts w:cs="Times New Roman"/>
          </w:rPr>
          <w:delText xml:space="preserve"> </w:delText>
        </w:r>
        <w:commentRangeEnd w:id="398"/>
        <w:r w:rsidR="00B35271" w:rsidDel="00070465">
          <w:rPr>
            <w:rStyle w:val="CommentReference"/>
          </w:rPr>
          <w:commentReference w:id="398"/>
        </w:r>
      </w:del>
      <w:del w:id="400" w:author="Gen-Chang Hsu" w:date="2024-08-23T23:51:00Z" w16du:dateUtc="2024-08-24T03:51:00Z">
        <w:r w:rsidR="005723B1" w:rsidRPr="005C029F" w:rsidDel="000F71E2">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
</w:fldData>
          </w:fldChar>
        </w:r>
        <w:r w:rsidR="002D78D0" w:rsidDel="000F71E2">
          <w:rPr>
            <w:rFonts w:cs="Times New Roman"/>
          </w:rPr>
          <w:delInstrText xml:space="preserve"> ADDIN EN.CITE </w:delInstrText>
        </w:r>
        <w:r w:rsidR="002D78D0" w:rsidDel="000F71E2">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
</w:fldData>
          </w:fldChar>
        </w:r>
        <w:r w:rsidR="002D78D0" w:rsidDel="000F71E2">
          <w:rPr>
            <w:rFonts w:cs="Times New Roman"/>
          </w:rPr>
          <w:delInstrText xml:space="preserve"> ADDIN EN.CITE.DATA </w:delInstrText>
        </w:r>
        <w:r w:rsidR="002D78D0" w:rsidDel="000F71E2">
          <w:rPr>
            <w:rFonts w:cs="Times New Roman"/>
          </w:rPr>
        </w:r>
        <w:r w:rsidR="002D78D0" w:rsidDel="000F71E2">
          <w:rPr>
            <w:rFonts w:cs="Times New Roman"/>
          </w:rPr>
          <w:fldChar w:fldCharType="end"/>
        </w:r>
        <w:r w:rsidR="005723B1" w:rsidRPr="005C029F" w:rsidDel="000F71E2">
          <w:rPr>
            <w:rFonts w:cs="Times New Roman"/>
          </w:rPr>
        </w:r>
        <w:r w:rsidR="005723B1" w:rsidRPr="005C029F" w:rsidDel="000F71E2">
          <w:rPr>
            <w:rFonts w:cs="Times New Roman"/>
          </w:rPr>
          <w:fldChar w:fldCharType="separate"/>
        </w:r>
        <w:r w:rsidR="002D78D0" w:rsidDel="000F71E2">
          <w:rPr>
            <w:rFonts w:cs="Times New Roman"/>
            <w:noProof/>
          </w:rPr>
          <w:delText>(Post, 2002; Boecklen</w:delText>
        </w:r>
        <w:r w:rsidR="002D78D0" w:rsidRPr="002D78D0" w:rsidDel="000F71E2">
          <w:rPr>
            <w:rFonts w:cs="Times New Roman"/>
            <w:i/>
            <w:noProof/>
          </w:rPr>
          <w:delText xml:space="preserve"> et al.</w:delText>
        </w:r>
        <w:r w:rsidR="002D78D0" w:rsidDel="000F71E2">
          <w:rPr>
            <w:rFonts w:cs="Times New Roman"/>
            <w:noProof/>
          </w:rPr>
          <w:delText>, 2011; Layman</w:delText>
        </w:r>
        <w:r w:rsidR="002D78D0" w:rsidRPr="002D78D0" w:rsidDel="000F71E2">
          <w:rPr>
            <w:rFonts w:cs="Times New Roman"/>
            <w:i/>
            <w:noProof/>
          </w:rPr>
          <w:delText xml:space="preserve"> et al.</w:delText>
        </w:r>
        <w:r w:rsidR="002D78D0" w:rsidDel="000F71E2">
          <w:rPr>
            <w:rFonts w:cs="Times New Roman"/>
            <w:noProof/>
          </w:rPr>
          <w:delText>, 2012)</w:delText>
        </w:r>
        <w:r w:rsidR="005723B1" w:rsidRPr="005C029F" w:rsidDel="000F71E2">
          <w:rPr>
            <w:rFonts w:cs="Times New Roman"/>
          </w:rPr>
          <w:fldChar w:fldCharType="end"/>
        </w:r>
        <w:r w:rsidRPr="005C029F" w:rsidDel="000F71E2">
          <w:rPr>
            <w:rFonts w:cs="Times New Roman"/>
          </w:rPr>
          <w:delText xml:space="preserve">. </w:delText>
        </w:r>
        <w:r w:rsidR="000D2070" w:rsidDel="000F71E2">
          <w:rPr>
            <w:rFonts w:cs="Times New Roman"/>
          </w:rPr>
          <w:delText xml:space="preserve"> </w:delText>
        </w:r>
      </w:del>
      <w:del w:id="401" w:author="Gen-Chang Hsu" w:date="2024-08-23T21:32:00Z" w16du:dateUtc="2024-08-24T01:32:00Z">
        <w:r w:rsidRPr="005C029F" w:rsidDel="00070465">
          <w:rPr>
            <w:rFonts w:cs="Times New Roman"/>
          </w:rPr>
          <w:delText>T</w:delText>
        </w:r>
      </w:del>
      <w:del w:id="402" w:author="Gen-Chang Hsu" w:date="2024-08-23T21:33:00Z" w16du:dateUtc="2024-08-24T01:33:00Z">
        <w:r w:rsidRPr="005C029F" w:rsidDel="00070465">
          <w:rPr>
            <w:rFonts w:cs="Times New Roman"/>
          </w:rPr>
          <w:delText xml:space="preserve">his </w:delText>
        </w:r>
      </w:del>
      <w:del w:id="403" w:author="Gen-Chang Hsu" w:date="2024-08-23T21:32:00Z" w16du:dateUtc="2024-08-24T01:32:00Z">
        <w:r w:rsidRPr="005C029F" w:rsidDel="00070465">
          <w:rPr>
            <w:rFonts w:cs="Times New Roman"/>
          </w:rPr>
          <w:delText xml:space="preserve">quantification </w:delText>
        </w:r>
      </w:del>
      <w:del w:id="404" w:author="Gen-Chang Hsu" w:date="2024-08-23T21:33:00Z" w16du:dateUtc="2024-08-24T01:33:00Z">
        <w:r w:rsidRPr="005C029F" w:rsidDel="00070465">
          <w:rPr>
            <w:rFonts w:cs="Times New Roman"/>
          </w:rPr>
          <w:delText xml:space="preserve">method </w:delText>
        </w:r>
      </w:del>
      <w:del w:id="405" w:author="Gen-Chang Hsu" w:date="2024-08-23T21:25:00Z" w16du:dateUtc="2024-08-24T01:25:00Z">
        <w:r w:rsidRPr="005C029F" w:rsidDel="00070465">
          <w:rPr>
            <w:rFonts w:cs="Times New Roman"/>
          </w:rPr>
          <w:delText>reflects</w:delText>
        </w:r>
      </w:del>
      <w:del w:id="406" w:author="Gen-Chang Hsu" w:date="2024-08-23T21:26:00Z" w16du:dateUtc="2024-08-24T01:26:00Z">
        <w:r w:rsidRPr="005C029F" w:rsidDel="00070465">
          <w:rPr>
            <w:rFonts w:cs="Times New Roman"/>
          </w:rPr>
          <w:delText xml:space="preserve"> accumulat</w:delText>
        </w:r>
      </w:del>
      <w:del w:id="407" w:author="Gen-Chang Hsu" w:date="2024-08-23T21:25:00Z" w16du:dateUtc="2024-08-24T01:25:00Z">
        <w:r w:rsidRPr="005C029F" w:rsidDel="00070465">
          <w:rPr>
            <w:rFonts w:cs="Times New Roman"/>
          </w:rPr>
          <w:delText>ed</w:delText>
        </w:r>
      </w:del>
      <w:del w:id="408" w:author="Gen-Chang Hsu" w:date="2024-08-23T21:36:00Z" w16du:dateUtc="2024-08-24T01:36:00Z">
        <w:r w:rsidRPr="005C029F" w:rsidDel="009D5427">
          <w:rPr>
            <w:rFonts w:cs="Times New Roman"/>
          </w:rPr>
          <w:delText xml:space="preserve"> </w:delText>
        </w:r>
      </w:del>
      <w:del w:id="409" w:author="Gen-Chang Hsu" w:date="2024-08-23T21:37:00Z" w16du:dateUtc="2024-08-24T01:37:00Z">
        <w:r w:rsidRPr="005C029F" w:rsidDel="009D5427">
          <w:rPr>
            <w:rFonts w:cs="Times New Roman"/>
          </w:rPr>
          <w:delText>prey consumption in predators’ diet</w:delText>
        </w:r>
        <w:r w:rsidR="00DA0D8C" w:rsidDel="009D5427">
          <w:rPr>
            <w:rFonts w:cs="Times New Roman"/>
          </w:rPr>
          <w:delText>s</w:delText>
        </w:r>
      </w:del>
      <w:del w:id="410" w:author="Gen-Chang Hsu" w:date="2024-08-23T21:35:00Z" w16du:dateUtc="2024-08-24T01:35:00Z">
        <w:r w:rsidRPr="005C029F" w:rsidDel="009D5427">
          <w:rPr>
            <w:rFonts w:cs="Times New Roman"/>
          </w:rPr>
          <w:delText xml:space="preserve">, which may not be achieved by some “snap-shot” techniques (e.g., field observations and molecular gut content analysis) </w:delText>
        </w:r>
      </w:del>
      <w:del w:id="411" w:author="Gen-Chang Hsu" w:date="2024-08-23T23:51:00Z" w16du:dateUtc="2024-08-24T03:51:00Z">
        <w:r w:rsidR="005723B1" w:rsidRPr="005C029F" w:rsidDel="000F71E2">
          <w:rPr>
            <w:rFonts w:cs="Times New Roman"/>
          </w:rPr>
          <w:fldChar w:fldCharType="begin"/>
        </w:r>
        <w:r w:rsidR="002D78D0" w:rsidDel="000F71E2">
          <w:rPr>
            <w:rFonts w:cs="Times New Roman"/>
          </w:rPr>
          <w:delInstrText xml:space="preserve"> ADDIN EN.CITE &lt;EndNote&gt;&lt;Cite&gt;&lt;Author&gt;Newton&lt;/Author&gt;&lt;Year&gt;2016&lt;/Year&gt;&lt;RecNum&gt;42&lt;/RecNum&gt;&lt;DisplayText&gt;(Newton, 2016)&lt;/DisplayText&gt;&lt;record&gt;&lt;rec-number&gt;42&lt;/rec-number&gt;&lt;foreign-keys&gt;&lt;key app="EN" db-id="2vstfap51s9ztmea0af5fa9f5v90srreddde" timestamp="1620577757"&gt;42&lt;/key&gt;&lt;/foreign-keys&gt;&lt;ref-type name="Journal Article"&gt;17&lt;/ref-type&gt;&lt;contributors&gt;&lt;authors&gt;&lt;author&gt;Newton, Jason&lt;/author&gt;&lt;/authors&gt;&lt;/contributors&gt;&lt;titles&gt;&lt;title&gt;Stable isotopes as tools in ecological research&lt;/title&gt;&lt;secondary-title&gt;eLS&lt;/secondary-title&gt;&lt;/titles&gt;&lt;periodical&gt;&lt;full-title&gt;eLS&lt;/full-title&gt;&lt;/periodical&gt;&lt;pages&gt;1-8&lt;/pages&gt;&lt;dates&gt;&lt;year&gt;2016&lt;/year&gt;&lt;/dates&gt;&lt;urls&gt;&lt;/urls&gt;&lt;/record&gt;&lt;/Cite&gt;&lt;/EndNote&gt;</w:delInstrText>
        </w:r>
        <w:r w:rsidR="005723B1" w:rsidRPr="005C029F" w:rsidDel="000F71E2">
          <w:rPr>
            <w:rFonts w:cs="Times New Roman"/>
          </w:rPr>
          <w:fldChar w:fldCharType="separate"/>
        </w:r>
        <w:r w:rsidR="002D78D0" w:rsidDel="000F71E2">
          <w:rPr>
            <w:rFonts w:cs="Times New Roman"/>
            <w:noProof/>
          </w:rPr>
          <w:delText>(Newton, 2016)</w:delText>
        </w:r>
        <w:r w:rsidR="005723B1" w:rsidRPr="005C029F" w:rsidDel="000F71E2">
          <w:rPr>
            <w:rFonts w:cs="Times New Roman"/>
          </w:rPr>
          <w:fldChar w:fldCharType="end"/>
        </w:r>
        <w:r w:rsidRPr="005C029F" w:rsidDel="000F71E2">
          <w:rPr>
            <w:rFonts w:cs="Times New Roman"/>
          </w:rPr>
          <w:delText>.</w:delText>
        </w:r>
      </w:del>
    </w:p>
    <w:p w14:paraId="45DA3806" w14:textId="3BFCD521" w:rsidR="005B0566" w:rsidRPr="005C029F" w:rsidRDefault="005B0566" w:rsidP="00E7259E">
      <w:pPr>
        <w:spacing w:after="0" w:line="480" w:lineRule="auto"/>
        <w:jc w:val="left"/>
        <w:rPr>
          <w:rFonts w:cs="Times New Roman"/>
        </w:rPr>
      </w:pPr>
    </w:p>
    <w:p w14:paraId="5FA428BA" w14:textId="09B2B76D" w:rsidR="005B0566" w:rsidRPr="005C029F" w:rsidRDefault="004E63A7" w:rsidP="00E7259E">
      <w:pPr>
        <w:spacing w:after="0" w:line="480" w:lineRule="auto"/>
        <w:jc w:val="left"/>
        <w:rPr>
          <w:rFonts w:cs="Times New Roman"/>
          <w:b/>
        </w:rPr>
      </w:pPr>
      <w:r>
        <w:rPr>
          <w:rFonts w:cs="Times New Roman"/>
          <w:b/>
        </w:rPr>
        <w:t xml:space="preserve">2.  </w:t>
      </w:r>
      <w:r w:rsidR="00DD4E15" w:rsidRPr="005C029F">
        <w:rPr>
          <w:rFonts w:cs="Times New Roman"/>
          <w:b/>
        </w:rPr>
        <w:t>Materials and Methods</w:t>
      </w:r>
    </w:p>
    <w:p w14:paraId="37BB4CA6" w14:textId="163C191E" w:rsidR="005B0566" w:rsidRPr="005C029F" w:rsidRDefault="004E63A7" w:rsidP="00E7259E">
      <w:pPr>
        <w:spacing w:after="0" w:line="480" w:lineRule="auto"/>
        <w:jc w:val="left"/>
        <w:rPr>
          <w:rFonts w:cs="Times New Roman"/>
          <w:i/>
        </w:rPr>
      </w:pPr>
      <w:r>
        <w:rPr>
          <w:rFonts w:cs="Times New Roman"/>
          <w:i/>
        </w:rPr>
        <w:t xml:space="preserve">2.1.  </w:t>
      </w:r>
      <w:r w:rsidR="00DD4E15" w:rsidRPr="005C029F">
        <w:rPr>
          <w:rFonts w:cs="Times New Roman"/>
          <w:i/>
        </w:rPr>
        <w:t>Study system and sample collection</w:t>
      </w:r>
    </w:p>
    <w:p w14:paraId="2778576B" w14:textId="69BF2F13" w:rsidR="005B0566" w:rsidRPr="005C029F" w:rsidRDefault="00DD4E15" w:rsidP="004E63A7">
      <w:pPr>
        <w:spacing w:after="0" w:line="480" w:lineRule="auto"/>
        <w:ind w:firstLine="720"/>
        <w:jc w:val="left"/>
        <w:rPr>
          <w:rFonts w:cs="Times New Roman"/>
          <w:i/>
        </w:rPr>
      </w:pPr>
      <w:r w:rsidRPr="005C029F">
        <w:rPr>
          <w:rFonts w:cs="Times New Roman"/>
        </w:rPr>
        <w:t>We collected terrestrial arthropods in</w:t>
      </w:r>
      <w:r w:rsidR="0014076C">
        <w:rPr>
          <w:rFonts w:cs="Times New Roman"/>
        </w:rPr>
        <w:t xml:space="preserve"> paired</w:t>
      </w:r>
      <w:r w:rsidRPr="005C029F">
        <w:rPr>
          <w:rFonts w:cs="Times New Roman"/>
        </w:rPr>
        <w:t xml:space="preserve"> organic and conventional rice farms in subtropical Taiwan </w:t>
      </w:r>
      <w:r w:rsidR="000A0758">
        <w:rPr>
          <w:rFonts w:cs="Times New Roman"/>
        </w:rPr>
        <w:t>(1</w:t>
      </w:r>
      <w:r w:rsidR="000A0758" w:rsidRPr="00314618">
        <w:rPr>
          <w:rFonts w:cs="Times New Roman"/>
        </w:rPr>
        <w:t>20.656-120.721 °E; 24.364-24.489 °N</w:t>
      </w:r>
      <w:r w:rsidR="000A0758" w:rsidRPr="005C029F">
        <w:rPr>
          <w:rFonts w:cs="Times New Roman"/>
        </w:rPr>
        <w:t>)</w:t>
      </w:r>
      <w:r w:rsidR="000A0758">
        <w:rPr>
          <w:rFonts w:cs="Times New Roman"/>
        </w:rPr>
        <w:t xml:space="preserve"> </w:t>
      </w:r>
      <w:r w:rsidRPr="005C029F">
        <w:rPr>
          <w:rFonts w:cs="Times New Roman"/>
        </w:rPr>
        <w:t xml:space="preserve">from 2017 to 2019 (three farm </w:t>
      </w:r>
      <w:r w:rsidR="0014076C">
        <w:rPr>
          <w:rFonts w:cs="Times New Roman"/>
        </w:rPr>
        <w:t>pairs</w:t>
      </w:r>
      <w:r w:rsidRPr="005C029F">
        <w:rPr>
          <w:rFonts w:cs="Times New Roman"/>
        </w:rPr>
        <w:t xml:space="preserve"> in 2017 and seven farm</w:t>
      </w:r>
      <w:r w:rsidR="0014076C">
        <w:rPr>
          <w:rFonts w:cs="Times New Roman"/>
        </w:rPr>
        <w:t xml:space="preserve"> pairs</w:t>
      </w:r>
      <w:r w:rsidRPr="005C029F">
        <w:rPr>
          <w:rFonts w:cs="Times New Roman"/>
        </w:rPr>
        <w:t xml:space="preserve"> each in 2018 and 2019)</w:t>
      </w:r>
      <w:ins w:id="412" w:author="Gen-Chang Hsu" w:date="2024-08-19T21:56:00Z" w16du:dateUtc="2024-08-20T01:56:00Z">
        <w:r w:rsidR="00C74707">
          <w:rPr>
            <w:rFonts w:cs="Times New Roman"/>
          </w:rPr>
          <w:t xml:space="preserve"> (Fig</w:t>
        </w:r>
      </w:ins>
      <w:ins w:id="413" w:author="Gen-Chang Hsu" w:date="2024-08-19T21:57:00Z" w16du:dateUtc="2024-08-20T01:57:00Z">
        <w:r w:rsidR="00C74707">
          <w:rPr>
            <w:rFonts w:cs="Times New Roman"/>
          </w:rPr>
          <w:t xml:space="preserve">. </w:t>
        </w:r>
      </w:ins>
      <w:ins w:id="414" w:author="Gen-Chang Hsu" w:date="2024-08-26T13:53:00Z" w16du:dateUtc="2024-08-26T17:53:00Z">
        <w:r w:rsidR="003513B3">
          <w:rPr>
            <w:rFonts w:cs="Times New Roman"/>
          </w:rPr>
          <w:t>Aa</w:t>
        </w:r>
      </w:ins>
      <w:ins w:id="415" w:author="Gen-Chang Hsu" w:date="2024-08-19T21:56:00Z" w16du:dateUtc="2024-08-20T01:56:00Z">
        <w:r w:rsidR="00C74707">
          <w:rPr>
            <w:rFonts w:cs="Times New Roman"/>
          </w:rPr>
          <w:t>)</w:t>
        </w:r>
      </w:ins>
      <w:r w:rsidRPr="005C029F">
        <w:rPr>
          <w:rFonts w:cs="Times New Roman"/>
        </w:rPr>
        <w:t xml:space="preserve">. </w:t>
      </w:r>
      <w:r w:rsidR="006226B1">
        <w:rPr>
          <w:rFonts w:cs="Times New Roman"/>
        </w:rPr>
        <w:t xml:space="preserve"> </w:t>
      </w:r>
      <w:r w:rsidR="00366904">
        <w:rPr>
          <w:rFonts w:cs="Times New Roman"/>
        </w:rPr>
        <w:t xml:space="preserve">While farms in the same pair </w:t>
      </w:r>
      <w:r w:rsidR="00CC7EA3">
        <w:rPr>
          <w:rFonts w:cs="Times New Roman"/>
        </w:rPr>
        <w:t xml:space="preserve">were </w:t>
      </w:r>
      <w:r w:rsidR="006C765E">
        <w:rPr>
          <w:rFonts w:cs="Times New Roman"/>
        </w:rPr>
        <w:t xml:space="preserve">relatively close </w:t>
      </w:r>
      <w:r w:rsidR="00AA1D8B">
        <w:rPr>
          <w:rFonts w:cs="Times New Roman"/>
        </w:rPr>
        <w:t xml:space="preserve">to each other </w:t>
      </w:r>
      <w:r w:rsidR="006C765E">
        <w:rPr>
          <w:rFonts w:cs="Times New Roman"/>
        </w:rPr>
        <w:t>(e.g</w:t>
      </w:r>
      <w:r w:rsidR="008E5E37">
        <w:rPr>
          <w:rFonts w:cs="Times New Roman"/>
        </w:rPr>
        <w:t>.</w:t>
      </w:r>
      <w:r w:rsidR="006C765E">
        <w:rPr>
          <w:rFonts w:cs="Times New Roman"/>
        </w:rPr>
        <w:t>, within a few hundred meters</w:t>
      </w:r>
      <w:r w:rsidR="00AA1D8B">
        <w:rPr>
          <w:rFonts w:cs="Times New Roman"/>
        </w:rPr>
        <w:t xml:space="preserve"> in distance</w:t>
      </w:r>
      <w:r w:rsidR="006C765E">
        <w:rPr>
          <w:rFonts w:cs="Times New Roman"/>
        </w:rPr>
        <w:t>)</w:t>
      </w:r>
      <w:r w:rsidR="00CC7EA3">
        <w:rPr>
          <w:rFonts w:cs="Times New Roman"/>
        </w:rPr>
        <w:t>, different</w:t>
      </w:r>
      <w:r w:rsidR="007B149A">
        <w:rPr>
          <w:rFonts w:cs="Times New Roman"/>
        </w:rPr>
        <w:t xml:space="preserve"> farm pairs were at least 1 km apart from each other to reduce confounding effects.  </w:t>
      </w:r>
      <w:r w:rsidRPr="005C029F">
        <w:rPr>
          <w:rFonts w:cs="Times New Roman"/>
        </w:rPr>
        <w:t>The</w:t>
      </w:r>
      <w:r w:rsidR="0016692B">
        <w:rPr>
          <w:rFonts w:cs="Times New Roman"/>
        </w:rPr>
        <w:t xml:space="preserve"> study</w:t>
      </w:r>
      <w:r w:rsidRPr="005C029F">
        <w:rPr>
          <w:rFonts w:cs="Times New Roman"/>
        </w:rPr>
        <w:t xml:space="preserve"> farms</w:t>
      </w:r>
      <w:r w:rsidR="0016692B">
        <w:rPr>
          <w:rFonts w:cs="Times New Roman"/>
        </w:rPr>
        <w:t xml:space="preserve"> were </w:t>
      </w:r>
      <w:r w:rsidRPr="005C029F">
        <w:rPr>
          <w:rFonts w:cs="Times New Roman"/>
        </w:rPr>
        <w:t>0.2 hectares</w:t>
      </w:r>
      <w:r w:rsidR="0016692B">
        <w:rPr>
          <w:rFonts w:cs="Times New Roman"/>
        </w:rPr>
        <w:t xml:space="preserve"> on average and </w:t>
      </w:r>
      <w:r w:rsidRPr="005C029F">
        <w:rPr>
          <w:rFonts w:cs="Times New Roman"/>
        </w:rPr>
        <w:t xml:space="preserve">irrigated with surface water. </w:t>
      </w:r>
      <w:r w:rsidR="006226B1">
        <w:rPr>
          <w:rFonts w:cs="Times New Roman"/>
        </w:rPr>
        <w:t xml:space="preserve"> </w:t>
      </w:r>
      <w:r w:rsidRPr="005C029F">
        <w:rPr>
          <w:rFonts w:cs="Times New Roman"/>
        </w:rPr>
        <w:t>The organic farms were managed with organic fertilizers (manure; 2-3 applications/crop season) and natural pesticides (tea saponins; 1 application/crop season</w:t>
      </w:r>
      <w:r w:rsidR="009624BC" w:rsidRPr="009624BC">
        <w:rPr>
          <w:rFonts w:cs="Times New Roman"/>
        </w:rPr>
        <w:t xml:space="preserve"> </w:t>
      </w:r>
      <w:r w:rsidR="009624BC">
        <w:rPr>
          <w:rFonts w:cs="Times New Roman"/>
        </w:rPr>
        <w:t>during</w:t>
      </w:r>
      <w:r w:rsidR="00BC2DD3">
        <w:rPr>
          <w:rFonts w:cs="Times New Roman"/>
        </w:rPr>
        <w:t xml:space="preserve"> the</w:t>
      </w:r>
      <w:r w:rsidR="009624BC">
        <w:rPr>
          <w:rFonts w:cs="Times New Roman"/>
        </w:rPr>
        <w:t xml:space="preserve"> seedling or tillering stage</w:t>
      </w:r>
      <w:r w:rsidRPr="005C029F">
        <w:rPr>
          <w:rFonts w:cs="Times New Roman"/>
        </w:rPr>
        <w:t xml:space="preserve">). </w:t>
      </w:r>
      <w:r w:rsidR="006226B1">
        <w:rPr>
          <w:rFonts w:cs="Times New Roman"/>
        </w:rPr>
        <w:t xml:space="preserve"> </w:t>
      </w:r>
      <w:r w:rsidRPr="005C029F">
        <w:rPr>
          <w:rFonts w:cs="Times New Roman"/>
        </w:rPr>
        <w:t>The conventional farms were managed with synthetic nitrogen fertilizers (2-3 applications/crop season) and organophosphate pesticides (1 application/crop season</w:t>
      </w:r>
      <w:r w:rsidR="009624BC" w:rsidRPr="009624BC">
        <w:rPr>
          <w:rFonts w:cs="Times New Roman"/>
        </w:rPr>
        <w:t xml:space="preserve"> </w:t>
      </w:r>
      <w:r w:rsidR="009624BC">
        <w:rPr>
          <w:rFonts w:cs="Times New Roman"/>
        </w:rPr>
        <w:t>during</w:t>
      </w:r>
      <w:r w:rsidR="00BC2DD3">
        <w:rPr>
          <w:rFonts w:cs="Times New Roman"/>
        </w:rPr>
        <w:t xml:space="preserve"> the</w:t>
      </w:r>
      <w:r w:rsidR="009624BC">
        <w:rPr>
          <w:rFonts w:cs="Times New Roman"/>
        </w:rPr>
        <w:t xml:space="preserve"> tillering or flowering stage</w:t>
      </w:r>
      <w:r w:rsidRPr="005C029F">
        <w:rPr>
          <w:rFonts w:cs="Times New Roman"/>
        </w:rPr>
        <w:t xml:space="preserve">). </w:t>
      </w:r>
      <w:r w:rsidR="006226B1">
        <w:rPr>
          <w:rFonts w:cs="Times New Roman"/>
        </w:rPr>
        <w:t xml:space="preserve"> </w:t>
      </w:r>
      <w:r w:rsidRPr="005C029F">
        <w:rPr>
          <w:rFonts w:cs="Times New Roman"/>
        </w:rPr>
        <w:t>At each major rice crop stage (seedling, tillering, flowering, and ripening stage</w:t>
      </w:r>
      <w:r w:rsidR="005C67B8">
        <w:rPr>
          <w:rFonts w:cs="Times New Roman"/>
        </w:rPr>
        <w:t>s</w:t>
      </w:r>
      <w:r w:rsidRPr="005C029F">
        <w:rPr>
          <w:rFonts w:cs="Times New Roman"/>
        </w:rPr>
        <w:t xml:space="preserve">) during the growing season (April - July) in each study year, we collected arthropod samples by sweep-netting (36 cm in diameter with a mesh size of 0.2 × 0.2 mm) the crop canopy </w:t>
      </w:r>
      <w:r w:rsidR="002D3EE8">
        <w:rPr>
          <w:rFonts w:cs="Times New Roman"/>
        </w:rPr>
        <w:t>3</w:t>
      </w:r>
      <w:r w:rsidRPr="005C029F">
        <w:rPr>
          <w:rFonts w:cs="Times New Roman"/>
        </w:rPr>
        <w:t xml:space="preserve">0 times </w:t>
      </w:r>
      <w:r w:rsidR="002D3EE8">
        <w:rPr>
          <w:rFonts w:cs="Times New Roman"/>
        </w:rPr>
        <w:t>in each of two transects</w:t>
      </w:r>
      <w:r w:rsidR="00DB29CB">
        <w:rPr>
          <w:rFonts w:cs="Times New Roman"/>
        </w:rPr>
        <w:t xml:space="preserve"> inside </w:t>
      </w:r>
      <w:r w:rsidR="0007203F">
        <w:rPr>
          <w:rFonts w:cs="Times New Roman"/>
        </w:rPr>
        <w:t xml:space="preserve">a </w:t>
      </w:r>
      <w:r w:rsidR="00DB29CB">
        <w:rPr>
          <w:rFonts w:cs="Times New Roman"/>
        </w:rPr>
        <w:t>rice field</w:t>
      </w:r>
      <w:ins w:id="416" w:author="Gen-Chang Hsu" w:date="2024-08-26T13:53:00Z" w16du:dateUtc="2024-08-26T17:53:00Z">
        <w:r w:rsidR="00FE4667">
          <w:rPr>
            <w:rFonts w:cs="Times New Roman"/>
          </w:rPr>
          <w:t xml:space="preserve"> (Fig. Ab)</w:t>
        </w:r>
      </w:ins>
      <w:r w:rsidR="006B562D">
        <w:rPr>
          <w:rFonts w:cs="Times New Roman"/>
        </w:rPr>
        <w:t xml:space="preserve">.  Each transect </w:t>
      </w:r>
      <w:r w:rsidR="00DB1E44">
        <w:rPr>
          <w:rFonts w:cs="Times New Roman"/>
        </w:rPr>
        <w:t xml:space="preserve">(ca 30 m long) was </w:t>
      </w:r>
      <w:r w:rsidR="00D22409">
        <w:rPr>
          <w:rFonts w:cs="Times New Roman"/>
        </w:rPr>
        <w:t xml:space="preserve">parallel </w:t>
      </w:r>
      <w:r w:rsidR="006C1380">
        <w:rPr>
          <w:rFonts w:cs="Times New Roman"/>
        </w:rPr>
        <w:t>to but</w:t>
      </w:r>
      <w:r w:rsidR="00DB1E44">
        <w:rPr>
          <w:rFonts w:cs="Times New Roman"/>
        </w:rPr>
        <w:t xml:space="preserve"> </w:t>
      </w:r>
      <w:commentRangeStart w:id="417"/>
      <w:r w:rsidR="006C1380">
        <w:rPr>
          <w:rFonts w:cs="Times New Roman"/>
        </w:rPr>
        <w:t>1.5</w:t>
      </w:r>
      <w:ins w:id="418" w:author="Gen-Chang Hsu" w:date="2024-08-27T15:01:00Z" w16du:dateUtc="2024-08-27T19:01:00Z">
        <w:r w:rsidR="004F5A85">
          <w:rPr>
            <w:rFonts w:cs="Times New Roman"/>
          </w:rPr>
          <w:t xml:space="preserve"> </w:t>
        </w:r>
      </w:ins>
      <w:r w:rsidR="006C1380">
        <w:rPr>
          <w:rFonts w:cs="Times New Roman"/>
        </w:rPr>
        <w:t>m</w:t>
      </w:r>
      <w:commentRangeEnd w:id="417"/>
      <w:r w:rsidR="006A3AD8">
        <w:rPr>
          <w:rStyle w:val="CommentReference"/>
        </w:rPr>
        <w:commentReference w:id="417"/>
      </w:r>
      <w:r w:rsidR="006C1380">
        <w:rPr>
          <w:rFonts w:cs="Times New Roman"/>
        </w:rPr>
        <w:t xml:space="preserve"> away from </w:t>
      </w:r>
      <w:r w:rsidR="0007203F">
        <w:rPr>
          <w:rFonts w:cs="Times New Roman"/>
        </w:rPr>
        <w:t>a</w:t>
      </w:r>
      <w:r w:rsidR="00DB1E44">
        <w:rPr>
          <w:rFonts w:cs="Times New Roman"/>
        </w:rPr>
        <w:t xml:space="preserve"> randomly selected</w:t>
      </w:r>
      <w:r w:rsidRPr="005C029F">
        <w:rPr>
          <w:rFonts w:cs="Times New Roman"/>
        </w:rPr>
        <w:t xml:space="preserve"> farm ridge. </w:t>
      </w:r>
      <w:r w:rsidR="006226B1">
        <w:rPr>
          <w:rFonts w:cs="Times New Roman"/>
        </w:rPr>
        <w:t xml:space="preserve"> </w:t>
      </w:r>
      <w:commentRangeStart w:id="419"/>
      <w:r w:rsidRPr="005C029F">
        <w:rPr>
          <w:rFonts w:cs="Times New Roman"/>
        </w:rPr>
        <w:t>Samples</w:t>
      </w:r>
      <w:ins w:id="420" w:author="Gen-Chang Hsu" w:date="2024-08-19T22:05:00Z" w16du:dateUtc="2024-08-20T02:05:00Z">
        <w:r w:rsidR="00D4546C">
          <w:rPr>
            <w:rFonts w:cs="Times New Roman"/>
          </w:rPr>
          <w:t xml:space="preserve"> from the t</w:t>
        </w:r>
      </w:ins>
      <w:ins w:id="421" w:author="Gen-Chang Hsu" w:date="2024-08-19T22:06:00Z" w16du:dateUtc="2024-08-20T02:06:00Z">
        <w:r w:rsidR="00D4546C">
          <w:rPr>
            <w:rFonts w:cs="Times New Roman"/>
          </w:rPr>
          <w:t>wo transects were pooled</w:t>
        </w:r>
        <w:commentRangeEnd w:id="419"/>
        <w:r w:rsidR="00D4546C">
          <w:rPr>
            <w:rStyle w:val="CommentReference"/>
          </w:rPr>
          <w:commentReference w:id="419"/>
        </w:r>
        <w:r w:rsidR="00D4546C">
          <w:rPr>
            <w:rFonts w:cs="Times New Roman"/>
          </w:rPr>
          <w:t xml:space="preserve"> and </w:t>
        </w:r>
      </w:ins>
      <w:del w:id="422" w:author="Gen-Chang Hsu" w:date="2024-08-19T22:06:00Z" w16du:dateUtc="2024-08-20T02:06:00Z">
        <w:r w:rsidRPr="005C029F" w:rsidDel="00D4546C">
          <w:rPr>
            <w:rFonts w:cs="Times New Roman"/>
          </w:rPr>
          <w:delText xml:space="preserve"> were </w:delText>
        </w:r>
      </w:del>
      <w:r w:rsidRPr="005C029F">
        <w:rPr>
          <w:rFonts w:cs="Times New Roman"/>
        </w:rPr>
        <w:t xml:space="preserve">sealed in bags without chemical preservatives, iced, and transferred to refrigerator (−20ºC) in the laboratory. </w:t>
      </w:r>
      <w:r w:rsidR="006226B1">
        <w:rPr>
          <w:rFonts w:cs="Times New Roman"/>
        </w:rPr>
        <w:t xml:space="preserve"> </w:t>
      </w:r>
      <w:r w:rsidRPr="005C029F">
        <w:rPr>
          <w:rFonts w:cs="Times New Roman"/>
        </w:rPr>
        <w:t>We identified and counted arthropods under a dissecting scope to the lowest possible taxonomic level</w:t>
      </w:r>
      <w:r w:rsidR="0087682B">
        <w:rPr>
          <w:rFonts w:cs="Times New Roman"/>
        </w:rPr>
        <w:t xml:space="preserve"> (</w:t>
      </w:r>
      <w:r w:rsidR="001B49D2">
        <w:rPr>
          <w:rFonts w:cs="Times New Roman"/>
        </w:rPr>
        <w:t xml:space="preserve">usually </w:t>
      </w:r>
      <w:r w:rsidR="0087682B">
        <w:rPr>
          <w:rFonts w:cs="Times New Roman"/>
        </w:rPr>
        <w:t>species, genus, or family)</w:t>
      </w:r>
      <w:r w:rsidRPr="005C029F">
        <w:rPr>
          <w:rFonts w:cs="Times New Roman"/>
        </w:rPr>
        <w:t xml:space="preserve">. </w:t>
      </w:r>
      <w:r w:rsidR="006226B1">
        <w:rPr>
          <w:rFonts w:cs="Times New Roman"/>
        </w:rPr>
        <w:t xml:space="preserve"> </w:t>
      </w:r>
      <w:r w:rsidRPr="005C029F">
        <w:rPr>
          <w:rFonts w:cs="Times New Roman"/>
        </w:rPr>
        <w:t>Main orders, families, and genera have been documented in</w:t>
      </w:r>
      <w:r w:rsidR="00C5206E">
        <w:rPr>
          <w:rFonts w:cs="Times New Roman"/>
        </w:rPr>
        <w:t xml:space="preserve"> a previous study by</w:t>
      </w:r>
      <w:r w:rsidRPr="005C029F">
        <w:rPr>
          <w:rFonts w:cs="Times New Roman"/>
        </w:rPr>
        <w:t xml:space="preserve"> Hsu et al. </w:t>
      </w:r>
      <w:r w:rsidR="005723B1" w:rsidRPr="005C029F">
        <w:rPr>
          <w:rFonts w:cs="Times New Roman"/>
        </w:rPr>
        <w:fldChar w:fldCharType="begin"/>
      </w:r>
      <w:r w:rsidR="00D7290B">
        <w:rPr>
          <w:rFonts w:cs="Times New Roman"/>
        </w:rPr>
        <w:instrText xml:space="preserve"> ADDIN EN.CITE &lt;EndNote&gt;&lt;Cite AuthorYear="1"&gt;&lt;Author&gt;Hsu&lt;/Author&gt;&lt;Year&gt;2021&lt;/Year&gt;&lt;RecNum&gt;67&lt;/RecNum&gt;&lt;DisplayText&gt;(Hsu&lt;style face="italic"&gt; et al.&lt;/style&gt;, 2021)&lt;/DisplayText&gt;&lt;record&gt;&lt;rec-number&gt;67&lt;/rec-number&gt;&lt;foreign-keys&gt;&lt;key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instrText>
      </w:r>
      <w:r w:rsidR="005723B1" w:rsidRPr="005C029F">
        <w:rPr>
          <w:rFonts w:cs="Times New Roman"/>
        </w:rPr>
        <w:fldChar w:fldCharType="separate"/>
      </w:r>
      <w:r w:rsidR="002D78D0">
        <w:rPr>
          <w:rFonts w:cs="Times New Roman"/>
          <w:noProof/>
        </w:rPr>
        <w:t>(Hsu</w:t>
      </w:r>
      <w:r w:rsidR="002D78D0" w:rsidRPr="002D78D0">
        <w:rPr>
          <w:rFonts w:cs="Times New Roman"/>
          <w:i/>
          <w:noProof/>
        </w:rPr>
        <w:t xml:space="preserve"> et al.</w:t>
      </w:r>
      <w:r w:rsidR="002D78D0">
        <w:rPr>
          <w:rFonts w:cs="Times New Roman"/>
          <w:noProof/>
        </w:rPr>
        <w:t>, 2021)</w:t>
      </w:r>
      <w:r w:rsidR="005723B1" w:rsidRPr="005C029F">
        <w:rPr>
          <w:rFonts w:cs="Times New Roman"/>
        </w:rPr>
        <w:fldChar w:fldCharType="end"/>
      </w:r>
      <w:ins w:id="423" w:author="Gen-Chang Hsu" w:date="2024-08-17T22:00:00Z" w16du:dateUtc="2024-08-18T02:00:00Z">
        <w:r w:rsidR="00D7290B">
          <w:rPr>
            <w:rFonts w:cs="Times New Roman"/>
          </w:rPr>
          <w:t xml:space="preserve"> </w:t>
        </w:r>
        <w:commentRangeStart w:id="424"/>
        <w:r w:rsidR="00D7290B">
          <w:rPr>
            <w:rFonts w:cs="Times New Roman"/>
          </w:rPr>
          <w:t>(note that the samples in year 2018 in this study were the same as those in</w:t>
        </w:r>
      </w:ins>
      <w:ins w:id="425" w:author="Gen-Chang Hsu" w:date="2024-08-17T22:02:00Z" w16du:dateUtc="2024-08-18T02:02:00Z">
        <w:r w:rsidR="00D7290B">
          <w:rPr>
            <w:rFonts w:cs="Times New Roman"/>
          </w:rPr>
          <w:t xml:space="preserve"> Hsu </w:t>
        </w:r>
        <w:r w:rsidR="00D7290B" w:rsidRPr="00D7290B">
          <w:rPr>
            <w:rFonts w:cs="Times New Roman"/>
            <w:i/>
            <w:iCs/>
            <w:rPrChange w:id="426" w:author="Gen-Chang Hsu" w:date="2024-08-17T22:03:00Z" w16du:dateUtc="2024-08-18T02:03:00Z">
              <w:rPr>
                <w:rFonts w:cs="Times New Roman"/>
              </w:rPr>
            </w:rPrChange>
          </w:rPr>
          <w:t>et al</w:t>
        </w:r>
        <w:r w:rsidR="00D7290B">
          <w:rPr>
            <w:rFonts w:cs="Times New Roman"/>
          </w:rPr>
          <w:t>. [2021]</w:t>
        </w:r>
      </w:ins>
      <w:ins w:id="427" w:author="Gen-Chang Hsu" w:date="2024-08-17T22:00:00Z" w16du:dateUtc="2024-08-18T02:00:00Z">
        <w:r w:rsidR="00D7290B">
          <w:rPr>
            <w:rFonts w:cs="Times New Roman"/>
          </w:rPr>
          <w:t>)</w:t>
        </w:r>
      </w:ins>
      <w:r w:rsidRPr="005C029F">
        <w:rPr>
          <w:rFonts w:cs="Times New Roman"/>
        </w:rPr>
        <w:t>.</w:t>
      </w:r>
      <w:commentRangeEnd w:id="424"/>
      <w:r w:rsidR="00D65284">
        <w:rPr>
          <w:rStyle w:val="CommentReference"/>
        </w:rPr>
        <w:commentReference w:id="424"/>
      </w:r>
    </w:p>
    <w:p w14:paraId="4EBE78EA" w14:textId="77777777" w:rsidR="005B0566" w:rsidRPr="005C029F" w:rsidRDefault="00DD4E15" w:rsidP="00E7259E">
      <w:pPr>
        <w:pStyle w:val="ListParagraph"/>
        <w:spacing w:after="0" w:line="480" w:lineRule="auto"/>
        <w:ind w:left="0"/>
        <w:contextualSpacing w:val="0"/>
        <w:jc w:val="left"/>
        <w:rPr>
          <w:rFonts w:cs="Times New Roman"/>
        </w:rPr>
      </w:pPr>
      <w:r w:rsidRPr="005C029F">
        <w:rPr>
          <w:rFonts w:cs="Times New Roman"/>
        </w:rPr>
        <w:lastRenderedPageBreak/>
        <w:tab/>
        <w:t xml:space="preserve"> </w:t>
      </w:r>
    </w:p>
    <w:p w14:paraId="7C318910" w14:textId="1C502D97" w:rsidR="005B0566" w:rsidRPr="005C029F" w:rsidRDefault="004E63A7" w:rsidP="00E7259E">
      <w:pPr>
        <w:pStyle w:val="ListParagraph"/>
        <w:spacing w:after="0" w:line="480" w:lineRule="auto"/>
        <w:ind w:left="0"/>
        <w:contextualSpacing w:val="0"/>
        <w:jc w:val="left"/>
        <w:rPr>
          <w:rFonts w:cs="Times New Roman"/>
          <w:i/>
        </w:rPr>
      </w:pPr>
      <w:r>
        <w:rPr>
          <w:rFonts w:cs="Times New Roman"/>
          <w:i/>
        </w:rPr>
        <w:t xml:space="preserve">2.2.  </w:t>
      </w:r>
      <w:r w:rsidR="00DD4E15" w:rsidRPr="005C029F">
        <w:rPr>
          <w:rFonts w:cs="Times New Roman"/>
          <w:i/>
        </w:rPr>
        <w:t>Stable isotope analysis of arthropod samples</w:t>
      </w:r>
    </w:p>
    <w:p w14:paraId="136425C6" w14:textId="38ABD204" w:rsidR="005B0566" w:rsidRPr="005C029F" w:rsidRDefault="00DD4E15" w:rsidP="004E63A7">
      <w:pPr>
        <w:spacing w:after="0" w:line="480" w:lineRule="auto"/>
        <w:ind w:firstLine="720"/>
        <w:jc w:val="left"/>
        <w:rPr>
          <w:rFonts w:cs="Times New Roman"/>
        </w:rPr>
      </w:pPr>
      <w:r w:rsidRPr="005C029F">
        <w:rPr>
          <w:rFonts w:cs="Times New Roman"/>
        </w:rPr>
        <w:t xml:space="preserve">After identification, arthropod samples were prepared for stable isotope analysis.  First, samples were oven dried (50ºC) for one week, ground, and weighed into individual tin capsules (5 × 9 mm). </w:t>
      </w:r>
      <w:r w:rsidR="006226B1">
        <w:rPr>
          <w:rFonts w:cs="Times New Roman"/>
        </w:rPr>
        <w:t xml:space="preserve"> </w:t>
      </w:r>
      <w:r w:rsidRPr="005C029F">
        <w:rPr>
          <w:rFonts w:cs="Times New Roman"/>
        </w:rPr>
        <w:t xml:space="preserve">If necessary, several conspecifics would be pooled into a capsule to meet the minimum weight required for stable isotope analysis (i.e., 2 mg in this study). </w:t>
      </w:r>
      <w:r w:rsidR="006226B1">
        <w:rPr>
          <w:rFonts w:cs="Times New Roman"/>
        </w:rPr>
        <w:t xml:space="preserve"> </w:t>
      </w:r>
      <w:r w:rsidR="008B3EC6" w:rsidRPr="008B3EC6">
        <w:rPr>
          <w:rFonts w:cs="Times New Roman"/>
        </w:rPr>
        <w:t xml:space="preserve">The number of isotope capsules for </w:t>
      </w:r>
      <w:r w:rsidR="008B3EC6">
        <w:rPr>
          <w:rFonts w:cs="Times New Roman"/>
        </w:rPr>
        <w:t xml:space="preserve">each </w:t>
      </w:r>
      <w:r w:rsidR="008B3EC6" w:rsidRPr="008B3EC6">
        <w:rPr>
          <w:rFonts w:cs="Times New Roman"/>
        </w:rPr>
        <w:t xml:space="preserve">species </w:t>
      </w:r>
      <w:r w:rsidR="008B3EC6">
        <w:rPr>
          <w:rFonts w:cs="Times New Roman"/>
        </w:rPr>
        <w:t xml:space="preserve">generally </w:t>
      </w:r>
      <w:r w:rsidR="008B3EC6">
        <w:rPr>
          <w:rFonts w:eastAsia="PMingLiU"/>
        </w:rPr>
        <w:t xml:space="preserve">mirrored the arthropod community composition in the field.  </w:t>
      </w:r>
      <w:r w:rsidRPr="005C029F">
        <w:rPr>
          <w:rFonts w:cs="Times New Roman"/>
        </w:rPr>
        <w:t xml:space="preserve">Stable isotope analysis </w:t>
      </w:r>
      <w:r w:rsidR="00794DDE">
        <w:rPr>
          <w:rFonts w:cs="Times New Roman"/>
        </w:rPr>
        <w:t>(</w:t>
      </w:r>
      <w:r w:rsidR="00794DDE" w:rsidRPr="005122E4">
        <w:rPr>
          <w:rFonts w:cs="Times New Roman"/>
          <w:color w:val="000000" w:themeColor="text1"/>
        </w:rPr>
        <w:t xml:space="preserve">352 arthropod predator and 828 prey </w:t>
      </w:r>
      <w:r w:rsidR="00794DDE">
        <w:rPr>
          <w:rFonts w:cs="Times New Roman"/>
          <w:color w:val="000000" w:themeColor="text1"/>
        </w:rPr>
        <w:t xml:space="preserve">isotope </w:t>
      </w:r>
      <w:r w:rsidR="00794DDE" w:rsidRPr="005122E4">
        <w:rPr>
          <w:rFonts w:cs="Times New Roman"/>
          <w:color w:val="000000" w:themeColor="text1"/>
        </w:rPr>
        <w:t>samples</w:t>
      </w:r>
      <w:r w:rsidR="00794DDE">
        <w:rPr>
          <w:rFonts w:cs="Times New Roman"/>
          <w:color w:val="000000" w:themeColor="text1"/>
        </w:rPr>
        <w:t>)</w:t>
      </w:r>
      <w:r w:rsidR="00794DDE" w:rsidRPr="005C029F">
        <w:rPr>
          <w:rFonts w:cs="Times New Roman"/>
        </w:rPr>
        <w:t xml:space="preserve"> </w:t>
      </w:r>
      <w:r w:rsidRPr="005C029F">
        <w:rPr>
          <w:rFonts w:cs="Times New Roman"/>
        </w:rPr>
        <w:t>was conducted</w:t>
      </w:r>
      <w:r w:rsidR="00794DDE">
        <w:rPr>
          <w:rFonts w:cs="Times New Roman"/>
        </w:rPr>
        <w:t xml:space="preserve"> </w:t>
      </w:r>
      <w:r w:rsidRPr="005C029F">
        <w:rPr>
          <w:rFonts w:cs="Times New Roman"/>
        </w:rPr>
        <w:t>at the UC Davis Stable Isotope Facility using a PDZ Europa ANCA-GSL elemental analyzer interfaced to a PDZ Europa 20-20 isotope ratio mass spectrometer (</w:t>
      </w:r>
      <w:proofErr w:type="spellStart"/>
      <w:r w:rsidRPr="005C029F">
        <w:rPr>
          <w:rFonts w:cs="Times New Roman"/>
        </w:rPr>
        <w:t>Sercon</w:t>
      </w:r>
      <w:proofErr w:type="spellEnd"/>
      <w:r w:rsidRPr="005C029F">
        <w:rPr>
          <w:rFonts w:cs="Times New Roman"/>
        </w:rPr>
        <w:t xml:space="preserve"> Ltd., Cheshire, UK). </w:t>
      </w:r>
      <w:r w:rsidR="006226B1">
        <w:rPr>
          <w:rFonts w:cs="Times New Roman"/>
        </w:rPr>
        <w:t xml:space="preserve"> </w:t>
      </w:r>
      <w:r w:rsidRPr="005C029F">
        <w:rPr>
          <w:rFonts w:cs="Times New Roman"/>
        </w:rPr>
        <w:t xml:space="preserve">The standards for carbon and nitrogen stable isotope ratios were Vienna PeeDee </w:t>
      </w:r>
      <w:proofErr w:type="spellStart"/>
      <w:r w:rsidRPr="005C029F">
        <w:rPr>
          <w:rFonts w:cs="Times New Roman"/>
        </w:rPr>
        <w:t>Beleminte</w:t>
      </w:r>
      <w:proofErr w:type="spellEnd"/>
      <w:r w:rsidRPr="005C029F">
        <w:rPr>
          <w:rFonts w:cs="Times New Roman"/>
        </w:rPr>
        <w:t xml:space="preserve"> and atmospheric N</w:t>
      </w:r>
      <w:r w:rsidRPr="005C029F">
        <w:rPr>
          <w:rFonts w:cs="Times New Roman"/>
          <w:vertAlign w:val="subscript"/>
        </w:rPr>
        <w:t>2</w:t>
      </w:r>
      <w:r w:rsidRPr="005C029F">
        <w:rPr>
          <w:rFonts w:cs="Times New Roman"/>
        </w:rPr>
        <w:t>, respectively.  The results of our samples were expressed in per mil (‰) relative to the international standards (δ</w:t>
      </w:r>
      <w:r w:rsidRPr="005C029F">
        <w:rPr>
          <w:rFonts w:cs="Times New Roman"/>
          <w:vertAlign w:val="superscript"/>
        </w:rPr>
        <w:t>13</w:t>
      </w:r>
      <w:r w:rsidRPr="005C029F">
        <w:rPr>
          <w:rFonts w:cs="Times New Roman"/>
        </w:rPr>
        <w:t>C and δ</w:t>
      </w:r>
      <w:r w:rsidRPr="005C029F">
        <w:rPr>
          <w:rFonts w:cs="Times New Roman"/>
          <w:vertAlign w:val="superscript"/>
        </w:rPr>
        <w:t>15</w:t>
      </w:r>
      <w:r w:rsidRPr="005C029F">
        <w:rPr>
          <w:rFonts w:cs="Times New Roman"/>
        </w:rPr>
        <w:t>N).</w:t>
      </w:r>
    </w:p>
    <w:p w14:paraId="0409D342" w14:textId="77777777" w:rsidR="005B0566" w:rsidRPr="005C029F" w:rsidRDefault="005B0566" w:rsidP="00E7259E">
      <w:pPr>
        <w:pStyle w:val="ListParagraph"/>
        <w:spacing w:after="0" w:line="480" w:lineRule="auto"/>
        <w:ind w:left="0"/>
        <w:contextualSpacing w:val="0"/>
        <w:jc w:val="left"/>
        <w:rPr>
          <w:rFonts w:cs="Times New Roman"/>
          <w:color w:val="FF0000"/>
        </w:rPr>
      </w:pPr>
    </w:p>
    <w:p w14:paraId="07FA328B" w14:textId="07C8AC51" w:rsidR="005B0566" w:rsidRPr="005C029F" w:rsidRDefault="004E63A7" w:rsidP="00E7259E">
      <w:pPr>
        <w:spacing w:after="0" w:line="480" w:lineRule="auto"/>
        <w:jc w:val="left"/>
        <w:rPr>
          <w:rFonts w:cs="Times New Roman"/>
          <w:i/>
        </w:rPr>
      </w:pPr>
      <w:r>
        <w:rPr>
          <w:rFonts w:cs="Times New Roman"/>
          <w:i/>
        </w:rPr>
        <w:t xml:space="preserve">2.3.  </w:t>
      </w:r>
      <w:r w:rsidR="00DD4E15" w:rsidRPr="005C029F">
        <w:rPr>
          <w:rFonts w:cs="Times New Roman"/>
          <w:i/>
        </w:rPr>
        <w:t>Arthropod trophic guild assignment</w:t>
      </w:r>
    </w:p>
    <w:p w14:paraId="2471AE61" w14:textId="39457544" w:rsidR="005B0566" w:rsidRPr="005C029F" w:rsidRDefault="00DD4E15" w:rsidP="004E63A7">
      <w:pPr>
        <w:spacing w:after="0" w:line="480" w:lineRule="auto"/>
        <w:ind w:firstLine="720"/>
        <w:jc w:val="left"/>
        <w:rPr>
          <w:rFonts w:cs="Times New Roman"/>
        </w:rPr>
      </w:pPr>
      <w:r w:rsidRPr="005C029F">
        <w:rPr>
          <w:rFonts w:cs="Times New Roman"/>
        </w:rPr>
        <w:t xml:space="preserve">A trophic guild represents a group of species using similar resources and forms a basic component of food webs. </w:t>
      </w:r>
      <w:r w:rsidR="006226B1">
        <w:rPr>
          <w:rFonts w:cs="Times New Roman"/>
        </w:rPr>
        <w:t xml:space="preserve"> </w:t>
      </w:r>
      <w:r w:rsidRPr="005C029F">
        <w:rPr>
          <w:rFonts w:cs="Times New Roman"/>
        </w:rPr>
        <w:t xml:space="preserve">The concept has been proved to be practical in current ecology because it condenses broad taxonomic information into distinct functional groups in communities </w:t>
      </w:r>
      <w:r w:rsidR="005723B1" w:rsidRPr="005C029F">
        <w:rPr>
          <w:rFonts w:cs="Times New Roman"/>
        </w:rPr>
        <w:fldChar w:fldCharType="begin"/>
      </w:r>
      <w:r w:rsidR="002D78D0">
        <w:rPr>
          <w:rFonts w:cs="Times New Roman"/>
        </w:rPr>
        <w:instrText xml:space="preserve"> ADDIN EN.CITE &lt;EndNote&gt;&lt;Cite&gt;&lt;Author&gt;Blondel&lt;/Author&gt;&lt;Year&gt;2003&lt;/Year&gt;&lt;RecNum&gt;69&lt;/RecNum&gt;&lt;DisplayText&gt;(Blondel, 2003)&lt;/DisplayText&gt;&lt;record&gt;&lt;rec-number&gt;69&lt;/rec-number&gt;&lt;foreign-keys&gt;&lt;key app="EN" db-id="2vstfap51s9ztmea0af5fa9f5v90srreddde" timestamp="1626882047"&gt;69&lt;/key&gt;&lt;/foreign-keys&gt;&lt;ref-type name="Journal Article"&gt;17&lt;/ref-type&gt;&lt;contributors&gt;&lt;authors&gt;&lt;author&gt;Blondel, Jacques&lt;/author&gt;&lt;/authors&gt;&lt;/contributors&gt;&lt;titles&gt;&lt;title&gt;Guilds or functional groups: does it matter?&lt;/title&gt;&lt;secondary-title&gt;Oikos&lt;/secondary-title&gt;&lt;/titles&gt;&lt;periodical&gt;&lt;full-title&gt;Oikos&lt;/full-title&gt;&lt;/periodical&gt;&lt;pages&gt;223-231&lt;/pages&gt;&lt;volume&gt;100&lt;/volume&gt;&lt;number&gt;2&lt;/number&gt;&lt;dates&gt;&lt;year&gt;2003&lt;/year&gt;&lt;/dates&gt;&lt;isbn&gt;0030-1299&lt;/isbn&gt;&lt;urls&gt;&lt;/urls&gt;&lt;/record&gt;&lt;/Cite&gt;&lt;/EndNote&gt;</w:instrText>
      </w:r>
      <w:r w:rsidR="005723B1" w:rsidRPr="005C029F">
        <w:rPr>
          <w:rFonts w:cs="Times New Roman"/>
        </w:rPr>
        <w:fldChar w:fldCharType="separate"/>
      </w:r>
      <w:r w:rsidR="002D78D0">
        <w:rPr>
          <w:rFonts w:cs="Times New Roman"/>
          <w:noProof/>
        </w:rPr>
        <w:t>(Blondel, 2003)</w:t>
      </w:r>
      <w:r w:rsidR="005723B1" w:rsidRPr="005C029F">
        <w:rPr>
          <w:rFonts w:cs="Times New Roman"/>
        </w:rPr>
        <w:fldChar w:fldCharType="end"/>
      </w:r>
      <w:r w:rsidRPr="005C029F">
        <w:rPr>
          <w:rFonts w:cs="Times New Roman"/>
        </w:rPr>
        <w:t xml:space="preserve">. </w:t>
      </w:r>
      <w:r w:rsidR="006226B1">
        <w:rPr>
          <w:rFonts w:cs="Times New Roman"/>
        </w:rPr>
        <w:t xml:space="preserve"> </w:t>
      </w:r>
      <w:r w:rsidRPr="005C029F">
        <w:rPr>
          <w:rFonts w:cs="Times New Roman"/>
        </w:rPr>
        <w:t xml:space="preserve">In this study, we classified arthropod samples into four trophic guilds </w:t>
      </w:r>
      <w:r w:rsidR="00C6642C">
        <w:rPr>
          <w:rFonts w:cs="Times New Roman"/>
        </w:rPr>
        <w:t>(one predator and three prey guilds)</w:t>
      </w:r>
      <w:r w:rsidR="005723B1" w:rsidRPr="005C029F">
        <w:rPr>
          <w:rFonts w:cs="Times New Roman"/>
        </w:rPr>
        <w:fldChar w:fldCharType="begin"/>
      </w:r>
      <w:r w:rsidR="004F62DD">
        <w:rPr>
          <w:rFonts w:cs="Times New Roman"/>
        </w:rPr>
        <w:instrText xml:space="preserve"> ADDIN EN.CITE &lt;EndNote&gt;&lt;Cite ExcludeAuth="1" ExcludeYear="1"&gt;&lt;Author&gt;Hsu&lt;/Author&gt;&lt;Year&gt;2021&lt;/Year&gt;&lt;RecNum&gt;67&lt;/RecNum&gt;&lt;record&gt;&lt;rec-number&gt;67&lt;/rec-number&gt;&lt;foreign-keys&gt;&lt;key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instrText>
      </w:r>
      <w:r w:rsidR="005723B1" w:rsidRPr="005C029F">
        <w:rPr>
          <w:rFonts w:cs="Times New Roman"/>
        </w:rPr>
        <w:fldChar w:fldCharType="end"/>
      </w:r>
      <w:r w:rsidRPr="005C029F">
        <w:rPr>
          <w:rFonts w:cs="Times New Roman"/>
        </w:rPr>
        <w:t xml:space="preserve">: 1) “Predators” consisted of spiders and ladybeetles, which are the primary GAPs in rice farms. </w:t>
      </w:r>
      <w:r w:rsidR="006226B1">
        <w:rPr>
          <w:rFonts w:cs="Times New Roman"/>
        </w:rPr>
        <w:t xml:space="preserve"> </w:t>
      </w:r>
      <w:r w:rsidRPr="005C029F">
        <w:rPr>
          <w:rFonts w:cs="Times New Roman"/>
        </w:rPr>
        <w:t xml:space="preserve">2) “Rice herbivores” consisted of major rice pests, including planthoppers, leafhoppers, and stink bugs. </w:t>
      </w:r>
      <w:r w:rsidR="006226B1">
        <w:rPr>
          <w:rFonts w:cs="Times New Roman"/>
        </w:rPr>
        <w:t xml:space="preserve"> </w:t>
      </w:r>
      <w:r w:rsidRPr="005C029F">
        <w:rPr>
          <w:rFonts w:cs="Times New Roman"/>
        </w:rPr>
        <w:t xml:space="preserve">3) “Tourist herbivores” consisted of herbivorous species without direct trophic association with rice plants, including some </w:t>
      </w:r>
      <w:r w:rsidRPr="005C029F">
        <w:rPr>
          <w:rFonts w:cs="Times New Roman"/>
        </w:rPr>
        <w:lastRenderedPageBreak/>
        <w:t xml:space="preserve">grasshoppers and leaf beetles. </w:t>
      </w:r>
      <w:r w:rsidR="00776BE7">
        <w:rPr>
          <w:rFonts w:cs="Times New Roman"/>
        </w:rPr>
        <w:t xml:space="preserve"> </w:t>
      </w:r>
      <w:r w:rsidRPr="005C029F">
        <w:rPr>
          <w:rFonts w:cs="Times New Roman"/>
        </w:rPr>
        <w:t xml:space="preserve">4) “Detritivores” consisted of arthropods that feed on decaying organic material or plankton, including various midge and fly species. </w:t>
      </w:r>
      <w:r w:rsidR="00776BE7">
        <w:rPr>
          <w:rFonts w:cs="Times New Roman"/>
        </w:rPr>
        <w:t xml:space="preserve"> </w:t>
      </w:r>
      <w:r w:rsidR="00C6642C">
        <w:rPr>
          <w:rFonts w:cs="Times New Roman"/>
        </w:rPr>
        <w:t xml:space="preserve">The classification of prey guilds was </w:t>
      </w:r>
      <w:r w:rsidR="00C6642C">
        <w:rPr>
          <w:rFonts w:eastAsia="PMingLiU"/>
        </w:rPr>
        <w:t xml:space="preserve">based on a combination of literature surveys and k-means clustering of </w:t>
      </w:r>
      <w:r w:rsidR="00333CDB">
        <w:rPr>
          <w:rFonts w:eastAsia="PMingLiU"/>
        </w:rPr>
        <w:t>stable</w:t>
      </w:r>
      <w:r w:rsidR="00C6642C">
        <w:rPr>
          <w:rFonts w:eastAsia="PMingLiU"/>
        </w:rPr>
        <w:t xml:space="preserve"> isotope signatures of arthropod samples</w:t>
      </w:r>
      <w:r w:rsidR="00C6642C" w:rsidRPr="005C029F">
        <w:rPr>
          <w:rFonts w:cs="Times New Roman"/>
        </w:rPr>
        <w:t xml:space="preserve"> </w:t>
      </w:r>
      <w:r w:rsidR="00333CDB">
        <w:rPr>
          <w:rFonts w:cs="Times New Roman"/>
        </w:rPr>
        <w:t xml:space="preserve">(see </w:t>
      </w:r>
      <w:r w:rsidR="00333CDB" w:rsidRPr="005C029F">
        <w:rPr>
          <w:rFonts w:cs="Times New Roman"/>
        </w:rPr>
        <w:t xml:space="preserve">Appendix </w:t>
      </w:r>
      <w:r w:rsidR="00333CDB">
        <w:rPr>
          <w:rFonts w:cs="Times New Roman"/>
        </w:rPr>
        <w:t>A</w:t>
      </w:r>
      <w:r w:rsidR="00333CDB" w:rsidRPr="005C029F">
        <w:rPr>
          <w:rFonts w:cs="Times New Roman"/>
        </w:rPr>
        <w:t xml:space="preserve">: </w:t>
      </w:r>
      <w:r w:rsidR="00333CDB">
        <w:t xml:space="preserve">Fig. </w:t>
      </w:r>
      <w:r w:rsidR="00333CDB" w:rsidRPr="005C029F">
        <w:rPr>
          <w:rFonts w:cs="Times New Roman"/>
        </w:rPr>
        <w:t>S1</w:t>
      </w:r>
      <w:r w:rsidR="00333CDB">
        <w:rPr>
          <w:rFonts w:cs="Times New Roman"/>
        </w:rPr>
        <w:t xml:space="preserve"> for a stable isotope biplot for the three prey sources).  </w:t>
      </w:r>
      <w:r w:rsidRPr="005C029F">
        <w:rPr>
          <w:rFonts w:cs="Times New Roman"/>
        </w:rPr>
        <w:t>The</w:t>
      </w:r>
      <w:r w:rsidRPr="005C029F">
        <w:rPr>
          <w:rFonts w:cs="Times New Roman"/>
          <w:bCs/>
        </w:rPr>
        <w:t xml:space="preserve"> arthropod families/genera in each trophic guild </w:t>
      </w:r>
      <w:r w:rsidR="00FD1601" w:rsidRPr="005C029F">
        <w:rPr>
          <w:rFonts w:cs="Times New Roman"/>
        </w:rPr>
        <w:t>are</w:t>
      </w:r>
      <w:r w:rsidRPr="005C029F">
        <w:rPr>
          <w:rFonts w:cs="Times New Roman"/>
        </w:rPr>
        <w:t xml:space="preserve"> detailed in Appendix </w:t>
      </w:r>
      <w:r w:rsidR="00FE0498">
        <w:rPr>
          <w:rFonts w:cs="Times New Roman"/>
        </w:rPr>
        <w:t>A</w:t>
      </w:r>
      <w:r w:rsidRPr="005C029F">
        <w:rPr>
          <w:rFonts w:cs="Times New Roman"/>
        </w:rPr>
        <w:t xml:space="preserve">: Table S1. </w:t>
      </w:r>
      <w:r w:rsidR="00776BE7">
        <w:rPr>
          <w:rFonts w:cs="Times New Roman"/>
        </w:rPr>
        <w:t xml:space="preserve"> </w:t>
      </w:r>
      <w:r w:rsidRPr="005C029F">
        <w:rPr>
          <w:rFonts w:cs="Times New Roman"/>
        </w:rPr>
        <w:t xml:space="preserve">This study focused on the trophic interactions between generalist predators and their prey sources and therefore did not consider less abundant trophic guilds (e.g., parasitoids) in subsequent analyses. </w:t>
      </w:r>
    </w:p>
    <w:p w14:paraId="383B7556" w14:textId="77777777" w:rsidR="005B0566" w:rsidRPr="005C029F" w:rsidRDefault="005B0566" w:rsidP="00E7259E">
      <w:pPr>
        <w:spacing w:after="0" w:line="480" w:lineRule="auto"/>
        <w:jc w:val="left"/>
        <w:rPr>
          <w:rFonts w:cs="Times New Roman"/>
          <w:i/>
          <w:color w:val="FF0000"/>
        </w:rPr>
      </w:pPr>
    </w:p>
    <w:p w14:paraId="5C1143A0" w14:textId="763CF25C" w:rsidR="005B0566" w:rsidRPr="005C029F" w:rsidRDefault="004E63A7" w:rsidP="00E7259E">
      <w:pPr>
        <w:pStyle w:val="ListParagraph"/>
        <w:spacing w:after="0" w:line="480" w:lineRule="auto"/>
        <w:ind w:left="0"/>
        <w:contextualSpacing w:val="0"/>
        <w:jc w:val="left"/>
        <w:rPr>
          <w:rFonts w:cs="Times New Roman"/>
          <w:i/>
        </w:rPr>
      </w:pPr>
      <w:r>
        <w:rPr>
          <w:rFonts w:cs="Times New Roman"/>
          <w:i/>
        </w:rPr>
        <w:t xml:space="preserve">2.4.  </w:t>
      </w:r>
      <w:r w:rsidR="00DD4E15" w:rsidRPr="005C029F">
        <w:rPr>
          <w:rFonts w:cs="Times New Roman"/>
          <w:i/>
        </w:rPr>
        <w:t>Data analyses</w:t>
      </w:r>
    </w:p>
    <w:p w14:paraId="1D5C33BC" w14:textId="63D7D762" w:rsidR="005B0566" w:rsidRPr="005C029F" w:rsidRDefault="00DD4E15" w:rsidP="004E63A7">
      <w:pPr>
        <w:spacing w:after="0" w:line="480" w:lineRule="auto"/>
        <w:ind w:firstLine="720"/>
        <w:jc w:val="left"/>
        <w:rPr>
          <w:rFonts w:cs="Times New Roman"/>
        </w:rPr>
      </w:pPr>
      <w:r w:rsidRPr="005C029F">
        <w:rPr>
          <w:rFonts w:cs="Times New Roman"/>
        </w:rPr>
        <w:t>To quantify the diet composition of predators, we constructed Bayesian stable isotope mixing model</w:t>
      </w:r>
      <w:r w:rsidR="001B2FB8">
        <w:rPr>
          <w:rFonts w:cs="Times New Roman"/>
        </w:rPr>
        <w:t>s</w:t>
      </w:r>
      <w:r w:rsidRPr="005C029F">
        <w:rPr>
          <w:rFonts w:cs="Times New Roman"/>
        </w:rPr>
        <w:t xml:space="preserve"> using the R </w:t>
      </w:r>
      <w:proofErr w:type="spellStart"/>
      <w:r w:rsidRPr="005C029F">
        <w:rPr>
          <w:rFonts w:cs="Times New Roman"/>
        </w:rPr>
        <w:t>MixSIAR</w:t>
      </w:r>
      <w:proofErr w:type="spellEnd"/>
      <w:r w:rsidRPr="005C029F">
        <w:rPr>
          <w:rFonts w:cs="Times New Roman"/>
        </w:rPr>
        <w:t xml:space="preserve"> package</w:t>
      </w:r>
      <w:r w:rsidR="00BD0449">
        <w:rPr>
          <w:rFonts w:cs="Times New Roman"/>
        </w:rPr>
        <w:t xml:space="preserve"> (Stock </w:t>
      </w:r>
      <w:r w:rsidR="00BD0449" w:rsidRPr="001C3DF0">
        <w:rPr>
          <w:rFonts w:cs="Times New Roman"/>
          <w:i/>
        </w:rPr>
        <w:t>et al.</w:t>
      </w:r>
      <w:r w:rsidR="00BD0449">
        <w:rPr>
          <w:rFonts w:cs="Times New Roman"/>
        </w:rPr>
        <w:t xml:space="preserve">, 2018) </w:t>
      </w:r>
      <w:r w:rsidRPr="005C029F">
        <w:rPr>
          <w:rFonts w:cs="Times New Roman"/>
        </w:rPr>
        <w:t>to estimate the proportions of different prey sources (i.e., the three prey guilds including rice herbivores, tourist herbivores, and detritivores) in predators’ diet</w:t>
      </w:r>
      <w:ins w:id="428" w:author="Gen-Chang Hsu" w:date="2024-08-26T13:54:00Z" w16du:dateUtc="2024-08-26T17:54:00Z">
        <w:r w:rsidR="009D058B">
          <w:rPr>
            <w:rFonts w:cs="Times New Roman"/>
          </w:rPr>
          <w:t xml:space="preserve"> (Fig. Ac)</w:t>
        </w:r>
      </w:ins>
      <w:r w:rsidRPr="005C029F">
        <w:rPr>
          <w:rFonts w:cs="Times New Roman"/>
        </w:rPr>
        <w:t xml:space="preserve">. </w:t>
      </w:r>
      <w:r w:rsidR="001F3CB4">
        <w:rPr>
          <w:rFonts w:cs="Times New Roman"/>
        </w:rPr>
        <w:t xml:space="preserve"> </w:t>
      </w:r>
      <w:commentRangeStart w:id="429"/>
      <w:ins w:id="430" w:author="Gen-Chang Hsu" w:date="2024-08-21T14:53:00Z" w16du:dateUtc="2024-08-21T18:53:00Z">
        <w:r w:rsidR="006C5989">
          <w:rPr>
            <w:rFonts w:cs="Times New Roman"/>
          </w:rPr>
          <w:t xml:space="preserve">The Bayesian </w:t>
        </w:r>
      </w:ins>
      <w:ins w:id="431" w:author="Gen-Chang Hsu" w:date="2024-08-21T14:54:00Z" w16du:dateUtc="2024-08-21T18:54:00Z">
        <w:r w:rsidR="006C5989">
          <w:rPr>
            <w:rFonts w:cs="Times New Roman"/>
          </w:rPr>
          <w:t xml:space="preserve">framework allows for </w:t>
        </w:r>
      </w:ins>
      <w:ins w:id="432" w:author="Gen-Chang Hsu" w:date="2024-08-21T14:58:00Z" w16du:dateUtc="2024-08-21T18:58:00Z">
        <w:r w:rsidR="00982303">
          <w:rPr>
            <w:rFonts w:cs="Times New Roman"/>
          </w:rPr>
          <w:t xml:space="preserve">the </w:t>
        </w:r>
      </w:ins>
      <w:ins w:id="433" w:author="Gen-Chang Hsu" w:date="2024-08-21T14:54:00Z" w16du:dateUtc="2024-08-21T18:54:00Z">
        <w:r w:rsidR="006C5989" w:rsidRPr="009C4055">
          <w:rPr>
            <w:rFonts w:cs="Arial"/>
            <w:bCs/>
            <w:szCs w:val="24"/>
          </w:rPr>
          <w:t>incorporat</w:t>
        </w:r>
      </w:ins>
      <w:ins w:id="434" w:author="Gen-Chang Hsu" w:date="2024-08-21T14:58:00Z" w16du:dateUtc="2024-08-21T18:58:00Z">
        <w:r w:rsidR="00982303">
          <w:rPr>
            <w:rFonts w:cs="Arial"/>
            <w:bCs/>
            <w:szCs w:val="24"/>
          </w:rPr>
          <w:t>ion of</w:t>
        </w:r>
      </w:ins>
      <w:ins w:id="435" w:author="Gen-Chang Hsu" w:date="2024-08-21T14:54:00Z" w16du:dateUtc="2024-08-21T18:54:00Z">
        <w:r w:rsidR="006C5989" w:rsidRPr="009C4055">
          <w:rPr>
            <w:rFonts w:cs="Arial"/>
            <w:bCs/>
            <w:szCs w:val="24"/>
          </w:rPr>
          <w:t xml:space="preserve"> prior information </w:t>
        </w:r>
      </w:ins>
      <w:ins w:id="436" w:author="Gen-Chang Hsu" w:date="2024-08-21T14:58:00Z" w16du:dateUtc="2024-08-21T18:58:00Z">
        <w:r w:rsidR="00982303">
          <w:rPr>
            <w:rFonts w:cs="Arial"/>
            <w:bCs/>
            <w:szCs w:val="24"/>
          </w:rPr>
          <w:t>on</w:t>
        </w:r>
      </w:ins>
      <w:ins w:id="437" w:author="Gen-Chang Hsu" w:date="2024-08-21T14:54:00Z" w16du:dateUtc="2024-08-21T18:54:00Z">
        <w:r w:rsidR="006C5989" w:rsidRPr="009C4055">
          <w:rPr>
            <w:rFonts w:cs="Arial"/>
            <w:bCs/>
            <w:szCs w:val="24"/>
          </w:rPr>
          <w:t xml:space="preserve"> the diets of predators a</w:t>
        </w:r>
      </w:ins>
      <w:ins w:id="438" w:author="Gen-Chang Hsu" w:date="2024-08-21T14:59:00Z" w16du:dateUtc="2024-08-21T18:59:00Z">
        <w:r w:rsidR="00982303">
          <w:rPr>
            <w:rFonts w:cs="Arial"/>
            <w:bCs/>
            <w:szCs w:val="24"/>
          </w:rPr>
          <w:t>s well as</w:t>
        </w:r>
      </w:ins>
      <w:ins w:id="439" w:author="Gen-Chang Hsu" w:date="2024-08-21T14:54:00Z" w16du:dateUtc="2024-08-21T18:54:00Z">
        <w:r w:rsidR="006C5989" w:rsidRPr="009C4055">
          <w:rPr>
            <w:rFonts w:cs="Arial"/>
            <w:bCs/>
            <w:szCs w:val="24"/>
          </w:rPr>
          <w:t xml:space="preserve"> various sources of uncertainties in the diet estimation</w:t>
        </w:r>
      </w:ins>
      <w:ins w:id="440" w:author="Gen-Chang Hsu" w:date="2024-08-21T14:55:00Z" w16du:dateUtc="2024-08-21T18:55:00Z">
        <w:r w:rsidR="006C5989">
          <w:rPr>
            <w:rFonts w:cs="Arial"/>
            <w:bCs/>
            <w:szCs w:val="24"/>
          </w:rPr>
          <w:t xml:space="preserve"> (</w:t>
        </w:r>
        <w:r w:rsidR="006C5989" w:rsidRPr="009C4055">
          <w:rPr>
            <w:rFonts w:cs="Arial"/>
            <w:bCs/>
            <w:szCs w:val="24"/>
          </w:rPr>
          <w:t xml:space="preserve">Moore </w:t>
        </w:r>
        <w:r w:rsidR="006C5989">
          <w:rPr>
            <w:rFonts w:cs="Arial"/>
            <w:bCs/>
            <w:szCs w:val="24"/>
          </w:rPr>
          <w:t>and</w:t>
        </w:r>
        <w:r w:rsidR="006C5989" w:rsidRPr="009C4055">
          <w:rPr>
            <w:rFonts w:cs="Arial"/>
            <w:bCs/>
            <w:szCs w:val="24"/>
          </w:rPr>
          <w:t xml:space="preserve"> Semmens</w:t>
        </w:r>
        <w:r w:rsidR="006C5989">
          <w:rPr>
            <w:rFonts w:cs="Arial"/>
            <w:bCs/>
            <w:szCs w:val="24"/>
          </w:rPr>
          <w:t>,</w:t>
        </w:r>
        <w:r w:rsidR="006C5989" w:rsidRPr="009C4055">
          <w:rPr>
            <w:rFonts w:cs="Arial"/>
            <w:bCs/>
            <w:szCs w:val="24"/>
          </w:rPr>
          <w:t xml:space="preserve"> 2008</w:t>
        </w:r>
        <w:r w:rsidR="006C5989">
          <w:rPr>
            <w:rFonts w:cs="Arial"/>
            <w:bCs/>
            <w:szCs w:val="24"/>
          </w:rPr>
          <w:t>;</w:t>
        </w:r>
        <w:r w:rsidR="006C5989" w:rsidRPr="009C4055">
          <w:rPr>
            <w:rFonts w:cs="Arial"/>
            <w:bCs/>
            <w:szCs w:val="24"/>
          </w:rPr>
          <w:t xml:space="preserve"> </w:t>
        </w:r>
        <w:r w:rsidR="006C5989" w:rsidRPr="009C4055">
          <w:rPr>
            <w:rFonts w:cs="Arial"/>
            <w:szCs w:val="24"/>
          </w:rPr>
          <w:t xml:space="preserve">Parnell </w:t>
        </w:r>
        <w:r w:rsidR="006C5989" w:rsidRPr="006C5989">
          <w:rPr>
            <w:rFonts w:cs="Arial"/>
            <w:i/>
            <w:iCs/>
            <w:szCs w:val="24"/>
            <w:rPrChange w:id="441" w:author="Gen-Chang Hsu" w:date="2024-08-21T14:55:00Z" w16du:dateUtc="2024-08-21T18:55:00Z">
              <w:rPr>
                <w:rFonts w:cs="Arial"/>
                <w:szCs w:val="24"/>
              </w:rPr>
            </w:rPrChange>
          </w:rPr>
          <w:t>et al</w:t>
        </w:r>
        <w:r w:rsidR="006C5989" w:rsidRPr="009C4055">
          <w:rPr>
            <w:rFonts w:cs="Arial"/>
            <w:szCs w:val="24"/>
          </w:rPr>
          <w:t>.</w:t>
        </w:r>
        <w:r w:rsidR="006C5989">
          <w:rPr>
            <w:rFonts w:cs="Arial"/>
            <w:szCs w:val="24"/>
          </w:rPr>
          <w:t>,</w:t>
        </w:r>
        <w:r w:rsidR="006C5989" w:rsidRPr="009C4055">
          <w:rPr>
            <w:rFonts w:cs="Arial"/>
            <w:szCs w:val="24"/>
          </w:rPr>
          <w:t xml:space="preserve"> 2013</w:t>
        </w:r>
        <w:r w:rsidR="006C5989">
          <w:rPr>
            <w:rFonts w:cs="Arial"/>
            <w:bCs/>
            <w:szCs w:val="24"/>
          </w:rPr>
          <w:t>)</w:t>
        </w:r>
      </w:ins>
      <w:ins w:id="442" w:author="Gen-Chang Hsu" w:date="2024-08-21T14:54:00Z" w16du:dateUtc="2024-08-21T18:54:00Z">
        <w:r w:rsidR="006C5989">
          <w:rPr>
            <w:rFonts w:cs="Times New Roman"/>
          </w:rPr>
          <w:t>.</w:t>
        </w:r>
      </w:ins>
      <w:commentRangeEnd w:id="429"/>
      <w:ins w:id="443" w:author="Gen-Chang Hsu" w:date="2024-08-21T15:05:00Z" w16du:dateUtc="2024-08-21T19:05:00Z">
        <w:r w:rsidR="00424421">
          <w:rPr>
            <w:rStyle w:val="CommentReference"/>
          </w:rPr>
          <w:commentReference w:id="429"/>
        </w:r>
      </w:ins>
      <w:ins w:id="444" w:author="Gen-Chang Hsu" w:date="2024-08-21T14:54:00Z" w16du:dateUtc="2024-08-21T18:54:00Z">
        <w:r w:rsidR="006C5989">
          <w:rPr>
            <w:rFonts w:cs="Times New Roman"/>
          </w:rPr>
          <w:t xml:space="preserve"> </w:t>
        </w:r>
      </w:ins>
      <w:r w:rsidRPr="005C029F">
        <w:rPr>
          <w:rFonts w:cs="Times New Roman"/>
        </w:rPr>
        <w:t>In the mixing model</w:t>
      </w:r>
      <w:r w:rsidR="001B2FB8">
        <w:rPr>
          <w:rFonts w:cs="Times New Roman"/>
        </w:rPr>
        <w:t>s</w:t>
      </w:r>
      <w:r w:rsidRPr="005C029F">
        <w:rPr>
          <w:rFonts w:cs="Times New Roman"/>
        </w:rPr>
        <w:t xml:space="preserve">, individual farm-year combination and crop stage were included as fixed effects for predator isotope data; isotope data for the three prey guilds were pooled respectively to generate fixed source values </w:t>
      </w:r>
      <w:r w:rsidR="001B2FB8">
        <w:rPr>
          <w:rFonts w:cs="Times New Roman"/>
        </w:rPr>
        <w:t>because of</w:t>
      </w:r>
      <w:r w:rsidRPr="005C029F">
        <w:rPr>
          <w:rFonts w:cs="Times New Roman"/>
        </w:rPr>
        <w:t xml:space="preserve"> their high mobility across farms </w:t>
      </w:r>
      <w:r w:rsidR="005723B1" w:rsidRPr="005C029F">
        <w:rPr>
          <w:rFonts w:cs="Times New Roman"/>
        </w:rPr>
        <w:fldChar w:fldCharType="begin"/>
      </w:r>
      <w:r w:rsidR="002D78D0">
        <w:rPr>
          <w:rFonts w:cs="Times New Roman"/>
        </w:rPr>
        <w:instrText xml:space="preserve"> ADDIN EN.CITE &lt;EndNote&gt;&lt;Cite&gt;&lt;Author&gt;Sun&lt;/Author&gt;&lt;Year&gt;2015&lt;/Year&gt;&lt;RecNum&gt;70&lt;/RecNum&gt;&lt;DisplayText&gt;(Mazzi and Dorn, 2012; Sun&lt;style face="italic"&gt; et al.&lt;/style&gt;, 2015)&lt;/DisplayText&gt;&lt;record&gt;&lt;rec-number&gt;70&lt;/rec-number&gt;&lt;foreign-keys&gt;&lt;key app="EN" db-id="2vstfap51s9ztmea0af5fa9f5v90srreddde" timestamp="1628776959"&gt;70&lt;/key&gt;&lt;/foreign-keys&gt;&lt;ref-type name="Journal Article"&gt;17&lt;/ref-type&gt;&lt;contributors&gt;&lt;authors&gt;&lt;author&gt;Sun, Jing-Tao&lt;/author&gt;&lt;author&gt;Wang, Man-Man&lt;/author&gt;&lt;author&gt;Zhang, Yan-Kai&lt;/author&gt;&lt;author&gt;Chapuis, Marie-Pierre&lt;/author&gt;&lt;author&gt;Jiang, Xin-Yu&lt;/author&gt;&lt;author&gt;Hu, Gao&lt;/author&gt;&lt;author&gt;Yang, Xian-Ming&lt;/author&gt;&lt;author&gt;Ge, Cheng&lt;/author&gt;&lt;author&gt;Xue, Xiao-Feng&lt;/author&gt;&lt;author&gt;Hong, Xiao-Yue&lt;/author&gt;&lt;/authors&gt;&lt;/contributors&gt;&lt;titles&gt;&lt;title&gt;Evidence for high dispersal ability and mito-nuclear discordance in the small brown planthopper, Laodelphax striatellus&lt;/title&gt;&lt;secondary-title&gt;Scientific Reports&lt;/secondary-title&gt;&lt;/titles&gt;&lt;periodical&gt;&lt;full-title&gt;Scientific Reports&lt;/full-title&gt;&lt;/periodical&gt;&lt;pages&gt;1-10&lt;/pages&gt;&lt;volume&gt;5&lt;/volume&gt;&lt;number&gt;1&lt;/number&gt;&lt;dates&gt;&lt;year&gt;2015&lt;/year&gt;&lt;/dates&gt;&lt;isbn&gt;2045-2322&lt;/isbn&gt;&lt;urls&gt;&lt;/urls&gt;&lt;/record&gt;&lt;/Cite&gt;&lt;Cite&gt;&lt;Author&gt;Mazzi&lt;/Author&gt;&lt;Year&gt;2012&lt;/Year&gt;&lt;RecNum&gt;71&lt;/RecNum&gt;&lt;record&gt;&lt;rec-number&gt;71&lt;/rec-number&gt;&lt;foreign-keys&gt;&lt;key app="EN" db-id="2vstfap51s9ztmea0af5fa9f5v90srreddde" timestamp="1628776961"&gt;71&lt;/key&gt;&lt;/foreign-keys&gt;&lt;ref-type name="Journal Article"&gt;17&lt;/ref-type&gt;&lt;contributors&gt;&lt;authors&gt;&lt;author&gt;Mazzi, Dominique&lt;/author&gt;&lt;author&gt;Dorn, Silvia&lt;/author&gt;&lt;/authors&gt;&lt;/contributors&gt;&lt;titles&gt;&lt;title&gt;Movement of insect pests in agricultural landscapes&lt;/title&gt;&lt;secondary-title&gt;Annals of Applied Biology&lt;/secondary-title&gt;&lt;/titles&gt;&lt;periodical&gt;&lt;full-title&gt;Annals of applied biology&lt;/full-title&gt;&lt;/periodical&gt;&lt;pages&gt;97-113&lt;/pages&gt;&lt;volume&gt;160&lt;/volume&gt;&lt;number&gt;2&lt;/number&gt;&lt;dates&gt;&lt;year&gt;2012&lt;/year&gt;&lt;/dates&gt;&lt;isbn&gt;0003-4746&lt;/isbn&gt;&lt;urls&gt;&lt;/urls&gt;&lt;/record&gt;&lt;/Cite&gt;&lt;/EndNote&gt;</w:instrText>
      </w:r>
      <w:r w:rsidR="005723B1" w:rsidRPr="005C029F">
        <w:rPr>
          <w:rFonts w:cs="Times New Roman"/>
        </w:rPr>
        <w:fldChar w:fldCharType="separate"/>
      </w:r>
      <w:r w:rsidR="002D78D0">
        <w:rPr>
          <w:rFonts w:cs="Times New Roman"/>
          <w:noProof/>
        </w:rPr>
        <w:t>(Mazzi and Dorn, 2012; Sun</w:t>
      </w:r>
      <w:r w:rsidR="002D78D0" w:rsidRPr="002D78D0">
        <w:rPr>
          <w:rFonts w:cs="Times New Roman"/>
          <w:i/>
          <w:noProof/>
        </w:rPr>
        <w:t xml:space="preserve"> et al.</w:t>
      </w:r>
      <w:r w:rsidR="002D78D0">
        <w:rPr>
          <w:rFonts w:cs="Times New Roman"/>
          <w:noProof/>
        </w:rPr>
        <w:t>, 2015)</w:t>
      </w:r>
      <w:r w:rsidR="005723B1" w:rsidRPr="005C029F">
        <w:rPr>
          <w:rFonts w:cs="Times New Roman"/>
        </w:rPr>
        <w:fldChar w:fldCharType="end"/>
      </w:r>
      <w:r w:rsidRPr="005C029F">
        <w:rPr>
          <w:rFonts w:cs="Times New Roman"/>
        </w:rPr>
        <w:t xml:space="preserve">. </w:t>
      </w:r>
      <w:r w:rsidR="001F3CB4">
        <w:rPr>
          <w:rFonts w:cs="Times New Roman"/>
        </w:rPr>
        <w:t xml:space="preserve"> </w:t>
      </w:r>
      <w:r w:rsidRPr="005C029F">
        <w:rPr>
          <w:rFonts w:cs="Times New Roman"/>
        </w:rPr>
        <w:t>Isotope data at the seedling stage for the three study years were omitted from the</w:t>
      </w:r>
      <w:ins w:id="445" w:author="Gen-Chang Hsu" w:date="2024-08-17T23:14:00Z" w16du:dateUtc="2024-08-18T03:14:00Z">
        <w:r w:rsidR="00D708D1">
          <w:rPr>
            <w:rFonts w:cs="Times New Roman"/>
          </w:rPr>
          <w:t xml:space="preserve"> mixing model</w:t>
        </w:r>
      </w:ins>
      <w:r w:rsidRPr="005C029F">
        <w:rPr>
          <w:rFonts w:cs="Times New Roman"/>
        </w:rPr>
        <w:t xml:space="preserve"> analysis due to insufficient sample sizes</w:t>
      </w:r>
      <w:ins w:id="446" w:author="Gen-Chang Hsu" w:date="2024-08-17T23:15:00Z" w16du:dateUtc="2024-08-18T03:15:00Z">
        <w:r w:rsidR="00D708D1">
          <w:rPr>
            <w:rFonts w:cs="Times New Roman"/>
          </w:rPr>
          <w:t xml:space="preserve"> (missing </w:t>
        </w:r>
      </w:ins>
      <w:ins w:id="447" w:author="Gen-Chang Hsu" w:date="2024-08-17T23:16:00Z" w16du:dateUtc="2024-08-18T03:16:00Z">
        <w:r w:rsidR="00D708D1">
          <w:rPr>
            <w:rFonts w:cs="Times New Roman"/>
          </w:rPr>
          <w:t xml:space="preserve">prey sources and </w:t>
        </w:r>
      </w:ins>
      <w:ins w:id="448" w:author="Gen-Chang Hsu" w:date="2024-08-17T23:17:00Z" w16du:dateUtc="2024-08-18T03:17:00Z">
        <w:r w:rsidR="00D708D1">
          <w:rPr>
            <w:rFonts w:cs="Times New Roman"/>
          </w:rPr>
          <w:t xml:space="preserve">low </w:t>
        </w:r>
      </w:ins>
      <w:ins w:id="449" w:author="Gen-Chang Hsu" w:date="2024-08-17T23:16:00Z" w16du:dateUtc="2024-08-18T03:16:00Z">
        <w:r w:rsidR="00D708D1">
          <w:rPr>
            <w:rFonts w:cs="Times New Roman"/>
          </w:rPr>
          <w:t>predator</w:t>
        </w:r>
      </w:ins>
      <w:ins w:id="450" w:author="Gen-Chang Hsu" w:date="2024-08-17T23:17:00Z" w16du:dateUtc="2024-08-18T03:17:00Z">
        <w:r w:rsidR="00D708D1">
          <w:rPr>
            <w:rFonts w:cs="Times New Roman"/>
          </w:rPr>
          <w:t xml:space="preserve"> numbers</w:t>
        </w:r>
      </w:ins>
      <w:ins w:id="451" w:author="Gen-Chang Hsu" w:date="2024-08-17T23:15:00Z" w16du:dateUtc="2024-08-18T03:15:00Z">
        <w:r w:rsidR="00D708D1">
          <w:rPr>
            <w:rFonts w:cs="Times New Roman"/>
          </w:rPr>
          <w:t>)</w:t>
        </w:r>
      </w:ins>
      <w:r w:rsidRPr="005C029F">
        <w:rPr>
          <w:rFonts w:cs="Times New Roman"/>
        </w:rPr>
        <w:t xml:space="preserve"> for </w:t>
      </w:r>
      <w:del w:id="452" w:author="Gen-Chang Hsu" w:date="2024-08-17T23:14:00Z" w16du:dateUtc="2024-08-18T03:14:00Z">
        <w:r w:rsidRPr="005C029F" w:rsidDel="00D708D1">
          <w:rPr>
            <w:rFonts w:cs="Times New Roman"/>
          </w:rPr>
          <w:delText xml:space="preserve">model </w:delText>
        </w:r>
      </w:del>
      <w:ins w:id="453" w:author="Gen-Chang Hsu" w:date="2024-08-17T23:14:00Z" w16du:dateUtc="2024-08-18T03:14:00Z">
        <w:r w:rsidR="00D708D1">
          <w:rPr>
            <w:rFonts w:cs="Times New Roman"/>
          </w:rPr>
          <w:t>reliable</w:t>
        </w:r>
        <w:r w:rsidR="00D708D1" w:rsidRPr="005C029F">
          <w:rPr>
            <w:rFonts w:cs="Times New Roman"/>
          </w:rPr>
          <w:t xml:space="preserve"> </w:t>
        </w:r>
      </w:ins>
      <w:r w:rsidRPr="005C029F">
        <w:rPr>
          <w:rFonts w:cs="Times New Roman"/>
        </w:rPr>
        <w:t>estimation</w:t>
      </w:r>
      <w:ins w:id="454" w:author="Gen-Chang Hsu" w:date="2024-08-17T23:15:00Z" w16du:dateUtc="2024-08-18T03:15:00Z">
        <w:r w:rsidR="00D708D1">
          <w:rPr>
            <w:rFonts w:cs="Times New Roman"/>
          </w:rPr>
          <w:t xml:space="preserve"> of predators’ diet composition</w:t>
        </w:r>
      </w:ins>
      <w:r w:rsidRPr="005C029F">
        <w:rPr>
          <w:rFonts w:cs="Times New Roman"/>
        </w:rPr>
        <w:t xml:space="preserve">. </w:t>
      </w:r>
      <w:r w:rsidR="001F3CB4">
        <w:rPr>
          <w:rFonts w:cs="Times New Roman"/>
        </w:rPr>
        <w:t xml:space="preserve"> </w:t>
      </w:r>
      <w:r w:rsidRPr="005C029F">
        <w:rPr>
          <w:rFonts w:cs="Times New Roman"/>
        </w:rPr>
        <w:t>To improve our model estimates, carbon and nitrogen concentration dependencies</w:t>
      </w:r>
      <w:ins w:id="455" w:author="Gen-Chang Hsu" w:date="2024-08-21T15:00:00Z" w16du:dateUtc="2024-08-21T19:00:00Z">
        <w:r w:rsidR="00937B62">
          <w:rPr>
            <w:rFonts w:cs="Times New Roman"/>
          </w:rPr>
          <w:t xml:space="preserve"> (</w:t>
        </w:r>
        <w:commentRangeStart w:id="456"/>
        <w:r w:rsidR="00937B62">
          <w:rPr>
            <w:rFonts w:cs="Times New Roman"/>
          </w:rPr>
          <w:t xml:space="preserve">the C and N contents </w:t>
        </w:r>
      </w:ins>
      <w:ins w:id="457" w:author="Gen-Chang Hsu" w:date="2024-08-21T15:01:00Z" w16du:dateUtc="2024-08-21T19:01:00Z">
        <w:r w:rsidR="00937B62">
          <w:rPr>
            <w:rFonts w:cs="Times New Roman"/>
          </w:rPr>
          <w:t>of the isotope samples</w:t>
        </w:r>
      </w:ins>
      <w:commentRangeEnd w:id="456"/>
      <w:ins w:id="458" w:author="Gen-Chang Hsu" w:date="2024-08-21T15:05:00Z" w16du:dateUtc="2024-08-21T19:05:00Z">
        <w:r w:rsidR="00424421">
          <w:rPr>
            <w:rStyle w:val="CommentReference"/>
          </w:rPr>
          <w:commentReference w:id="456"/>
        </w:r>
      </w:ins>
      <w:ins w:id="459" w:author="Gen-Chang Hsu" w:date="2024-08-21T15:00:00Z" w16du:dateUtc="2024-08-21T19:00:00Z">
        <w:r w:rsidR="00937B62">
          <w:rPr>
            <w:rFonts w:cs="Times New Roman"/>
          </w:rPr>
          <w:t>)</w:t>
        </w:r>
      </w:ins>
      <w:r w:rsidRPr="005C029F">
        <w:rPr>
          <w:rFonts w:cs="Times New Roman"/>
        </w:rPr>
        <w:t xml:space="preserve"> as well as </w:t>
      </w:r>
      <w:r w:rsidRPr="005C029F">
        <w:rPr>
          <w:rFonts w:cs="Times New Roman"/>
        </w:rPr>
        <w:lastRenderedPageBreak/>
        <w:t xml:space="preserve">the residual/process errors were incorporated </w:t>
      </w:r>
      <w:r w:rsidR="005723B1" w:rsidRPr="005C029F">
        <w:rPr>
          <w:rFonts w:cs="Times New Roman"/>
        </w:rPr>
        <w:fldChar w:fldCharType="begin"/>
      </w:r>
      <w:r w:rsidR="002D78D0">
        <w:rPr>
          <w:rFonts w:cs="Times New Roman"/>
        </w:rPr>
        <w:instrText xml:space="preserve"> ADDIN EN.CITE &lt;EndNote&gt;&lt;Cite&gt;&lt;Author&gt;Stock&lt;/Author&gt;&lt;Year&gt;2016&lt;/Year&gt;&lt;RecNum&gt;47&lt;/RecNum&gt;&lt;DisplayText&gt;(Phillips and Koch, 2002; Stock and Semmens, 2016)&lt;/DisplayText&gt;&lt;record&gt;&lt;rec-number&gt;47&lt;/rec-number&gt;&lt;foreign-keys&gt;&lt;key app="EN" db-id="2vstfap51s9ztmea0af5fa9f5v90srreddde" timestamp="1622280451"&gt;47&lt;/key&gt;&lt;/foreign-keys&gt;&lt;ref-type name="Journal Article"&gt;17&lt;/ref-type&gt;&lt;contributors&gt;&lt;authors&gt;&lt;author&gt;Stock, Brian C&lt;/author&gt;&lt;author&gt;Semmens, Brice X&lt;/author&gt;&lt;/authors&gt;&lt;/contributors&gt;&lt;titles&gt;&lt;title&gt;Unifying error structures in commonly used biotracer mixing models&lt;/title&gt;&lt;secondary-title&gt;Ecology&lt;/secondary-title&gt;&lt;/titles&gt;&lt;periodical&gt;&lt;full-title&gt;Ecology&lt;/full-title&gt;&lt;/periodical&gt;&lt;pages&gt;2562-2569&lt;/pages&gt;&lt;volume&gt;97&lt;/volume&gt;&lt;number&gt;10&lt;/number&gt;&lt;dates&gt;&lt;year&gt;2016&lt;/year&gt;&lt;/dates&gt;&lt;isbn&gt;0012-9658&lt;/isbn&gt;&lt;urls&gt;&lt;/urls&gt;&lt;/record&gt;&lt;/Cite&gt;&lt;Cite&gt;&lt;Author&gt;Phillips&lt;/Author&gt;&lt;Year&gt;2002&lt;/Year&gt;&lt;RecNum&gt;48&lt;/RecNum&gt;&lt;record&gt;&lt;rec-number&gt;48&lt;/rec-number&gt;&lt;foreign-keys&gt;&lt;key app="EN" db-id="2vstfap51s9ztmea0af5fa9f5v90srreddde" timestamp="1622280504"&gt;48&lt;/key&gt;&lt;/foreign-keys&gt;&lt;ref-type name="Journal Article"&gt;17&lt;/ref-type&gt;&lt;contributors&gt;&lt;authors&gt;&lt;author&gt;Phillips, Donald L&lt;/author&gt;&lt;author&gt;Koch, Paul L&lt;/author&gt;&lt;/authors&gt;&lt;/contributors&gt;&lt;titles&gt;&lt;title&gt;Incorporating concentration dependence in stable isotope mixing models&lt;/title&gt;&lt;secondary-title&gt;Oecologia&lt;/secondary-title&gt;&lt;/titles&gt;&lt;periodical&gt;&lt;full-title&gt;Oecologia&lt;/full-title&gt;&lt;/periodical&gt;&lt;pages&gt;114-125&lt;/pages&gt;&lt;volume&gt;130&lt;/volume&gt;&lt;number&gt;1&lt;/number&gt;&lt;dates&gt;&lt;year&gt;2002&lt;/year&gt;&lt;/dates&gt;&lt;isbn&gt;1432-1939&lt;/isbn&gt;&lt;urls&gt;&lt;/urls&gt;&lt;/record&gt;&lt;/Cite&gt;&lt;/EndNote&gt;</w:instrText>
      </w:r>
      <w:r w:rsidR="005723B1" w:rsidRPr="005C029F">
        <w:rPr>
          <w:rFonts w:cs="Times New Roman"/>
        </w:rPr>
        <w:fldChar w:fldCharType="separate"/>
      </w:r>
      <w:r w:rsidR="002D78D0">
        <w:rPr>
          <w:rFonts w:cs="Times New Roman"/>
          <w:noProof/>
        </w:rPr>
        <w:t>(Phillips and Koch, 2002; Stock and Semmens, 2016)</w:t>
      </w:r>
      <w:r w:rsidR="005723B1" w:rsidRPr="005C029F">
        <w:rPr>
          <w:rFonts w:cs="Times New Roman"/>
        </w:rPr>
        <w:fldChar w:fldCharType="end"/>
      </w:r>
      <w:r w:rsidRPr="005C029F">
        <w:rPr>
          <w:rFonts w:cs="Times New Roman"/>
        </w:rPr>
        <w:t xml:space="preserve">. </w:t>
      </w:r>
      <w:r w:rsidR="001F3CB4">
        <w:rPr>
          <w:rFonts w:cs="Times New Roman"/>
        </w:rPr>
        <w:t xml:space="preserve"> </w:t>
      </w:r>
      <w:r w:rsidRPr="005C029F">
        <w:rPr>
          <w:rFonts w:cs="Times New Roman"/>
        </w:rPr>
        <w:t xml:space="preserve">Trophic discrimination factors (TDFs) were estimated from the diet-dependent discrimination equation proposed by </w:t>
      </w:r>
      <w:r w:rsidR="005723B1" w:rsidRPr="005C029F">
        <w:rPr>
          <w:rFonts w:cs="Times New Roman"/>
        </w:rPr>
        <w:fldChar w:fldCharType="begin"/>
      </w:r>
      <w:r w:rsidR="002D78D0">
        <w:rPr>
          <w:rFonts w:cs="Times New Roman"/>
        </w:rPr>
        <w:instrText xml:space="preserve"> ADDIN EN.CITE &lt;EndNote&gt;&lt;Cite AuthorYear="1"&gt;&lt;Author&gt;Caut&lt;/Author&gt;&lt;Year&gt;2009&lt;/Year&gt;&lt;RecNum&gt;46&lt;/RecNum&gt;&lt;DisplayText&gt;Caut&lt;style face="italic"&gt; et al.&lt;/style&gt; (2009)&lt;/DisplayText&gt;&lt;record&gt;&lt;rec-number&gt;46&lt;/rec-number&gt;&lt;foreign-keys&gt;&lt;key app="EN" db-id="2vstfap51s9ztmea0af5fa9f5v90srreddde" timestamp="1622280390"&gt;46&lt;/key&gt;&lt;/foreign-keys&gt;&lt;ref-type name="Journal Article"&gt;17&lt;/ref-type&gt;&lt;contributors&gt;&lt;authors&gt;&lt;author&gt;Caut, Stéphane&lt;/author&gt;&lt;author&gt;Angulo, Elena&lt;/author&gt;&lt;author&gt;Courchamp, Franck&lt;/author&gt;&lt;/authors&gt;&lt;/contributors&gt;&lt;titles&gt;&lt;title&gt;Variation in discrimination factors (Δ15N and Δ13C): the effect of diet isotopic values and applications for diet reconstruction&lt;/title&gt;&lt;secondary-title&gt;Journal of Applied Ecology&lt;/secondary-title&gt;&lt;/titles&gt;&lt;periodical&gt;&lt;full-title&gt;Journal of Applied Ecology&lt;/full-title&gt;&lt;/periodical&gt;&lt;pages&gt;443-453&lt;/pages&gt;&lt;volume&gt;46&lt;/volume&gt;&lt;number&gt;2&lt;/number&gt;&lt;dates&gt;&lt;year&gt;2009&lt;/year&gt;&lt;/dates&gt;&lt;isbn&gt;0021-8901&lt;/isbn&gt;&lt;urls&gt;&lt;/urls&gt;&lt;/record&gt;&lt;/Cite&gt;&lt;/EndNote&gt;</w:instrText>
      </w:r>
      <w:r w:rsidR="005723B1" w:rsidRPr="005C029F">
        <w:rPr>
          <w:rFonts w:cs="Times New Roman"/>
        </w:rPr>
        <w:fldChar w:fldCharType="separate"/>
      </w:r>
      <w:r w:rsidR="002D78D0">
        <w:rPr>
          <w:rFonts w:cs="Times New Roman"/>
          <w:noProof/>
        </w:rPr>
        <w:t>Caut</w:t>
      </w:r>
      <w:r w:rsidR="002D78D0" w:rsidRPr="002D78D0">
        <w:rPr>
          <w:rFonts w:cs="Times New Roman"/>
          <w:i/>
          <w:noProof/>
        </w:rPr>
        <w:t xml:space="preserve"> et al.</w:t>
      </w:r>
      <w:r w:rsidR="002D78D0">
        <w:rPr>
          <w:rFonts w:cs="Times New Roman"/>
          <w:noProof/>
        </w:rPr>
        <w:t xml:space="preserve"> (2009)</w:t>
      </w:r>
      <w:r w:rsidR="005723B1" w:rsidRPr="005C029F">
        <w:rPr>
          <w:rFonts w:cs="Times New Roman"/>
        </w:rPr>
        <w:fldChar w:fldCharType="end"/>
      </w:r>
      <w:ins w:id="460" w:author="Gen-Chang Hsu" w:date="2024-08-28T20:15:00Z" w16du:dateUtc="2024-08-29T00:15:00Z">
        <w:r w:rsidR="007A0455">
          <w:rPr>
            <w:rFonts w:cs="Times New Roman"/>
          </w:rPr>
          <w:t xml:space="preserve"> (</w:t>
        </w:r>
        <w:commentRangeStart w:id="461"/>
        <w:r w:rsidR="007A0455">
          <w:rPr>
            <w:rFonts w:cs="Times New Roman"/>
          </w:rPr>
          <w:t>Table SF</w:t>
        </w:r>
      </w:ins>
      <w:commentRangeEnd w:id="461"/>
      <w:ins w:id="462" w:author="Gen-Chang Hsu" w:date="2024-08-28T20:16:00Z" w16du:dateUtc="2024-08-29T00:16:00Z">
        <w:r w:rsidR="007A0455">
          <w:rPr>
            <w:rStyle w:val="CommentReference"/>
          </w:rPr>
          <w:commentReference w:id="461"/>
        </w:r>
      </w:ins>
      <w:ins w:id="463" w:author="Gen-Chang Hsu" w:date="2024-08-28T20:15:00Z" w16du:dateUtc="2024-08-29T00:15:00Z">
        <w:r w:rsidR="007A0455">
          <w:rPr>
            <w:rFonts w:cs="Times New Roman"/>
          </w:rPr>
          <w:t>)</w:t>
        </w:r>
      </w:ins>
      <w:r w:rsidRPr="005C029F">
        <w:rPr>
          <w:rFonts w:cs="Times New Roman"/>
        </w:rPr>
        <w:t xml:space="preserve">. </w:t>
      </w:r>
      <w:r w:rsidR="001F3CB4">
        <w:rPr>
          <w:rFonts w:cs="Times New Roman"/>
        </w:rPr>
        <w:t xml:space="preserve"> </w:t>
      </w:r>
      <w:r w:rsidRPr="005C029F">
        <w:rPr>
          <w:rFonts w:cs="Times New Roman"/>
        </w:rPr>
        <w:t>We ran three Markov Chain Monte Carlo (MCMC) chains, each with 50,000 iterations and a burn-in number of 25,000, along with a non-informative Dirichlet prior</w:t>
      </w:r>
      <w:ins w:id="464" w:author="Gen-Chang Hsu" w:date="2024-08-21T22:14:00Z" w16du:dateUtc="2024-08-22T02:14:00Z">
        <w:r w:rsidR="00753AD3">
          <w:rPr>
            <w:rFonts w:cs="Times New Roman"/>
          </w:rPr>
          <w:t xml:space="preserve"> </w:t>
        </w:r>
        <w:commentRangeStart w:id="465"/>
        <w:r w:rsidR="00753AD3">
          <w:rPr>
            <w:rFonts w:cs="Times New Roman"/>
          </w:rPr>
          <w:t>(</w:t>
        </w:r>
      </w:ins>
      <w:ins w:id="466" w:author="Gen-Chang Hsu" w:date="2024-08-21T22:15:00Z" w16du:dateUtc="2024-08-22T02:15:00Z">
        <w:r w:rsidR="00753AD3">
          <w:rPr>
            <w:rFonts w:cs="Times New Roman"/>
          </w:rPr>
          <w:t xml:space="preserve">Stock </w:t>
        </w:r>
        <w:r w:rsidR="00753AD3" w:rsidRPr="00753AD3">
          <w:rPr>
            <w:rFonts w:cs="Times New Roman"/>
            <w:i/>
            <w:iCs/>
            <w:rPrChange w:id="467" w:author="Gen-Chang Hsu" w:date="2024-08-21T22:15:00Z" w16du:dateUtc="2024-08-22T02:15:00Z">
              <w:rPr>
                <w:rFonts w:cs="Times New Roman"/>
              </w:rPr>
            </w:rPrChange>
          </w:rPr>
          <w:t>et al</w:t>
        </w:r>
        <w:r w:rsidR="00753AD3">
          <w:rPr>
            <w:rFonts w:cs="Times New Roman"/>
          </w:rPr>
          <w:t>., 2018</w:t>
        </w:r>
      </w:ins>
      <w:ins w:id="468" w:author="Gen-Chang Hsu" w:date="2024-08-21T22:14:00Z" w16du:dateUtc="2024-08-22T02:14:00Z">
        <w:r w:rsidR="00753AD3">
          <w:rPr>
            <w:rFonts w:cs="Times New Roman"/>
          </w:rPr>
          <w:t>)</w:t>
        </w:r>
      </w:ins>
      <w:commentRangeEnd w:id="465"/>
      <w:ins w:id="469" w:author="Gen-Chang Hsu" w:date="2024-08-21T22:16:00Z" w16du:dateUtc="2024-08-22T02:16:00Z">
        <w:r w:rsidR="00753AD3">
          <w:rPr>
            <w:rStyle w:val="CommentReference"/>
          </w:rPr>
          <w:commentReference w:id="465"/>
        </w:r>
      </w:ins>
      <w:r w:rsidRPr="005C029F">
        <w:rPr>
          <w:rFonts w:cs="Times New Roman"/>
        </w:rPr>
        <w:t xml:space="preserve">. </w:t>
      </w:r>
      <w:r w:rsidR="001F3CB4">
        <w:rPr>
          <w:rFonts w:cs="Times New Roman"/>
        </w:rPr>
        <w:t xml:space="preserve"> </w:t>
      </w:r>
      <w:r w:rsidRPr="005C029F">
        <w:rPr>
          <w:rFonts w:cs="Times New Roman"/>
        </w:rPr>
        <w:t xml:space="preserve">Chain convergence was assessed via Gelman-Rubin and </w:t>
      </w:r>
      <w:proofErr w:type="spellStart"/>
      <w:r w:rsidRPr="005C029F">
        <w:rPr>
          <w:rFonts w:cs="Times New Roman"/>
        </w:rPr>
        <w:t>Geweke</w:t>
      </w:r>
      <w:proofErr w:type="spellEnd"/>
      <w:r w:rsidRPr="005C029F">
        <w:rPr>
          <w:rFonts w:cs="Times New Roman"/>
        </w:rPr>
        <w:t xml:space="preserve"> diagnostics</w:t>
      </w:r>
      <w:ins w:id="470" w:author="Gen-Chang Hsu" w:date="2024-08-21T21:57:00Z" w16du:dateUtc="2024-08-22T01:57:00Z">
        <w:r w:rsidR="00C95804">
          <w:rPr>
            <w:rFonts w:cs="Times New Roman"/>
          </w:rPr>
          <w:t xml:space="preserve"> </w:t>
        </w:r>
        <w:commentRangeStart w:id="471"/>
        <w:r w:rsidR="00C95804">
          <w:rPr>
            <w:rFonts w:cs="Times New Roman"/>
          </w:rPr>
          <w:t>(Gelman and Rubin, 1992)</w:t>
        </w:r>
      </w:ins>
      <w:commentRangeEnd w:id="471"/>
      <w:ins w:id="472" w:author="Gen-Chang Hsu" w:date="2024-08-21T21:59:00Z" w16du:dateUtc="2024-08-22T01:59:00Z">
        <w:r w:rsidR="00C95804">
          <w:rPr>
            <w:rStyle w:val="CommentReference"/>
          </w:rPr>
          <w:commentReference w:id="471"/>
        </w:r>
      </w:ins>
      <w:r w:rsidRPr="005C029F">
        <w:rPr>
          <w:rFonts w:cs="Times New Roman"/>
        </w:rPr>
        <w:t xml:space="preserve">. </w:t>
      </w:r>
      <w:r w:rsidR="001F3CB4">
        <w:rPr>
          <w:rFonts w:cs="Times New Roman"/>
        </w:rPr>
        <w:t xml:space="preserve"> </w:t>
      </w:r>
      <w:r w:rsidRPr="005C029F">
        <w:rPr>
          <w:rFonts w:cs="Times New Roman"/>
        </w:rPr>
        <w:t>Bayesian posterior me</w:t>
      </w:r>
      <w:r w:rsidR="00A8343F">
        <w:rPr>
          <w:rFonts w:cs="Times New Roman"/>
        </w:rPr>
        <w:t>di</w:t>
      </w:r>
      <w:r w:rsidRPr="005C029F">
        <w:rPr>
          <w:rFonts w:cs="Times New Roman"/>
        </w:rPr>
        <w:t xml:space="preserve">an estimates of diet composition (for each </w:t>
      </w:r>
      <w:r w:rsidR="00FA0D83">
        <w:rPr>
          <w:rFonts w:cs="Times New Roman"/>
        </w:rPr>
        <w:t>year-</w:t>
      </w:r>
      <w:r w:rsidRPr="005C029F">
        <w:rPr>
          <w:rFonts w:cs="Times New Roman"/>
        </w:rPr>
        <w:t>farm-stage combination) were extracted for further analys</w:t>
      </w:r>
      <w:r w:rsidR="00A8343F">
        <w:rPr>
          <w:rFonts w:cs="Times New Roman"/>
        </w:rPr>
        <w:t>e</w:t>
      </w:r>
      <w:r w:rsidRPr="005C029F">
        <w:rPr>
          <w:rFonts w:cs="Times New Roman"/>
        </w:rPr>
        <w:t>s.</w:t>
      </w:r>
      <w:r w:rsidR="00932961">
        <w:rPr>
          <w:rFonts w:cs="Times New Roman"/>
        </w:rPr>
        <w:t xml:space="preserve">  Bayesian posterior means, SDs, medians, and 95% credible intervals are provided in Appendix B.</w:t>
      </w:r>
    </w:p>
    <w:p w14:paraId="75396845" w14:textId="30088632" w:rsidR="005B0566" w:rsidRPr="005C029F" w:rsidRDefault="00DD4E15" w:rsidP="00E7259E">
      <w:pPr>
        <w:spacing w:after="0" w:line="480" w:lineRule="auto"/>
        <w:jc w:val="left"/>
        <w:rPr>
          <w:rFonts w:cs="Times New Roman"/>
        </w:rPr>
      </w:pPr>
      <w:r w:rsidRPr="005C029F">
        <w:rPr>
          <w:rFonts w:cs="Times New Roman"/>
        </w:rPr>
        <w:tab/>
        <w:t>To examine how local abiotic and biotic factors may affect the pest consumption by GAPs</w:t>
      </w:r>
      <w:ins w:id="473" w:author="Gen-Chang Hsu" w:date="2024-08-26T13:54:00Z" w16du:dateUtc="2024-08-26T17:54:00Z">
        <w:r w:rsidR="00853277">
          <w:rPr>
            <w:rFonts w:cs="Times New Roman"/>
          </w:rPr>
          <w:t xml:space="preserve"> (Fig. Ad)</w:t>
        </w:r>
      </w:ins>
      <w:r w:rsidRPr="005C029F">
        <w:rPr>
          <w:rFonts w:cs="Times New Roman"/>
        </w:rPr>
        <w:t xml:space="preserve">, we fit </w:t>
      </w:r>
      <w:r w:rsidR="00FA0D83">
        <w:rPr>
          <w:rFonts w:cs="Times New Roman"/>
        </w:rPr>
        <w:t xml:space="preserve">weighted </w:t>
      </w:r>
      <w:r w:rsidR="000D7145">
        <w:rPr>
          <w:rFonts w:cs="Times New Roman"/>
        </w:rPr>
        <w:t>generalized linear</w:t>
      </w:r>
      <w:r w:rsidR="00FA0D83">
        <w:rPr>
          <w:rFonts w:cs="Times New Roman"/>
        </w:rPr>
        <w:t xml:space="preserve"> mixed</w:t>
      </w:r>
      <w:r w:rsidR="000D7145">
        <w:rPr>
          <w:rFonts w:cs="Times New Roman"/>
        </w:rPr>
        <w:t xml:space="preserve"> </w:t>
      </w:r>
      <w:r w:rsidRPr="005C029F">
        <w:rPr>
          <w:rFonts w:cs="Times New Roman"/>
        </w:rPr>
        <w:t>models</w:t>
      </w:r>
      <w:r w:rsidR="000D7145">
        <w:rPr>
          <w:rFonts w:cs="Times New Roman"/>
        </w:rPr>
        <w:t xml:space="preserve"> (GL</w:t>
      </w:r>
      <w:r w:rsidR="00FA0D83">
        <w:rPr>
          <w:rFonts w:cs="Times New Roman"/>
        </w:rPr>
        <w:t>M</w:t>
      </w:r>
      <w:r w:rsidR="000D7145">
        <w:rPr>
          <w:rFonts w:cs="Times New Roman"/>
        </w:rPr>
        <w:t>M</w:t>
      </w:r>
      <w:r w:rsidR="00DB752D">
        <w:rPr>
          <w:rFonts w:cs="Times New Roman"/>
        </w:rPr>
        <w:t>s</w:t>
      </w:r>
      <w:r w:rsidR="000D7145">
        <w:rPr>
          <w:rFonts w:cs="Times New Roman"/>
        </w:rPr>
        <w:t>)</w:t>
      </w:r>
      <w:r w:rsidRPr="005C029F">
        <w:rPr>
          <w:rFonts w:cs="Times New Roman"/>
        </w:rPr>
        <w:t xml:space="preserve"> </w:t>
      </w:r>
      <w:r w:rsidR="000D7145">
        <w:rPr>
          <w:rFonts w:cs="Times New Roman"/>
        </w:rPr>
        <w:t xml:space="preserve">with a beta distribution and a logit link function </w:t>
      </w:r>
      <w:r w:rsidRPr="005C029F">
        <w:rPr>
          <w:rFonts w:cs="Times New Roman"/>
        </w:rPr>
        <w:t xml:space="preserve">using the R </w:t>
      </w:r>
      <w:r w:rsidR="00FA0D83">
        <w:rPr>
          <w:rFonts w:cs="Times New Roman"/>
        </w:rPr>
        <w:t xml:space="preserve">glmmTMB </w:t>
      </w:r>
      <w:r w:rsidRPr="005C029F">
        <w:rPr>
          <w:rFonts w:cs="Times New Roman"/>
        </w:rPr>
        <w:t>package</w:t>
      </w:r>
      <w:r w:rsidR="00FA0D83">
        <w:rPr>
          <w:rFonts w:cs="Times New Roman"/>
        </w:rPr>
        <w:t xml:space="preserve"> (Brooks </w:t>
      </w:r>
      <w:r w:rsidR="00FA0D83" w:rsidRPr="001C3DF0">
        <w:rPr>
          <w:rFonts w:cs="Times New Roman"/>
          <w:i/>
        </w:rPr>
        <w:t>et al.</w:t>
      </w:r>
      <w:r w:rsidR="00AF4A4F">
        <w:rPr>
          <w:rFonts w:cs="Times New Roman"/>
        </w:rPr>
        <w:t>,</w:t>
      </w:r>
      <w:r w:rsidR="00FA0D83">
        <w:rPr>
          <w:rFonts w:cs="Times New Roman"/>
        </w:rPr>
        <w:t xml:space="preserve"> 2017)</w:t>
      </w:r>
      <w:r w:rsidR="006408AF">
        <w:rPr>
          <w:rFonts w:cs="Times New Roman"/>
        </w:rPr>
        <w:t xml:space="preserve">, </w:t>
      </w:r>
      <w:r w:rsidR="006408AF" w:rsidRPr="005C029F">
        <w:rPr>
          <w:rFonts w:cs="Times New Roman"/>
        </w:rPr>
        <w:t>with year, farm type, crop stage, percent forest cover, and the relative abundance of rice herbivores as fixed effects</w:t>
      </w:r>
      <w:r w:rsidR="00FF4460">
        <w:rPr>
          <w:rFonts w:cs="Times New Roman"/>
        </w:rPr>
        <w:t>, farm ID nested within pair ID as random effects,</w:t>
      </w:r>
      <w:r w:rsidR="006408AF" w:rsidRPr="005C029F">
        <w:rPr>
          <w:rFonts w:cs="Times New Roman"/>
        </w:rPr>
        <w:t xml:space="preserve"> and the proportion of rice herbivores consumed in predators’ diet as the response</w:t>
      </w:r>
      <w:r w:rsidR="006408AF">
        <w:rPr>
          <w:rFonts w:cs="Times New Roman"/>
        </w:rPr>
        <w:t xml:space="preserve"> (i.e., posterior medians from the Bayesian stable isotope mixing models). </w:t>
      </w:r>
      <w:r w:rsidR="006408AF" w:rsidRPr="005C029F">
        <w:rPr>
          <w:rFonts w:cs="Times New Roman"/>
        </w:rPr>
        <w:t xml:space="preserve"> </w:t>
      </w:r>
      <w:r w:rsidR="00E9648E">
        <w:rPr>
          <w:rFonts w:cs="Times New Roman"/>
        </w:rPr>
        <w:t xml:space="preserve">Weights were computed based on the number of diet estimates in each year.  </w:t>
      </w:r>
      <w:r w:rsidRPr="005C029F">
        <w:rPr>
          <w:rFonts w:cs="Times New Roman"/>
        </w:rPr>
        <w:t xml:space="preserve">Model parameters were estimated using maximum likelihood, and their significance was analyzed </w:t>
      </w:r>
      <w:r w:rsidR="00B377EB">
        <w:rPr>
          <w:rFonts w:cs="Times New Roman"/>
        </w:rPr>
        <w:t xml:space="preserve">via </w:t>
      </w:r>
      <w:r w:rsidR="00D27A6C">
        <w:rPr>
          <w:rFonts w:cs="Times New Roman"/>
        </w:rPr>
        <w:t>Wald chi-square</w:t>
      </w:r>
      <w:r w:rsidR="00B377EB">
        <w:rPr>
          <w:rFonts w:cs="Times New Roman"/>
        </w:rPr>
        <w:t xml:space="preserve"> test </w:t>
      </w:r>
      <w:r w:rsidRPr="005C029F">
        <w:rPr>
          <w:rFonts w:cs="Times New Roman"/>
        </w:rPr>
        <w:t xml:space="preserve">using the “Anova” function in the R car package </w:t>
      </w:r>
      <w:r w:rsidR="005723B1" w:rsidRPr="005C029F">
        <w:rPr>
          <w:rFonts w:cs="Times New Roman"/>
        </w:rPr>
        <w:fldChar w:fldCharType="begin"/>
      </w:r>
      <w:r w:rsidR="002D78D0">
        <w:rPr>
          <w:rFonts w:cs="Times New Roman"/>
        </w:rPr>
        <w:instrText xml:space="preserve"> ADDIN EN.CITE &lt;EndNote&gt;&lt;Cite&gt;&lt;Author&gt;Fox&lt;/Author&gt;&lt;Year&gt;2018&lt;/Year&gt;&lt;RecNum&gt;51&lt;/RecNum&gt;&lt;DisplayText&gt;(Fox and Weisberg, 2018)&lt;/DisplayText&gt;&lt;record&gt;&lt;rec-number&gt;51&lt;/rec-number&gt;&lt;foreign-keys&gt;&lt;key app="EN" db-id="2vstfap51s9ztmea0af5fa9f5v90srreddde" timestamp="1622281445"&gt;51&lt;/key&gt;&lt;/foreign-keys&gt;&lt;ref-type name="Book"&gt;6&lt;/ref-type&gt;&lt;contributors&gt;&lt;authors&gt;&lt;author&gt;Fox, John&lt;/author&gt;&lt;author&gt;Weisberg, Sanford&lt;/author&gt;&lt;/authors&gt;&lt;/contributors&gt;&lt;titles&gt;&lt;title&gt;An R companion to applied regression&lt;/title&gt;&lt;/titles&gt;&lt;dates&gt;&lt;year&gt;2018&lt;/year&gt;&lt;/dates&gt;&lt;publisher&gt;Sage publications&lt;/publisher&gt;&lt;isbn&gt;1544336489&lt;/isbn&gt;&lt;urls&gt;&lt;/urls&gt;&lt;/record&gt;&lt;/Cite&gt;&lt;/EndNote&gt;</w:instrText>
      </w:r>
      <w:r w:rsidR="005723B1" w:rsidRPr="005C029F">
        <w:rPr>
          <w:rFonts w:cs="Times New Roman"/>
        </w:rPr>
        <w:fldChar w:fldCharType="separate"/>
      </w:r>
      <w:r w:rsidR="002D78D0">
        <w:rPr>
          <w:rFonts w:cs="Times New Roman"/>
          <w:noProof/>
        </w:rPr>
        <w:t>(Fox and Weisberg, 2018)</w:t>
      </w:r>
      <w:r w:rsidR="005723B1" w:rsidRPr="005C029F">
        <w:rPr>
          <w:rFonts w:cs="Times New Roman"/>
        </w:rPr>
        <w:fldChar w:fldCharType="end"/>
      </w:r>
      <w:r w:rsidRPr="005C029F">
        <w:rPr>
          <w:rFonts w:cs="Times New Roman"/>
        </w:rPr>
        <w:t xml:space="preserve">. </w:t>
      </w:r>
      <w:r w:rsidR="000E5CCB">
        <w:rPr>
          <w:rFonts w:cs="Times New Roman"/>
        </w:rPr>
        <w:t xml:space="preserve"> </w:t>
      </w:r>
      <w:r w:rsidRPr="005C029F">
        <w:rPr>
          <w:rFonts w:cs="Times New Roman"/>
        </w:rPr>
        <w:t xml:space="preserve">Tukey’s post-hoc tests </w:t>
      </w:r>
      <w:r w:rsidR="00D27A6C">
        <w:rPr>
          <w:rFonts w:cs="Times New Roman"/>
        </w:rPr>
        <w:t xml:space="preserve">(α = 0.05) </w:t>
      </w:r>
      <w:r w:rsidRPr="005C029F">
        <w:rPr>
          <w:rFonts w:cs="Times New Roman"/>
        </w:rPr>
        <w:t>were performed for the significant factors using the “cld” function in the R emmeans package</w:t>
      </w:r>
      <w:r w:rsidR="00E86189">
        <w:rPr>
          <w:rFonts w:cs="Times New Roman"/>
        </w:rPr>
        <w:t xml:space="preserve"> (Length, 2018)</w:t>
      </w:r>
      <w:r w:rsidRPr="005C029F">
        <w:rPr>
          <w:rFonts w:cs="Times New Roman"/>
        </w:rPr>
        <w:t xml:space="preserve">. </w:t>
      </w:r>
      <w:r w:rsidR="000E5CCB">
        <w:rPr>
          <w:rFonts w:cs="Times New Roman"/>
        </w:rPr>
        <w:t xml:space="preserve"> </w:t>
      </w:r>
      <w:r w:rsidR="00B377EB">
        <w:rPr>
          <w:rFonts w:cs="Times New Roman"/>
        </w:rPr>
        <w:t>T</w:t>
      </w:r>
      <w:r w:rsidRPr="005C029F">
        <w:rPr>
          <w:rFonts w:cs="Times New Roman"/>
        </w:rPr>
        <w:t xml:space="preserve">he percent forest cover around each study farm was estimated from Google Earth images by manually delimiting the forested areas </w:t>
      </w:r>
      <w:bookmarkStart w:id="474" w:name="_Hlk174826436"/>
      <w:r w:rsidRPr="005C029F">
        <w:rPr>
          <w:rFonts w:cs="Times New Roman"/>
        </w:rPr>
        <w:t>within a 1-km radius circular buffer surrounding the farm</w:t>
      </w:r>
      <w:bookmarkEnd w:id="474"/>
      <w:r w:rsidRPr="005C029F">
        <w:rPr>
          <w:rFonts w:cs="Times New Roman"/>
        </w:rPr>
        <w:t xml:space="preserve"> and computing the fraction of these areas in the buffer zone</w:t>
      </w:r>
      <w:ins w:id="475" w:author="Gen-Chang Hsu" w:date="2024-08-17T22:48:00Z" w16du:dateUtc="2024-08-18T02:48:00Z">
        <w:r w:rsidR="00F16079">
          <w:rPr>
            <w:rFonts w:cs="Times New Roman"/>
          </w:rPr>
          <w:t xml:space="preserve"> (Table S</w:t>
        </w:r>
      </w:ins>
      <w:ins w:id="476" w:author="Gen-Chang Hsu" w:date="2024-08-26T09:38:00Z" w16du:dateUtc="2024-08-26T13:38:00Z">
        <w:r w:rsidR="00B243C1">
          <w:rPr>
            <w:rFonts w:cs="Times New Roman"/>
          </w:rPr>
          <w:t>A</w:t>
        </w:r>
      </w:ins>
      <w:ins w:id="477" w:author="Gen-Chang Hsu" w:date="2024-08-17T22:48:00Z" w16du:dateUtc="2024-08-18T02:48:00Z">
        <w:r w:rsidR="00F16079">
          <w:rPr>
            <w:rFonts w:cs="Times New Roman"/>
          </w:rPr>
          <w:t>)</w:t>
        </w:r>
      </w:ins>
      <w:r w:rsidRPr="005C029F">
        <w:rPr>
          <w:rFonts w:cs="Times New Roman"/>
        </w:rPr>
        <w:t xml:space="preserve">. </w:t>
      </w:r>
      <w:r w:rsidR="000E5CCB">
        <w:rPr>
          <w:rFonts w:cs="Times New Roman"/>
        </w:rPr>
        <w:t xml:space="preserve"> </w:t>
      </w:r>
      <w:r w:rsidR="002C546D">
        <w:rPr>
          <w:rFonts w:cs="Times New Roman"/>
        </w:rPr>
        <w:t xml:space="preserve">The 1-km radius was based on previous </w:t>
      </w:r>
      <w:r w:rsidR="002C546D">
        <w:rPr>
          <w:rFonts w:cs="Times New Roman"/>
        </w:rPr>
        <w:lastRenderedPageBreak/>
        <w:t>studies (Rusch et al., 2016</w:t>
      </w:r>
      <w:r w:rsidR="00806254">
        <w:rPr>
          <w:rFonts w:cs="Times New Roman"/>
        </w:rPr>
        <w:t xml:space="preserve">; Karp </w:t>
      </w:r>
      <w:r w:rsidR="00806254" w:rsidRPr="001C3DF0">
        <w:rPr>
          <w:rFonts w:cs="Times New Roman"/>
          <w:i/>
        </w:rPr>
        <w:t>et al.</w:t>
      </w:r>
      <w:r w:rsidR="002B3727">
        <w:rPr>
          <w:rFonts w:cs="Times New Roman"/>
        </w:rPr>
        <w:t>,</w:t>
      </w:r>
      <w:r w:rsidR="00806254">
        <w:rPr>
          <w:rFonts w:cs="Times New Roman"/>
        </w:rPr>
        <w:t xml:space="preserve"> 2018</w:t>
      </w:r>
      <w:r w:rsidR="002C546D">
        <w:rPr>
          <w:rFonts w:cs="Times New Roman"/>
        </w:rPr>
        <w:t xml:space="preserve">).  </w:t>
      </w:r>
      <w:r w:rsidRPr="005C029F">
        <w:rPr>
          <w:rFonts w:cs="Times New Roman"/>
        </w:rPr>
        <w:t xml:space="preserve">Because spiders and ladybeetles </w:t>
      </w:r>
      <w:r w:rsidR="001955D8">
        <w:rPr>
          <w:rFonts w:cs="Times New Roman"/>
        </w:rPr>
        <w:t>may have different feeding behavior and preference</w:t>
      </w:r>
      <w:r w:rsidRPr="005C029F">
        <w:rPr>
          <w:rFonts w:cs="Times New Roman"/>
        </w:rPr>
        <w:t xml:space="preserve">, we also performed all the aforementioned analyses separately for each of the two predator groups. </w:t>
      </w:r>
      <w:r w:rsidR="000E5CCB">
        <w:rPr>
          <w:rFonts w:cs="Times New Roman"/>
        </w:rPr>
        <w:t xml:space="preserve"> </w:t>
      </w:r>
      <w:commentRangeStart w:id="478"/>
      <w:ins w:id="479" w:author="Gen-Chang Hsu" w:date="2024-08-25T20:25:00Z" w16du:dateUtc="2024-08-26T00:25:00Z">
        <w:r w:rsidR="009F4916">
          <w:rPr>
            <w:rFonts w:cs="Times New Roman"/>
          </w:rPr>
          <w:t>Ad</w:t>
        </w:r>
      </w:ins>
      <w:ins w:id="480" w:author="Gen-Chang Hsu" w:date="2024-08-25T20:26:00Z" w16du:dateUtc="2024-08-26T00:26:00Z">
        <w:r w:rsidR="009F4916">
          <w:rPr>
            <w:rFonts w:cs="Times New Roman"/>
          </w:rPr>
          <w:t>d</w:t>
        </w:r>
      </w:ins>
      <w:ins w:id="481" w:author="Gen-Chang Hsu" w:date="2024-08-25T20:25:00Z" w16du:dateUtc="2024-08-26T00:25:00Z">
        <w:r w:rsidR="009F4916">
          <w:rPr>
            <w:rFonts w:cs="Times New Roman"/>
          </w:rPr>
          <w:t xml:space="preserve">itionally, </w:t>
        </w:r>
      </w:ins>
      <w:ins w:id="482" w:author="Gen-Chang Hsu" w:date="2024-08-25T20:26:00Z" w16du:dateUtc="2024-08-26T00:26:00Z">
        <w:r w:rsidR="009F4916">
          <w:rPr>
            <w:rFonts w:cs="Times New Roman"/>
          </w:rPr>
          <w:t>we</w:t>
        </w:r>
      </w:ins>
      <w:ins w:id="483" w:author="Gen-Chang Hsu" w:date="2024-08-25T20:24:00Z" w16du:dateUtc="2024-08-26T00:24:00Z">
        <w:r w:rsidR="009F4916">
          <w:rPr>
            <w:rFonts w:cs="Times New Roman"/>
          </w:rPr>
          <w:t xml:space="preserve"> </w:t>
        </w:r>
      </w:ins>
      <w:ins w:id="484" w:author="Gen-Chang Hsu" w:date="2024-08-25T20:25:00Z" w16du:dateUtc="2024-08-26T00:25:00Z">
        <w:r w:rsidR="009F4916">
          <w:rPr>
            <w:rFonts w:cs="Times New Roman"/>
          </w:rPr>
          <w:t xml:space="preserve">fit GLMMS </w:t>
        </w:r>
      </w:ins>
      <w:ins w:id="485" w:author="Gen-Chang Hsu" w:date="2024-08-25T20:26:00Z" w16du:dateUtc="2024-08-26T00:26:00Z">
        <w:r w:rsidR="009F4916">
          <w:rPr>
            <w:rFonts w:cs="Times New Roman"/>
          </w:rPr>
          <w:t>with</w:t>
        </w:r>
      </w:ins>
      <w:ins w:id="486" w:author="Gen-Chang Hsu" w:date="2024-08-25T23:34:00Z" w16du:dateUtc="2024-08-26T03:34:00Z">
        <w:r w:rsidR="00A83AD2">
          <w:rPr>
            <w:rFonts w:cs="Times New Roman"/>
          </w:rPr>
          <w:t xml:space="preserve"> a negative binomial distribution and a log link function with</w:t>
        </w:r>
      </w:ins>
      <w:ins w:id="487" w:author="Gen-Chang Hsu" w:date="2024-08-25T20:25:00Z" w16du:dateUtc="2024-08-26T00:25:00Z">
        <w:r w:rsidR="009F4916">
          <w:rPr>
            <w:rFonts w:cs="Times New Roman"/>
          </w:rPr>
          <w:t xml:space="preserve"> the </w:t>
        </w:r>
      </w:ins>
      <w:ins w:id="488" w:author="Gen-Chang Hsu" w:date="2024-08-25T20:26:00Z" w16du:dateUtc="2024-08-26T00:26:00Z">
        <w:r w:rsidR="009F4916">
          <w:rPr>
            <w:rFonts w:cs="Times New Roman"/>
          </w:rPr>
          <w:t>aforementioned</w:t>
        </w:r>
      </w:ins>
      <w:ins w:id="489" w:author="Gen-Chang Hsu" w:date="2024-08-25T20:25:00Z" w16du:dateUtc="2024-08-26T00:25:00Z">
        <w:r w:rsidR="009F4916">
          <w:rPr>
            <w:rFonts w:cs="Times New Roman"/>
          </w:rPr>
          <w:t xml:space="preserve"> model structure</w:t>
        </w:r>
      </w:ins>
      <w:ins w:id="490" w:author="Gen-Chang Hsu" w:date="2024-08-25T20:26:00Z" w16du:dateUtc="2024-08-26T00:26:00Z">
        <w:r w:rsidR="009F4916">
          <w:rPr>
            <w:rFonts w:cs="Times New Roman"/>
          </w:rPr>
          <w:t xml:space="preserve"> to examine the predator and rice herbivore abundance (</w:t>
        </w:r>
      </w:ins>
      <w:ins w:id="491" w:author="Gen-Chang Hsu" w:date="2024-08-25T20:27:00Z" w16du:dateUtc="2024-08-26T00:27:00Z">
        <w:r w:rsidR="009F4916">
          <w:rPr>
            <w:rFonts w:cs="Times New Roman"/>
          </w:rPr>
          <w:t xml:space="preserve">i.e., </w:t>
        </w:r>
      </w:ins>
      <w:ins w:id="492" w:author="Gen-Chang Hsu" w:date="2024-08-25T20:26:00Z" w16du:dateUtc="2024-08-26T00:26:00Z">
        <w:r w:rsidR="009F4916">
          <w:rPr>
            <w:rFonts w:cs="Times New Roman"/>
          </w:rPr>
          <w:t xml:space="preserve">the number of individuals in the </w:t>
        </w:r>
      </w:ins>
      <w:ins w:id="493" w:author="Gen-Chang Hsu" w:date="2024-08-25T20:27:00Z" w16du:dateUtc="2024-08-26T00:27:00Z">
        <w:r w:rsidR="009F4916">
          <w:rPr>
            <w:rFonts w:cs="Times New Roman"/>
          </w:rPr>
          <w:t>sweep net samples</w:t>
        </w:r>
      </w:ins>
      <w:ins w:id="494" w:author="Gen-Chang Hsu" w:date="2024-08-25T20:26:00Z" w16du:dateUtc="2024-08-26T00:26:00Z">
        <w:r w:rsidR="009F4916">
          <w:rPr>
            <w:rFonts w:cs="Times New Roman"/>
          </w:rPr>
          <w:t>) in the field.</w:t>
        </w:r>
      </w:ins>
      <w:ins w:id="495" w:author="Gen-Chang Hsu" w:date="2024-08-25T20:25:00Z" w16du:dateUtc="2024-08-26T00:25:00Z">
        <w:r w:rsidR="009F4916">
          <w:rPr>
            <w:rFonts w:cs="Times New Roman"/>
          </w:rPr>
          <w:t xml:space="preserve"> </w:t>
        </w:r>
      </w:ins>
      <w:ins w:id="496" w:author="Gen-Chang Hsu" w:date="2024-08-25T20:27:00Z" w16du:dateUtc="2024-08-26T00:27:00Z">
        <w:r w:rsidR="006C5253">
          <w:rPr>
            <w:rFonts w:cs="Times New Roman"/>
          </w:rPr>
          <w:t xml:space="preserve"> </w:t>
        </w:r>
      </w:ins>
      <w:commentRangeEnd w:id="478"/>
      <w:ins w:id="497" w:author="Gen-Chang Hsu" w:date="2024-08-25T23:33:00Z" w16du:dateUtc="2024-08-26T03:33:00Z">
        <w:r w:rsidR="00CB3557">
          <w:rPr>
            <w:rStyle w:val="CommentReference"/>
          </w:rPr>
          <w:commentReference w:id="478"/>
        </w:r>
      </w:ins>
      <w:r w:rsidRPr="005C029F">
        <w:rPr>
          <w:rFonts w:cs="Times New Roman"/>
        </w:rPr>
        <w:t xml:space="preserve">All analyses were conducted in R version 4.0.3 </w:t>
      </w:r>
      <w:r w:rsidR="005723B1" w:rsidRPr="005C029F">
        <w:rPr>
          <w:rFonts w:cs="Times New Roman"/>
        </w:rPr>
        <w:fldChar w:fldCharType="begin"/>
      </w:r>
      <w:r w:rsidR="002D78D0">
        <w:rPr>
          <w:rFonts w:cs="Times New Roman"/>
        </w:rPr>
        <w:instrText xml:space="preserve"> ADDIN EN.CITE &lt;EndNote&gt;&lt;Cite&gt;&lt;Author&gt;R Core Team&lt;/Author&gt;&lt;Year&gt;2021&lt;/Year&gt;&lt;RecNum&gt;53&lt;/RecNum&gt;&lt;DisplayText&gt;(R Core Team, 2021)&lt;/DisplayText&gt;&lt;record&gt;&lt;rec-number&gt;53&lt;/rec-number&gt;&lt;foreign-keys&gt;&lt;key app="EN" db-id="2vstfap51s9ztmea0af5fa9f5v90srreddde" timestamp="1622283433"&gt;53&lt;/key&gt;&lt;/foreign-keys&gt;&lt;ref-type name="Journal Article"&gt;17&lt;/ref-type&gt;&lt;contributors&gt;&lt;authors&gt;&lt;author&gt;R Core Team, &lt;/author&gt;&lt;/authors&gt;&lt;/contributors&gt;&lt;titles&gt;&lt;title&gt;R: A language and environment for statistical computing.&lt;/title&gt;&lt;secondary-title&gt;R Foundation for Statistical Computing, Vienna, Austria&lt;/secondary-title&gt;&lt;/titles&gt;&lt;periodical&gt;&lt;full-title&gt;R Foundation for Statistical Computing, Vienna, Austria&lt;/full-title&gt;&lt;/periodical&gt;&lt;dates&gt;&lt;year&gt;2021&lt;/year&gt;&lt;/dates&gt;&lt;urls&gt;&lt;/urls&gt;&lt;/record&gt;&lt;/Cite&gt;&lt;/EndNote&gt;</w:instrText>
      </w:r>
      <w:r w:rsidR="005723B1" w:rsidRPr="005C029F">
        <w:rPr>
          <w:rFonts w:cs="Times New Roman"/>
        </w:rPr>
        <w:fldChar w:fldCharType="separate"/>
      </w:r>
      <w:r w:rsidR="002D78D0">
        <w:rPr>
          <w:rFonts w:cs="Times New Roman"/>
          <w:noProof/>
        </w:rPr>
        <w:t>(R Core Team, 2021)</w:t>
      </w:r>
      <w:r w:rsidR="005723B1" w:rsidRPr="005C029F">
        <w:rPr>
          <w:rFonts w:cs="Times New Roman"/>
        </w:rPr>
        <w:fldChar w:fldCharType="end"/>
      </w:r>
      <w:r w:rsidRPr="005C029F">
        <w:rPr>
          <w:rFonts w:cs="Times New Roman"/>
        </w:rPr>
        <w:t>.</w:t>
      </w:r>
    </w:p>
    <w:p w14:paraId="36620904" w14:textId="4E440C95" w:rsidR="005B0566" w:rsidRDefault="005B0566" w:rsidP="00E7259E">
      <w:pPr>
        <w:spacing w:after="0" w:line="480" w:lineRule="auto"/>
        <w:jc w:val="left"/>
        <w:rPr>
          <w:rFonts w:cs="Times New Roman"/>
          <w:b/>
        </w:rPr>
      </w:pPr>
    </w:p>
    <w:p w14:paraId="4C5A0B5E" w14:textId="037B9E69" w:rsidR="005F0970" w:rsidRPr="005C029F" w:rsidRDefault="005F0970" w:rsidP="005F0970">
      <w:pPr>
        <w:pStyle w:val="ListParagraph"/>
        <w:spacing w:after="0" w:line="480" w:lineRule="auto"/>
        <w:ind w:left="0"/>
        <w:contextualSpacing w:val="0"/>
        <w:jc w:val="left"/>
        <w:rPr>
          <w:rFonts w:cs="Times New Roman"/>
          <w:i/>
        </w:rPr>
      </w:pPr>
      <w:r>
        <w:rPr>
          <w:rFonts w:cs="Times New Roman"/>
          <w:i/>
        </w:rPr>
        <w:t xml:space="preserve">2.5.  </w:t>
      </w:r>
      <w:commentRangeStart w:id="498"/>
      <w:r w:rsidRPr="000D37B3">
        <w:rPr>
          <w:rFonts w:cs="Times New Roman"/>
          <w:i/>
        </w:rPr>
        <w:t xml:space="preserve">Replication </w:t>
      </w:r>
      <w:r w:rsidRPr="000D37B3">
        <w:rPr>
          <w:rFonts w:cs="Times New Roman" w:hint="eastAsia"/>
          <w:i/>
        </w:rPr>
        <w:t>s</w:t>
      </w:r>
      <w:r w:rsidRPr="000D37B3">
        <w:rPr>
          <w:rFonts w:cs="Times New Roman"/>
          <w:i/>
        </w:rPr>
        <w:t>tatement</w:t>
      </w:r>
      <w:commentRangeEnd w:id="498"/>
      <w:r w:rsidR="00AB5486">
        <w:rPr>
          <w:rStyle w:val="CommentReference"/>
        </w:rPr>
        <w:commentReference w:id="498"/>
      </w:r>
    </w:p>
    <w:tbl>
      <w:tblPr>
        <w:tblStyle w:val="TableGrid"/>
        <w:tblW w:w="0" w:type="auto"/>
        <w:tblInd w:w="534" w:type="dxa"/>
        <w:tblBorders>
          <w:left w:val="none" w:sz="0" w:space="0" w:color="auto"/>
          <w:right w:val="none" w:sz="0" w:space="0" w:color="auto"/>
          <w:insideV w:val="none" w:sz="0" w:space="0" w:color="auto"/>
        </w:tblBorders>
        <w:tblLook w:val="04A0" w:firstRow="1" w:lastRow="0" w:firstColumn="1" w:lastColumn="0" w:noHBand="0" w:noVBand="1"/>
      </w:tblPr>
      <w:tblGrid>
        <w:gridCol w:w="2763"/>
        <w:gridCol w:w="2763"/>
        <w:gridCol w:w="2764"/>
      </w:tblGrid>
      <w:tr w:rsidR="003E6582" w:rsidRPr="0048545D" w14:paraId="3A4F5603" w14:textId="77777777" w:rsidTr="003E6582">
        <w:tc>
          <w:tcPr>
            <w:tcW w:w="2763" w:type="dxa"/>
          </w:tcPr>
          <w:p w14:paraId="0F6917FB" w14:textId="77777777" w:rsidR="003E6582" w:rsidRPr="0048545D" w:rsidRDefault="003E6582" w:rsidP="000D37B3">
            <w:pPr>
              <w:spacing w:line="276" w:lineRule="auto"/>
              <w:rPr>
                <w:rFonts w:ascii="Times New Roman" w:hAnsi="Times New Roman" w:cs="Times New Roman"/>
                <w:b/>
              </w:rPr>
            </w:pPr>
            <w:r w:rsidRPr="0048545D">
              <w:rPr>
                <w:rFonts w:ascii="Times New Roman" w:hAnsi="Times New Roman" w:cs="Times New Roman"/>
                <w:b/>
              </w:rPr>
              <w:t>Scale of inference</w:t>
            </w:r>
          </w:p>
        </w:tc>
        <w:tc>
          <w:tcPr>
            <w:tcW w:w="2763" w:type="dxa"/>
          </w:tcPr>
          <w:p w14:paraId="4DC9BE8A" w14:textId="77777777" w:rsidR="003E6582" w:rsidRPr="0048545D" w:rsidRDefault="003E6582" w:rsidP="000D37B3">
            <w:pPr>
              <w:spacing w:line="276" w:lineRule="auto"/>
              <w:rPr>
                <w:rFonts w:ascii="Times New Roman" w:hAnsi="Times New Roman" w:cs="Times New Roman"/>
                <w:b/>
              </w:rPr>
            </w:pPr>
            <w:r w:rsidRPr="0048545D">
              <w:rPr>
                <w:rFonts w:ascii="Times New Roman" w:hAnsi="Times New Roman" w:cs="Times New Roman"/>
                <w:b/>
              </w:rPr>
              <w:t>Scale at which the factor of interest is applied</w:t>
            </w:r>
          </w:p>
        </w:tc>
        <w:tc>
          <w:tcPr>
            <w:tcW w:w="2764" w:type="dxa"/>
          </w:tcPr>
          <w:p w14:paraId="4F9FA37A" w14:textId="77777777" w:rsidR="003E6582" w:rsidRPr="0048545D" w:rsidRDefault="003E6582" w:rsidP="000D37B3">
            <w:pPr>
              <w:spacing w:line="276" w:lineRule="auto"/>
              <w:rPr>
                <w:rFonts w:ascii="Times New Roman" w:hAnsi="Times New Roman" w:cs="Times New Roman"/>
                <w:b/>
              </w:rPr>
            </w:pPr>
            <w:r w:rsidRPr="0048545D">
              <w:rPr>
                <w:rFonts w:ascii="Times New Roman" w:hAnsi="Times New Roman" w:cs="Times New Roman"/>
                <w:b/>
              </w:rPr>
              <w:t>Number of replicates at the appropriate scale</w:t>
            </w:r>
          </w:p>
        </w:tc>
      </w:tr>
      <w:tr w:rsidR="003E6582" w:rsidRPr="008E4B0C" w14:paraId="233842D3" w14:textId="77777777" w:rsidTr="003E6582">
        <w:tc>
          <w:tcPr>
            <w:tcW w:w="2763" w:type="dxa"/>
          </w:tcPr>
          <w:p w14:paraId="10A39100" w14:textId="5EA252FF" w:rsidR="003E6582" w:rsidRPr="008E4B0C" w:rsidRDefault="00DF4376" w:rsidP="00DF4376">
            <w:pPr>
              <w:spacing w:line="276" w:lineRule="auto"/>
              <w:jc w:val="left"/>
              <w:rPr>
                <w:rFonts w:ascii="Times New Roman" w:hAnsi="Times New Roman" w:cs="Times New Roman"/>
                <w:sz w:val="22"/>
              </w:rPr>
            </w:pPr>
            <w:r>
              <w:rPr>
                <w:rFonts w:ascii="Times New Roman" w:hAnsi="Times New Roman" w:cs="Times New Roman"/>
                <w:sz w:val="22"/>
              </w:rPr>
              <w:t xml:space="preserve">Predator </w:t>
            </w:r>
            <w:ins w:id="499" w:author="Gen-Chang Hsu" w:date="2024-08-19T14:17:00Z" w16du:dateUtc="2024-08-19T18:17:00Z">
              <w:r w:rsidR="00277482">
                <w:rPr>
                  <w:rFonts w:ascii="Times New Roman" w:hAnsi="Times New Roman" w:cs="Times New Roman"/>
                  <w:sz w:val="22"/>
                </w:rPr>
                <w:t xml:space="preserve">and prey </w:t>
              </w:r>
            </w:ins>
            <w:r>
              <w:rPr>
                <w:rFonts w:ascii="Times New Roman" w:hAnsi="Times New Roman" w:cs="Times New Roman"/>
                <w:sz w:val="22"/>
              </w:rPr>
              <w:t>stable isotope analysis</w:t>
            </w:r>
            <w:ins w:id="500" w:author="Gen-Chang Hsu" w:date="2024-08-19T14:17:00Z" w16du:dateUtc="2024-08-19T18:17:00Z">
              <w:r w:rsidR="00277482">
                <w:rPr>
                  <w:rFonts w:ascii="Times New Roman" w:hAnsi="Times New Roman" w:cs="Times New Roman"/>
                  <w:sz w:val="22"/>
                </w:rPr>
                <w:t xml:space="preserve"> and mixing model</w:t>
              </w:r>
            </w:ins>
            <w:ins w:id="501" w:author="Gen-Chang Hsu" w:date="2024-08-19T14:19:00Z" w16du:dateUtc="2024-08-19T18:19:00Z">
              <w:r w:rsidR="00277482">
                <w:rPr>
                  <w:rFonts w:ascii="Times New Roman" w:hAnsi="Times New Roman" w:cs="Times New Roman"/>
                  <w:sz w:val="22"/>
                </w:rPr>
                <w:t xml:space="preserve"> </w:t>
              </w:r>
            </w:ins>
            <w:ins w:id="502" w:author="Gen-Chang Hsu" w:date="2024-08-19T14:20:00Z" w16du:dateUtc="2024-08-19T18:20:00Z">
              <w:r w:rsidR="00277482">
                <w:rPr>
                  <w:rFonts w:ascii="Times New Roman" w:hAnsi="Times New Roman" w:cs="Times New Roman"/>
                  <w:sz w:val="22"/>
                </w:rPr>
                <w:t xml:space="preserve">analysis </w:t>
              </w:r>
            </w:ins>
            <w:ins w:id="503" w:author="Gen-Chang Hsu" w:date="2024-08-19T14:19:00Z" w16du:dateUtc="2024-08-19T18:19:00Z">
              <w:r w:rsidR="00277482">
                <w:rPr>
                  <w:rFonts w:ascii="Times New Roman" w:hAnsi="Times New Roman" w:cs="Times New Roman"/>
                  <w:sz w:val="22"/>
                </w:rPr>
                <w:t>for predators’ diet composition</w:t>
              </w:r>
            </w:ins>
            <w:ins w:id="504" w:author="Gen-Chang Hsu" w:date="2024-08-19T14:20:00Z" w16du:dateUtc="2024-08-19T18:20:00Z">
              <w:r w:rsidR="00277482">
                <w:rPr>
                  <w:rFonts w:ascii="Times New Roman" w:hAnsi="Times New Roman" w:cs="Times New Roman"/>
                  <w:sz w:val="22"/>
                </w:rPr>
                <w:t>s</w:t>
              </w:r>
            </w:ins>
            <w:del w:id="505" w:author="Gen-Chang Hsu" w:date="2024-08-19T14:17:00Z" w16du:dateUtc="2024-08-19T18:17:00Z">
              <w:r w:rsidDel="00277482">
                <w:rPr>
                  <w:rFonts w:ascii="Times New Roman" w:hAnsi="Times New Roman" w:cs="Times New Roman"/>
                  <w:sz w:val="22"/>
                </w:rPr>
                <w:delText xml:space="preserve"> </w:delText>
              </w:r>
            </w:del>
          </w:p>
        </w:tc>
        <w:tc>
          <w:tcPr>
            <w:tcW w:w="2763" w:type="dxa"/>
          </w:tcPr>
          <w:p w14:paraId="6DFE73A8" w14:textId="61FFAD95" w:rsidR="003E6582" w:rsidRPr="008E4B0C" w:rsidRDefault="00DF4376" w:rsidP="00DF4376">
            <w:pPr>
              <w:spacing w:line="276" w:lineRule="auto"/>
              <w:jc w:val="left"/>
              <w:rPr>
                <w:rFonts w:ascii="Times New Roman" w:hAnsi="Times New Roman" w:cs="Times New Roman"/>
                <w:sz w:val="22"/>
              </w:rPr>
            </w:pPr>
            <w:r>
              <w:rPr>
                <w:rFonts w:ascii="Times New Roman" w:hAnsi="Times New Roman" w:cs="Times New Roman"/>
                <w:sz w:val="22"/>
              </w:rPr>
              <w:t>Predator</w:t>
            </w:r>
            <w:ins w:id="506" w:author="Gen-Chang Hsu" w:date="2024-08-19T14:19:00Z" w16du:dateUtc="2024-08-19T18:19:00Z">
              <w:r w:rsidR="00277482">
                <w:rPr>
                  <w:rFonts w:ascii="Times New Roman" w:hAnsi="Times New Roman" w:cs="Times New Roman"/>
                  <w:sz w:val="22"/>
                </w:rPr>
                <w:t xml:space="preserve">, rice herbivore, tourist herbivore, and detritivore </w:t>
              </w:r>
              <w:r w:rsidR="00277482" w:rsidRPr="008E4B0C">
                <w:rPr>
                  <w:rFonts w:ascii="Times New Roman" w:hAnsi="Times New Roman" w:cs="Times New Roman"/>
                  <w:sz w:val="22"/>
                </w:rPr>
                <w:t>individuals</w:t>
              </w:r>
              <w:r w:rsidR="00277482">
                <w:rPr>
                  <w:rFonts w:ascii="Times New Roman" w:hAnsi="Times New Roman" w:cs="Times New Roman"/>
                  <w:sz w:val="22"/>
                </w:rPr>
                <w:t xml:space="preserve"> </w:t>
              </w:r>
            </w:ins>
            <w:del w:id="507" w:author="Gen-Chang Hsu" w:date="2024-08-19T14:19:00Z" w16du:dateUtc="2024-08-19T18:19:00Z">
              <w:r w:rsidDel="00277482">
                <w:rPr>
                  <w:rFonts w:ascii="Times New Roman" w:hAnsi="Times New Roman" w:cs="Times New Roman"/>
                  <w:sz w:val="22"/>
                </w:rPr>
                <w:delText xml:space="preserve"> individuals </w:delText>
              </w:r>
            </w:del>
            <w:r>
              <w:rPr>
                <w:rFonts w:ascii="Times New Roman" w:hAnsi="Times New Roman" w:cs="Times New Roman"/>
                <w:sz w:val="22"/>
              </w:rPr>
              <w:t>collected at each rice stage in organic and conventional farms over three study years</w:t>
            </w:r>
          </w:p>
        </w:tc>
        <w:tc>
          <w:tcPr>
            <w:tcW w:w="2764" w:type="dxa"/>
          </w:tcPr>
          <w:p w14:paraId="15ADC938" w14:textId="77777777" w:rsidR="003E6582" w:rsidRDefault="00D35323" w:rsidP="00D35323">
            <w:pPr>
              <w:spacing w:line="276" w:lineRule="auto"/>
              <w:jc w:val="left"/>
              <w:rPr>
                <w:ins w:id="508" w:author="Gen-Chang Hsu" w:date="2024-08-19T14:18:00Z" w16du:dateUtc="2024-08-19T18:18:00Z"/>
                <w:rFonts w:ascii="Times New Roman" w:hAnsi="Times New Roman" w:cs="Times New Roman"/>
                <w:sz w:val="22"/>
              </w:rPr>
            </w:pPr>
            <w:r>
              <w:rPr>
                <w:rFonts w:ascii="Times New Roman" w:hAnsi="Times New Roman" w:cs="Times New Roman"/>
                <w:sz w:val="22"/>
              </w:rPr>
              <w:t xml:space="preserve">352 </w:t>
            </w:r>
            <w:ins w:id="509" w:author="Gen-Chang Hsu" w:date="2024-08-19T14:18:00Z" w16du:dateUtc="2024-08-19T18:18:00Z">
              <w:r w:rsidR="00277482">
                <w:rPr>
                  <w:rFonts w:ascii="Times New Roman" w:hAnsi="Times New Roman" w:cs="Times New Roman"/>
                  <w:sz w:val="22"/>
                </w:rPr>
                <w:t xml:space="preserve">predator </w:t>
              </w:r>
            </w:ins>
            <w:r>
              <w:rPr>
                <w:rFonts w:ascii="Times New Roman" w:hAnsi="Times New Roman" w:cs="Times New Roman"/>
                <w:sz w:val="22"/>
              </w:rPr>
              <w:t>stable isotope samples</w:t>
            </w:r>
            <w:r w:rsidR="005F44EF">
              <w:rPr>
                <w:rFonts w:ascii="Times New Roman" w:hAnsi="Times New Roman" w:cs="Times New Roman"/>
                <w:sz w:val="22"/>
              </w:rPr>
              <w:t xml:space="preserve"> (capsules)</w:t>
            </w:r>
            <w:del w:id="510" w:author="Gen-Chang Hsu" w:date="2024-08-19T14:18:00Z" w16du:dateUtc="2024-08-19T18:18:00Z">
              <w:r w:rsidDel="00277482">
                <w:rPr>
                  <w:rFonts w:ascii="Times New Roman" w:hAnsi="Times New Roman" w:cs="Times New Roman"/>
                  <w:sz w:val="22"/>
                </w:rPr>
                <w:delText xml:space="preserve"> </w:delText>
              </w:r>
              <w:r w:rsidR="003E6582" w:rsidRPr="008E4B0C" w:rsidDel="00277482">
                <w:rPr>
                  <w:rFonts w:ascii="Times New Roman" w:hAnsi="Times New Roman" w:cs="Times New Roman"/>
                  <w:sz w:val="22"/>
                </w:rPr>
                <w:delText xml:space="preserve"> </w:delText>
              </w:r>
            </w:del>
          </w:p>
          <w:p w14:paraId="55A7D8E2" w14:textId="7C9B8296" w:rsidR="00277482" w:rsidRPr="008E4B0C" w:rsidRDefault="00277482" w:rsidP="00D35323">
            <w:pPr>
              <w:spacing w:line="276" w:lineRule="auto"/>
              <w:jc w:val="left"/>
              <w:rPr>
                <w:rFonts w:ascii="Times New Roman" w:hAnsi="Times New Roman" w:cs="Times New Roman"/>
                <w:sz w:val="22"/>
              </w:rPr>
            </w:pPr>
            <w:ins w:id="511" w:author="Gen-Chang Hsu" w:date="2024-08-19T14:18:00Z" w16du:dateUtc="2024-08-19T18:18:00Z">
              <w:r>
                <w:rPr>
                  <w:rFonts w:ascii="Times New Roman" w:hAnsi="Times New Roman" w:cs="Times New Roman"/>
                  <w:sz w:val="22"/>
                </w:rPr>
                <w:t>828 prey stable isotope samples (capsules)</w:t>
              </w:r>
            </w:ins>
          </w:p>
        </w:tc>
      </w:tr>
      <w:tr w:rsidR="003E6582" w:rsidRPr="008E4B0C" w14:paraId="11716A71" w14:textId="77777777" w:rsidTr="003E6582">
        <w:tc>
          <w:tcPr>
            <w:tcW w:w="2763" w:type="dxa"/>
          </w:tcPr>
          <w:p w14:paraId="406861A2" w14:textId="07E0E5D6" w:rsidR="003E6582" w:rsidRPr="008E4B0C" w:rsidRDefault="006D294E" w:rsidP="00DF4376">
            <w:pPr>
              <w:spacing w:line="276" w:lineRule="auto"/>
              <w:jc w:val="left"/>
              <w:rPr>
                <w:rFonts w:ascii="Times New Roman" w:hAnsi="Times New Roman" w:cs="Times New Roman"/>
                <w:sz w:val="22"/>
              </w:rPr>
            </w:pPr>
            <w:ins w:id="512" w:author="Gen-Chang Hsu" w:date="2024-08-19T14:24:00Z" w16du:dateUtc="2024-08-19T18:24:00Z">
              <w:r>
                <w:rPr>
                  <w:rFonts w:ascii="Times New Roman" w:hAnsi="Times New Roman" w:cs="Times New Roman"/>
                  <w:sz w:val="22"/>
                </w:rPr>
                <w:t>Patterns of p</w:t>
              </w:r>
            </w:ins>
            <w:ins w:id="513" w:author="Gen-Chang Hsu" w:date="2024-08-19T14:22:00Z" w16du:dateUtc="2024-08-19T18:22:00Z">
              <w:r w:rsidR="008303F6">
                <w:rPr>
                  <w:rFonts w:ascii="Times New Roman" w:hAnsi="Times New Roman" w:cs="Times New Roman"/>
                  <w:sz w:val="22"/>
                </w:rPr>
                <w:t>est consumption by predators in rice agro</w:t>
              </w:r>
            </w:ins>
            <w:ins w:id="514" w:author="Gen-Chang Hsu" w:date="2024-08-25T23:35:00Z" w16du:dateUtc="2024-08-26T03:35:00Z">
              <w:r w:rsidR="00C07D6C">
                <w:rPr>
                  <w:rFonts w:ascii="Times New Roman" w:hAnsi="Times New Roman" w:cs="Times New Roman"/>
                  <w:sz w:val="22"/>
                </w:rPr>
                <w:t>-</w:t>
              </w:r>
            </w:ins>
            <w:ins w:id="515" w:author="Gen-Chang Hsu" w:date="2024-08-19T14:22:00Z" w16du:dateUtc="2024-08-19T18:22:00Z">
              <w:r w:rsidR="008303F6">
                <w:rPr>
                  <w:rFonts w:ascii="Times New Roman" w:hAnsi="Times New Roman" w:cs="Times New Roman"/>
                  <w:sz w:val="22"/>
                </w:rPr>
                <w:t>ecosystems</w:t>
              </w:r>
            </w:ins>
            <w:del w:id="516" w:author="Gen-Chang Hsu" w:date="2024-08-19T14:19:00Z" w16du:dateUtc="2024-08-19T18:19:00Z">
              <w:r w:rsidR="00DF4376" w:rsidDel="00277482">
                <w:rPr>
                  <w:rFonts w:ascii="Times New Roman" w:hAnsi="Times New Roman" w:cs="Times New Roman"/>
                  <w:sz w:val="22"/>
                </w:rPr>
                <w:delText xml:space="preserve">Prey stable isotope analysis </w:delText>
              </w:r>
            </w:del>
          </w:p>
        </w:tc>
        <w:tc>
          <w:tcPr>
            <w:tcW w:w="2763" w:type="dxa"/>
          </w:tcPr>
          <w:p w14:paraId="7F765A8A" w14:textId="260745AC" w:rsidR="003E6582" w:rsidRPr="008E4B0C" w:rsidRDefault="006D294E" w:rsidP="00DF4376">
            <w:pPr>
              <w:spacing w:line="276" w:lineRule="auto"/>
              <w:jc w:val="left"/>
              <w:rPr>
                <w:rFonts w:ascii="Times New Roman" w:hAnsi="Times New Roman" w:cs="Times New Roman"/>
                <w:sz w:val="22"/>
              </w:rPr>
            </w:pPr>
            <w:ins w:id="517" w:author="Gen-Chang Hsu" w:date="2024-08-19T14:24:00Z" w16du:dateUtc="2024-08-19T18:24:00Z">
              <w:r>
                <w:rPr>
                  <w:rFonts w:ascii="Times New Roman" w:hAnsi="Times New Roman" w:cs="Times New Roman"/>
                  <w:sz w:val="22"/>
                </w:rPr>
                <w:t>P</w:t>
              </w:r>
            </w:ins>
            <w:ins w:id="518" w:author="Gen-Chang Hsu" w:date="2024-08-19T14:23:00Z" w16du:dateUtc="2024-08-19T18:23:00Z">
              <w:r>
                <w:rPr>
                  <w:rFonts w:ascii="Times New Roman" w:hAnsi="Times New Roman" w:cs="Times New Roman"/>
                  <w:sz w:val="22"/>
                </w:rPr>
                <w:t>roportion</w:t>
              </w:r>
            </w:ins>
            <w:ins w:id="519" w:author="Gen-Chang Hsu" w:date="2024-08-19T14:24:00Z" w16du:dateUtc="2024-08-19T18:24:00Z">
              <w:r>
                <w:rPr>
                  <w:rFonts w:ascii="Times New Roman" w:hAnsi="Times New Roman" w:cs="Times New Roman"/>
                  <w:sz w:val="22"/>
                </w:rPr>
                <w:t xml:space="preserve"> of rice pests in predators’ diet</w:t>
              </w:r>
            </w:ins>
            <w:ins w:id="520" w:author="Gen-Chang Hsu" w:date="2024-08-19T14:23:00Z" w16du:dateUtc="2024-08-19T18:23:00Z">
              <w:r>
                <w:rPr>
                  <w:rFonts w:ascii="Times New Roman" w:hAnsi="Times New Roman" w:cs="Times New Roman"/>
                  <w:sz w:val="22"/>
                </w:rPr>
                <w:t xml:space="preserve"> at each ri</w:t>
              </w:r>
            </w:ins>
            <w:ins w:id="521" w:author="Gen-Chang Hsu" w:date="2024-08-19T14:24:00Z" w16du:dateUtc="2024-08-19T18:24:00Z">
              <w:r>
                <w:rPr>
                  <w:rFonts w:ascii="Times New Roman" w:hAnsi="Times New Roman" w:cs="Times New Roman"/>
                  <w:sz w:val="22"/>
                </w:rPr>
                <w:t>ce stage in organic and conventional farms over three study years</w:t>
              </w:r>
            </w:ins>
            <w:del w:id="522" w:author="Gen-Chang Hsu" w:date="2024-08-19T14:19:00Z" w16du:dateUtc="2024-08-19T18:19:00Z">
              <w:r w:rsidR="00DF4376" w:rsidDel="00277482">
                <w:rPr>
                  <w:rFonts w:ascii="Times New Roman" w:hAnsi="Times New Roman" w:cs="Times New Roman"/>
                  <w:sz w:val="22"/>
                </w:rPr>
                <w:delText xml:space="preserve">Rice herbivore, tourist herbivore, and detritivore </w:delText>
              </w:r>
              <w:r w:rsidR="003E6582" w:rsidRPr="008E4B0C" w:rsidDel="00277482">
                <w:rPr>
                  <w:rFonts w:ascii="Times New Roman" w:hAnsi="Times New Roman" w:cs="Times New Roman"/>
                  <w:sz w:val="22"/>
                </w:rPr>
                <w:delText xml:space="preserve">individuals </w:delText>
              </w:r>
              <w:r w:rsidR="00DF4376" w:rsidDel="00277482">
                <w:rPr>
                  <w:rFonts w:ascii="Times New Roman" w:hAnsi="Times New Roman" w:cs="Times New Roman"/>
                  <w:sz w:val="22"/>
                </w:rPr>
                <w:delText>collected at each rice stage in organic and conventional farms over three study years</w:delText>
              </w:r>
            </w:del>
          </w:p>
        </w:tc>
        <w:tc>
          <w:tcPr>
            <w:tcW w:w="2764" w:type="dxa"/>
          </w:tcPr>
          <w:p w14:paraId="7A7C6667" w14:textId="316FD9A8" w:rsidR="003E6582" w:rsidRPr="008E4B0C" w:rsidRDefault="00277482" w:rsidP="00D35323">
            <w:pPr>
              <w:spacing w:line="276" w:lineRule="auto"/>
              <w:jc w:val="left"/>
              <w:rPr>
                <w:rFonts w:ascii="Times New Roman" w:hAnsi="Times New Roman" w:cs="Times New Roman"/>
                <w:sz w:val="22"/>
              </w:rPr>
            </w:pPr>
            <w:ins w:id="523" w:author="Gen-Chang Hsu" w:date="2024-08-19T14:21:00Z" w16du:dateUtc="2024-08-19T18:21:00Z">
              <w:r>
                <w:rPr>
                  <w:rFonts w:ascii="Times New Roman" w:hAnsi="Times New Roman" w:cs="Times New Roman"/>
                  <w:sz w:val="22"/>
                </w:rPr>
                <w:t>3 rice stages × 14 farms × 3 study years</w:t>
              </w:r>
            </w:ins>
            <w:del w:id="524" w:author="Gen-Chang Hsu" w:date="2024-08-19T14:19:00Z" w16du:dateUtc="2024-08-19T18:19:00Z">
              <w:r w:rsidR="00D35323" w:rsidDel="00277482">
                <w:rPr>
                  <w:rFonts w:ascii="Times New Roman" w:hAnsi="Times New Roman" w:cs="Times New Roman"/>
                  <w:sz w:val="22"/>
                </w:rPr>
                <w:delText>828 stable isotope samples</w:delText>
              </w:r>
              <w:r w:rsidR="005F44EF" w:rsidDel="00277482">
                <w:rPr>
                  <w:rFonts w:ascii="Times New Roman" w:hAnsi="Times New Roman" w:cs="Times New Roman"/>
                  <w:sz w:val="22"/>
                </w:rPr>
                <w:delText xml:space="preserve"> (capsules)</w:delText>
              </w:r>
              <w:r w:rsidR="00D35323" w:rsidDel="00277482">
                <w:rPr>
                  <w:rFonts w:ascii="Times New Roman" w:hAnsi="Times New Roman" w:cs="Times New Roman"/>
                  <w:sz w:val="22"/>
                </w:rPr>
                <w:delText xml:space="preserve"> </w:delText>
              </w:r>
            </w:del>
          </w:p>
        </w:tc>
      </w:tr>
    </w:tbl>
    <w:p w14:paraId="23A39848" w14:textId="3F53B113" w:rsidR="005F0970" w:rsidRDefault="005F0970" w:rsidP="00E7259E">
      <w:pPr>
        <w:spacing w:after="0" w:line="480" w:lineRule="auto"/>
        <w:jc w:val="left"/>
        <w:rPr>
          <w:rFonts w:cs="Times New Roman"/>
          <w:b/>
        </w:rPr>
      </w:pPr>
    </w:p>
    <w:p w14:paraId="08BCF28F" w14:textId="77777777" w:rsidR="005F0970" w:rsidRDefault="005F0970" w:rsidP="00E7259E">
      <w:pPr>
        <w:spacing w:after="0" w:line="480" w:lineRule="auto"/>
        <w:jc w:val="left"/>
        <w:rPr>
          <w:rFonts w:cs="Times New Roman"/>
          <w:b/>
        </w:rPr>
      </w:pPr>
    </w:p>
    <w:p w14:paraId="1F203EB0" w14:textId="16089DE6" w:rsidR="005F0970" w:rsidRPr="005C029F" w:rsidRDefault="005F0970" w:rsidP="005F0970">
      <w:pPr>
        <w:pStyle w:val="ListParagraph"/>
        <w:spacing w:after="0" w:line="480" w:lineRule="auto"/>
        <w:ind w:left="0"/>
        <w:contextualSpacing w:val="0"/>
        <w:jc w:val="left"/>
        <w:rPr>
          <w:rFonts w:cs="Times New Roman"/>
          <w:i/>
        </w:rPr>
      </w:pPr>
      <w:r>
        <w:rPr>
          <w:rFonts w:cs="Times New Roman"/>
          <w:i/>
        </w:rPr>
        <w:t>2.6.  Ethics statement</w:t>
      </w:r>
    </w:p>
    <w:p w14:paraId="7F130060" w14:textId="77777777" w:rsidR="005F0970" w:rsidRPr="00753A58" w:rsidRDefault="005F0970" w:rsidP="005F0970">
      <w:pPr>
        <w:spacing w:line="276" w:lineRule="auto"/>
        <w:ind w:firstLine="720"/>
        <w:rPr>
          <w:rFonts w:cs="Times New Roman"/>
        </w:rPr>
      </w:pPr>
      <w:r w:rsidRPr="00753A58">
        <w:rPr>
          <w:rFonts w:cs="Times New Roman"/>
        </w:rPr>
        <w:t>Ethical approval was not required for this study.</w:t>
      </w:r>
    </w:p>
    <w:p w14:paraId="01F85DAB" w14:textId="77777777" w:rsidR="005F0970" w:rsidRPr="005C029F" w:rsidRDefault="005F0970" w:rsidP="00E7259E">
      <w:pPr>
        <w:spacing w:after="0" w:line="480" w:lineRule="auto"/>
        <w:jc w:val="left"/>
        <w:rPr>
          <w:rFonts w:cs="Times New Roman"/>
          <w:b/>
        </w:rPr>
      </w:pPr>
    </w:p>
    <w:p w14:paraId="6A00B24C" w14:textId="3FA20437" w:rsidR="005B0566" w:rsidRPr="005C029F" w:rsidRDefault="004E63A7" w:rsidP="00E7259E">
      <w:pPr>
        <w:spacing w:after="0" w:line="480" w:lineRule="auto"/>
        <w:jc w:val="left"/>
        <w:rPr>
          <w:rFonts w:cs="Times New Roman"/>
          <w:b/>
        </w:rPr>
      </w:pPr>
      <w:r>
        <w:rPr>
          <w:rFonts w:cs="Times New Roman"/>
          <w:b/>
        </w:rPr>
        <w:t xml:space="preserve">3.  </w:t>
      </w:r>
      <w:r w:rsidR="00DD4E15" w:rsidRPr="005C029F">
        <w:rPr>
          <w:rFonts w:cs="Times New Roman"/>
          <w:b/>
        </w:rPr>
        <w:t>Results</w:t>
      </w:r>
    </w:p>
    <w:p w14:paraId="37C4F144" w14:textId="2DDAB5E3" w:rsidR="005B0566" w:rsidRPr="005C029F" w:rsidRDefault="004E63A7" w:rsidP="00E7259E">
      <w:pPr>
        <w:spacing w:after="0" w:line="480" w:lineRule="auto"/>
        <w:jc w:val="left"/>
        <w:rPr>
          <w:rFonts w:cs="Times New Roman"/>
          <w:i/>
        </w:rPr>
      </w:pPr>
      <w:r>
        <w:rPr>
          <w:rFonts w:cs="Times New Roman"/>
          <w:i/>
        </w:rPr>
        <w:t xml:space="preserve">3.1.  </w:t>
      </w:r>
      <w:r w:rsidR="00DD4E15" w:rsidRPr="005C029F">
        <w:rPr>
          <w:rFonts w:cs="Times New Roman"/>
          <w:i/>
        </w:rPr>
        <w:t>Diet composition of predators in rice farms</w:t>
      </w:r>
    </w:p>
    <w:p w14:paraId="19688783" w14:textId="5C631E71" w:rsidR="005B0566" w:rsidRPr="005C029F" w:rsidRDefault="00DD4E15" w:rsidP="004E63A7">
      <w:pPr>
        <w:spacing w:after="0" w:line="480" w:lineRule="auto"/>
        <w:ind w:firstLine="720"/>
        <w:jc w:val="left"/>
        <w:rPr>
          <w:rFonts w:cs="Times New Roman"/>
        </w:rPr>
      </w:pPr>
      <w:r w:rsidRPr="005C029F">
        <w:rPr>
          <w:rFonts w:cs="Times New Roman"/>
        </w:rPr>
        <w:lastRenderedPageBreak/>
        <w:t>Across organic and conventional</w:t>
      </w:r>
      <w:r w:rsidR="002A1DBD">
        <w:rPr>
          <w:rFonts w:cs="Times New Roman"/>
        </w:rPr>
        <w:t xml:space="preserve"> rice</w:t>
      </w:r>
      <w:r w:rsidRPr="005C029F">
        <w:rPr>
          <w:rFonts w:cs="Times New Roman"/>
        </w:rPr>
        <w:t xml:space="preserve"> farms during 2017-2019, the proportion of rice herbivores in predators’ diet increased over </w:t>
      </w:r>
      <w:ins w:id="525" w:author="Gen-Chang Hsu" w:date="2024-08-25T20:33:00Z" w16du:dateUtc="2024-08-26T00:33:00Z">
        <w:r w:rsidR="0075741F">
          <w:rPr>
            <w:rFonts w:cs="Times New Roman"/>
          </w:rPr>
          <w:t xml:space="preserve">the </w:t>
        </w:r>
      </w:ins>
      <w:del w:id="526" w:author="Gen-Chang Hsu" w:date="2024-08-25T20:33:00Z" w16du:dateUtc="2024-08-26T00:33:00Z">
        <w:r w:rsidRPr="005C029F" w:rsidDel="0075741F">
          <w:rPr>
            <w:rFonts w:cs="Times New Roman"/>
          </w:rPr>
          <w:delText xml:space="preserve">the course of the </w:delText>
        </w:r>
      </w:del>
      <w:r w:rsidRPr="005C029F">
        <w:rPr>
          <w:rFonts w:cs="Times New Roman"/>
        </w:rPr>
        <w:t>crop season from 2</w:t>
      </w:r>
      <w:r w:rsidR="00001847">
        <w:rPr>
          <w:rFonts w:cs="Times New Roman"/>
        </w:rPr>
        <w:t>1</w:t>
      </w:r>
      <w:r w:rsidRPr="005C029F">
        <w:rPr>
          <w:rFonts w:cs="Times New Roman"/>
        </w:rPr>
        <w:t xml:space="preserve">-47% at the tillering stage to </w:t>
      </w:r>
      <w:r w:rsidR="00001847">
        <w:rPr>
          <w:rFonts w:cs="Times New Roman"/>
        </w:rPr>
        <w:t>80</w:t>
      </w:r>
      <w:r w:rsidRPr="005C029F">
        <w:rPr>
          <w:rFonts w:cs="Times New Roman"/>
        </w:rPr>
        <w:t>-9</w:t>
      </w:r>
      <w:r w:rsidR="00001847">
        <w:rPr>
          <w:rFonts w:cs="Times New Roman"/>
        </w:rPr>
        <w:t>7</w:t>
      </w:r>
      <w:r w:rsidRPr="005C029F">
        <w:rPr>
          <w:rFonts w:cs="Times New Roman"/>
        </w:rPr>
        <w:t>% at the ripening stage; the proportion of detritivores in predators’ diet decreased from 3</w:t>
      </w:r>
      <w:r w:rsidR="00001847">
        <w:rPr>
          <w:rFonts w:cs="Times New Roman"/>
        </w:rPr>
        <w:t>5</w:t>
      </w:r>
      <w:r w:rsidRPr="005C029F">
        <w:rPr>
          <w:rFonts w:cs="Times New Roman"/>
        </w:rPr>
        <w:t>-</w:t>
      </w:r>
      <w:r w:rsidR="00001847">
        <w:rPr>
          <w:rFonts w:cs="Times New Roman"/>
        </w:rPr>
        <w:t>61</w:t>
      </w:r>
      <w:r w:rsidRPr="005C029F">
        <w:rPr>
          <w:rFonts w:cs="Times New Roman"/>
        </w:rPr>
        <w:t xml:space="preserve">% at the tillering stage to </w:t>
      </w:r>
      <w:r w:rsidR="00001847">
        <w:rPr>
          <w:rFonts w:cs="Times New Roman"/>
        </w:rPr>
        <w:t>&lt;</w:t>
      </w:r>
      <w:r w:rsidRPr="005C029F">
        <w:rPr>
          <w:rFonts w:cs="Times New Roman"/>
        </w:rPr>
        <w:t>1% at the ripening stage; the proportion of tourist herbivores in predators’ diet also decreased from 1</w:t>
      </w:r>
      <w:r w:rsidR="00001847">
        <w:rPr>
          <w:rFonts w:cs="Times New Roman"/>
        </w:rPr>
        <w:t>3</w:t>
      </w:r>
      <w:r w:rsidRPr="005C029F">
        <w:rPr>
          <w:rFonts w:cs="Times New Roman"/>
        </w:rPr>
        <w:t>-2</w:t>
      </w:r>
      <w:r w:rsidR="00001847">
        <w:rPr>
          <w:rFonts w:cs="Times New Roman"/>
        </w:rPr>
        <w:t>0</w:t>
      </w:r>
      <w:r w:rsidRPr="005C029F">
        <w:rPr>
          <w:rFonts w:cs="Times New Roman"/>
        </w:rPr>
        <w:t xml:space="preserve">% at the tillering stage to </w:t>
      </w:r>
      <w:r w:rsidR="00001847">
        <w:rPr>
          <w:rFonts w:cs="Times New Roman"/>
        </w:rPr>
        <w:t>3</w:t>
      </w:r>
      <w:r w:rsidRPr="005C029F">
        <w:rPr>
          <w:rFonts w:cs="Times New Roman"/>
        </w:rPr>
        <w:t>-1</w:t>
      </w:r>
      <w:r w:rsidR="00001847">
        <w:rPr>
          <w:rFonts w:cs="Times New Roman"/>
        </w:rPr>
        <w:t>8</w:t>
      </w:r>
      <w:r w:rsidRPr="005C029F">
        <w:rPr>
          <w:rFonts w:cs="Times New Roman"/>
        </w:rPr>
        <w:t xml:space="preserve">% at the ripening stage (Fig. 1a; Appendix </w:t>
      </w:r>
      <w:r w:rsidR="00FE0498">
        <w:rPr>
          <w:rFonts w:cs="Times New Roman"/>
        </w:rPr>
        <w:t>A</w:t>
      </w:r>
      <w:r w:rsidRPr="005C029F">
        <w:rPr>
          <w:rFonts w:cs="Times New Roman"/>
        </w:rPr>
        <w:t>: Table S2</w:t>
      </w:r>
      <w:r w:rsidR="00527D2C">
        <w:rPr>
          <w:rFonts w:cs="Times New Roman"/>
        </w:rPr>
        <w:t xml:space="preserve">, Fig. </w:t>
      </w:r>
      <w:r w:rsidR="00527D2C" w:rsidRPr="005C029F">
        <w:rPr>
          <w:rFonts w:cs="Times New Roman"/>
        </w:rPr>
        <w:t>S2</w:t>
      </w:r>
      <w:r w:rsidRPr="005C029F">
        <w:rPr>
          <w:rFonts w:cs="Times New Roman"/>
        </w:rPr>
        <w:t>).</w:t>
      </w:r>
    </w:p>
    <w:p w14:paraId="5A235CD8" w14:textId="27068493" w:rsidR="005B0566" w:rsidRPr="005C029F" w:rsidRDefault="00DD4E15" w:rsidP="00E7259E">
      <w:pPr>
        <w:spacing w:after="0" w:line="480" w:lineRule="auto"/>
        <w:jc w:val="left"/>
        <w:rPr>
          <w:rFonts w:cs="Times New Roman"/>
        </w:rPr>
      </w:pPr>
      <w:r w:rsidRPr="005C029F">
        <w:rPr>
          <w:rFonts w:cs="Times New Roman"/>
          <w:color w:val="FF0000"/>
        </w:rPr>
        <w:tab/>
      </w:r>
      <w:r w:rsidRPr="005C029F">
        <w:rPr>
          <w:rFonts w:cs="Times New Roman"/>
        </w:rPr>
        <w:t xml:space="preserve">Regarding individual predator groups, spiders and ladybeetles showed a marked difference in their diet composition over crop stages during 2017-2019. </w:t>
      </w:r>
      <w:r w:rsidR="00F25D0E">
        <w:rPr>
          <w:rFonts w:cs="Times New Roman"/>
        </w:rPr>
        <w:t xml:space="preserve"> </w:t>
      </w:r>
      <w:r w:rsidRPr="005C029F">
        <w:rPr>
          <w:rFonts w:cs="Times New Roman"/>
        </w:rPr>
        <w:t>Across organic and conventional farms, spiders consumed a higher proportion of detritivores (3</w:t>
      </w:r>
      <w:r w:rsidR="00B84C9D">
        <w:rPr>
          <w:rFonts w:cs="Times New Roman"/>
        </w:rPr>
        <w:t>1</w:t>
      </w:r>
      <w:r w:rsidRPr="005C029F">
        <w:rPr>
          <w:rFonts w:cs="Times New Roman"/>
        </w:rPr>
        <w:t>-55%) in their diet in the beginning of crop season (tillering stage) and substantially increased the consumption on rice herbivores to 78-9</w:t>
      </w:r>
      <w:r w:rsidR="00B84C9D">
        <w:rPr>
          <w:rFonts w:cs="Times New Roman"/>
        </w:rPr>
        <w:t>5</w:t>
      </w:r>
      <w:r w:rsidRPr="005C029F">
        <w:rPr>
          <w:rFonts w:cs="Times New Roman"/>
        </w:rPr>
        <w:t xml:space="preserve">% in late crop season (ripening stage) (Fig. 1b; Appendix </w:t>
      </w:r>
      <w:r w:rsidR="00FE0498">
        <w:rPr>
          <w:rFonts w:cs="Times New Roman"/>
        </w:rPr>
        <w:t>A</w:t>
      </w:r>
      <w:r w:rsidRPr="005C029F">
        <w:rPr>
          <w:rFonts w:cs="Times New Roman"/>
        </w:rPr>
        <w:t>: Table S2</w:t>
      </w:r>
      <w:r w:rsidR="002D2D4C">
        <w:rPr>
          <w:rFonts w:cs="Times New Roman"/>
        </w:rPr>
        <w:t xml:space="preserve">, Fig. </w:t>
      </w:r>
      <w:r w:rsidR="002D2D4C" w:rsidRPr="005C029F">
        <w:rPr>
          <w:rFonts w:cs="Times New Roman"/>
        </w:rPr>
        <w:t>S2</w:t>
      </w:r>
      <w:r w:rsidRPr="005C029F">
        <w:rPr>
          <w:rFonts w:cs="Times New Roman"/>
        </w:rPr>
        <w:t>).</w:t>
      </w:r>
      <w:r w:rsidRPr="005C029F">
        <w:rPr>
          <w:rFonts w:cs="Times New Roman"/>
          <w:color w:val="FF0000"/>
        </w:rPr>
        <w:t xml:space="preserve"> </w:t>
      </w:r>
      <w:r w:rsidRPr="005C029F">
        <w:rPr>
          <w:rFonts w:cs="Times New Roman"/>
          <w:color w:val="141823"/>
          <w:szCs w:val="28"/>
          <w:shd w:val="clear" w:color="auto" w:fill="FFFFFF"/>
        </w:rPr>
        <w:t>In contrast</w:t>
      </w:r>
      <w:r w:rsidRPr="005C029F">
        <w:rPr>
          <w:rFonts w:cs="Times New Roman"/>
          <w:szCs w:val="28"/>
          <w:shd w:val="clear" w:color="auto" w:fill="FFFFFF"/>
        </w:rPr>
        <w:t>, l</w:t>
      </w:r>
      <w:r w:rsidRPr="005C029F">
        <w:rPr>
          <w:rFonts w:cs="Times New Roman"/>
        </w:rPr>
        <w:t xml:space="preserve">adybeetles in both organic and conventional farms consumed a low proportion of detritivores (≤ </w:t>
      </w:r>
      <w:r w:rsidR="00B84C9D">
        <w:rPr>
          <w:rFonts w:cs="Times New Roman"/>
        </w:rPr>
        <w:t>8</w:t>
      </w:r>
      <w:r w:rsidRPr="005C029F">
        <w:rPr>
          <w:rFonts w:cs="Times New Roman"/>
        </w:rPr>
        <w:t xml:space="preserve">%) and a steadily high proportion of rice herbivores (≥ </w:t>
      </w:r>
      <w:r w:rsidR="00B84C9D">
        <w:rPr>
          <w:rFonts w:cs="Times New Roman"/>
        </w:rPr>
        <w:t>80</w:t>
      </w:r>
      <w:r w:rsidRPr="005C029F">
        <w:rPr>
          <w:rFonts w:cs="Times New Roman"/>
        </w:rPr>
        <w:t xml:space="preserve">%) in their diet throughout the crop season (Fig. 1c;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 xml:space="preserve">). </w:t>
      </w:r>
      <w:r w:rsidR="00F25D0E">
        <w:rPr>
          <w:rFonts w:cs="Times New Roman"/>
        </w:rPr>
        <w:t xml:space="preserve"> </w:t>
      </w:r>
      <w:r w:rsidR="00B84C9D">
        <w:rPr>
          <w:rFonts w:cs="Times New Roman"/>
        </w:rPr>
        <w:t>T</w:t>
      </w:r>
      <w:r w:rsidRPr="005C029F">
        <w:rPr>
          <w:rFonts w:cs="Times New Roman"/>
        </w:rPr>
        <w:t>ourist herbivores generally did not constitute an important prey source and contributed less than 33% to the diet</w:t>
      </w:r>
      <w:r w:rsidR="0048692D">
        <w:rPr>
          <w:rFonts w:cs="Times New Roman"/>
        </w:rPr>
        <w:t xml:space="preserve"> of spiders and ladybeetles</w:t>
      </w:r>
      <w:r w:rsidRPr="005C029F">
        <w:rPr>
          <w:rFonts w:cs="Times New Roman"/>
        </w:rPr>
        <w:t xml:space="preserve"> (Fig. 1b</w:t>
      </w:r>
      <w:r w:rsidR="00F25D0E">
        <w:rPr>
          <w:rFonts w:cs="Times New Roman"/>
        </w:rPr>
        <w:t>, 1</w:t>
      </w:r>
      <w:r w:rsidRPr="005C029F">
        <w:rPr>
          <w:rFonts w:cs="Times New Roman"/>
        </w:rPr>
        <w:t xml:space="preserve">c;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w:t>
      </w:r>
    </w:p>
    <w:p w14:paraId="19ADA369" w14:textId="77777777" w:rsidR="005B0566" w:rsidRPr="005C029F" w:rsidRDefault="005B0566" w:rsidP="00E7259E">
      <w:pPr>
        <w:spacing w:after="0" w:line="480" w:lineRule="auto"/>
        <w:jc w:val="left"/>
        <w:rPr>
          <w:rFonts w:cs="Times New Roman"/>
          <w:color w:val="FF0000"/>
        </w:rPr>
      </w:pPr>
    </w:p>
    <w:p w14:paraId="3562BDED" w14:textId="1C6DC4DE" w:rsidR="005B0566" w:rsidRPr="005C029F" w:rsidRDefault="004E63A7" w:rsidP="00E7259E">
      <w:pPr>
        <w:spacing w:after="0" w:line="480" w:lineRule="auto"/>
        <w:jc w:val="left"/>
        <w:rPr>
          <w:rFonts w:cs="Times New Roman"/>
          <w:i/>
        </w:rPr>
      </w:pPr>
      <w:r>
        <w:rPr>
          <w:rFonts w:cs="Times New Roman"/>
          <w:i/>
        </w:rPr>
        <w:t xml:space="preserve">3.2.  </w:t>
      </w:r>
      <w:r w:rsidR="00DD4E15" w:rsidRPr="005C029F">
        <w:rPr>
          <w:rFonts w:cs="Times New Roman"/>
          <w:i/>
        </w:rPr>
        <w:t>Patterns of rice herbivore consumption by predators</w:t>
      </w:r>
    </w:p>
    <w:p w14:paraId="787866B5" w14:textId="60D63E9C" w:rsidR="005B0566" w:rsidRPr="005C029F" w:rsidRDefault="00DD4E15" w:rsidP="001C3DF0">
      <w:pPr>
        <w:spacing w:after="0" w:line="480" w:lineRule="auto"/>
        <w:ind w:firstLine="720"/>
        <w:jc w:val="left"/>
        <w:rPr>
          <w:rFonts w:cs="Times New Roman"/>
        </w:rPr>
      </w:pPr>
      <w:r w:rsidRPr="005C029F">
        <w:rPr>
          <w:rFonts w:cs="Times New Roman"/>
        </w:rPr>
        <w:t xml:space="preserve">We further analyzed rice herbivore consumption by GAPs since these herbivores are the main pests of concern. </w:t>
      </w:r>
      <w:r w:rsidR="009A432A">
        <w:rPr>
          <w:rFonts w:cs="Times New Roman"/>
        </w:rPr>
        <w:t xml:space="preserve"> </w:t>
      </w:r>
      <w:r w:rsidRPr="005C029F">
        <w:rPr>
          <w:rFonts w:cs="Times New Roman"/>
        </w:rPr>
        <w:t xml:space="preserve">The patterns of rice herbivore consumption by </w:t>
      </w:r>
      <w:r w:rsidR="00AB369A">
        <w:rPr>
          <w:rFonts w:cs="Times New Roman"/>
        </w:rPr>
        <w:t>both</w:t>
      </w:r>
      <w:r w:rsidRPr="005C029F">
        <w:rPr>
          <w:rFonts w:cs="Times New Roman"/>
        </w:rPr>
        <w:t xml:space="preserve"> predators in organic and conventional rice farms were generally similar across the three study years, suggesting consistency in </w:t>
      </w:r>
      <w:proofErr w:type="spellStart"/>
      <w:r w:rsidRPr="005C029F">
        <w:rPr>
          <w:rFonts w:cs="Times New Roman"/>
        </w:rPr>
        <w:t>GAPs’</w:t>
      </w:r>
      <w:proofErr w:type="spellEnd"/>
      <w:r w:rsidRPr="005C029F">
        <w:rPr>
          <w:rFonts w:cs="Times New Roman"/>
        </w:rPr>
        <w:t xml:space="preserve"> feeding habits (Fig. 2). </w:t>
      </w:r>
      <w:r w:rsidR="009A432A">
        <w:rPr>
          <w:rFonts w:cs="Times New Roman"/>
        </w:rPr>
        <w:t xml:space="preserve"> </w:t>
      </w:r>
      <w:r w:rsidRPr="005C029F">
        <w:rPr>
          <w:rFonts w:cs="Times New Roman"/>
        </w:rPr>
        <w:t xml:space="preserve">Interestingly, spiders and ladybeetles exhibited distinct within-season patterns of rice herbivore consumption. </w:t>
      </w:r>
      <w:r w:rsidR="00F14A80">
        <w:rPr>
          <w:rFonts w:cs="Times New Roman"/>
        </w:rPr>
        <w:t xml:space="preserve"> </w:t>
      </w:r>
      <w:r w:rsidRPr="005C029F">
        <w:rPr>
          <w:rFonts w:cs="Times New Roman"/>
        </w:rPr>
        <w:t xml:space="preserve">For spiders in organic and </w:t>
      </w:r>
      <w:r w:rsidRPr="005C029F">
        <w:rPr>
          <w:rFonts w:cs="Times New Roman"/>
        </w:rPr>
        <w:lastRenderedPageBreak/>
        <w:t xml:space="preserve">conventional farms, the proportion of rice herbivores in their diet increased toward later crop season, ranging from </w:t>
      </w:r>
      <w:r w:rsidR="0039102D">
        <w:rPr>
          <w:rFonts w:cs="Times New Roman"/>
        </w:rPr>
        <w:t>17</w:t>
      </w:r>
      <w:r w:rsidRPr="005C029F">
        <w:rPr>
          <w:rFonts w:cs="Times New Roman"/>
        </w:rPr>
        <w:t>-48% (tillering) to 78-9</w:t>
      </w:r>
      <w:r w:rsidR="0039102D">
        <w:rPr>
          <w:rFonts w:cs="Times New Roman"/>
        </w:rPr>
        <w:t>5</w:t>
      </w:r>
      <w:r w:rsidRPr="005C029F">
        <w:rPr>
          <w:rFonts w:cs="Times New Roman"/>
        </w:rPr>
        <w:t xml:space="preserve">% (ripening) (Fig. 2b;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 xml:space="preserve">), whereas for ladybeetles in organic and conventional farms, the proportion of rice herbivores in their diet remained relatively stable throughout the season, ranging from </w:t>
      </w:r>
      <w:r w:rsidR="0039102D">
        <w:rPr>
          <w:rFonts w:cs="Times New Roman"/>
        </w:rPr>
        <w:t>80</w:t>
      </w:r>
      <w:r w:rsidRPr="005C029F">
        <w:rPr>
          <w:rFonts w:cs="Times New Roman"/>
        </w:rPr>
        <w:t>-</w:t>
      </w:r>
      <w:r w:rsidR="0039102D">
        <w:rPr>
          <w:rFonts w:cs="Times New Roman"/>
        </w:rPr>
        <w:t>93</w:t>
      </w:r>
      <w:r w:rsidRPr="005C029F">
        <w:rPr>
          <w:rFonts w:cs="Times New Roman"/>
        </w:rPr>
        <w:t>% (till</w:t>
      </w:r>
      <w:r w:rsidR="009060E6">
        <w:rPr>
          <w:rFonts w:cs="Times New Roman"/>
        </w:rPr>
        <w:t>er</w:t>
      </w:r>
      <w:r w:rsidRPr="005C029F">
        <w:rPr>
          <w:rFonts w:cs="Times New Roman"/>
        </w:rPr>
        <w:t>ing) to 9</w:t>
      </w:r>
      <w:r w:rsidR="0039102D">
        <w:rPr>
          <w:rFonts w:cs="Times New Roman"/>
        </w:rPr>
        <w:t>7</w:t>
      </w:r>
      <w:r w:rsidRPr="005C029F">
        <w:rPr>
          <w:rFonts w:cs="Times New Roman"/>
        </w:rPr>
        <w:t>-9</w:t>
      </w:r>
      <w:r w:rsidR="0039102D">
        <w:rPr>
          <w:rFonts w:cs="Times New Roman"/>
        </w:rPr>
        <w:t>8</w:t>
      </w:r>
      <w:r w:rsidRPr="005C029F">
        <w:rPr>
          <w:rFonts w:cs="Times New Roman"/>
        </w:rPr>
        <w:t xml:space="preserve">% (ripening) (Fig. 2c;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 xml:space="preserve">). </w:t>
      </w:r>
    </w:p>
    <w:p w14:paraId="3E0923C4" w14:textId="77777777" w:rsidR="005B0566" w:rsidRPr="005C029F" w:rsidRDefault="005B0566" w:rsidP="00E7259E">
      <w:pPr>
        <w:spacing w:after="0" w:line="480" w:lineRule="auto"/>
        <w:jc w:val="left"/>
        <w:rPr>
          <w:rFonts w:cs="Times New Roman"/>
        </w:rPr>
      </w:pPr>
    </w:p>
    <w:p w14:paraId="7FADF356" w14:textId="745BD8C9" w:rsidR="005B0566" w:rsidRPr="005C029F" w:rsidRDefault="00FE6BE4" w:rsidP="00E7259E">
      <w:pPr>
        <w:spacing w:after="0" w:line="480" w:lineRule="auto"/>
        <w:jc w:val="left"/>
        <w:rPr>
          <w:rFonts w:cs="Times New Roman"/>
          <w:i/>
        </w:rPr>
      </w:pPr>
      <w:r>
        <w:rPr>
          <w:rFonts w:cs="Times New Roman"/>
          <w:i/>
        </w:rPr>
        <w:t xml:space="preserve">3.3.  </w:t>
      </w:r>
      <w:r w:rsidR="00DD4E15" w:rsidRPr="005C029F">
        <w:rPr>
          <w:rFonts w:cs="Times New Roman"/>
          <w:i/>
        </w:rPr>
        <w:t>Factors associated with rice herbivore consumption by predators</w:t>
      </w:r>
    </w:p>
    <w:p w14:paraId="42ED57DA" w14:textId="7B4134DA" w:rsidR="005B0566" w:rsidRPr="005C029F" w:rsidRDefault="00DD4E15" w:rsidP="00CD098A">
      <w:pPr>
        <w:spacing w:after="0" w:line="480" w:lineRule="auto"/>
        <w:ind w:firstLine="720"/>
        <w:jc w:val="left"/>
        <w:rPr>
          <w:rFonts w:cs="Times New Roman"/>
        </w:rPr>
      </w:pPr>
      <w:r w:rsidRPr="00317D8F">
        <w:rPr>
          <w:rFonts w:cs="Times New Roman"/>
        </w:rPr>
        <w:t>The proportion of rice herbivores</w:t>
      </w:r>
      <w:r w:rsidRPr="005C029F">
        <w:rPr>
          <w:rFonts w:cs="Times New Roman"/>
        </w:rPr>
        <w:t xml:space="preserve"> in </w:t>
      </w:r>
      <w:proofErr w:type="spellStart"/>
      <w:r w:rsidRPr="005C029F">
        <w:rPr>
          <w:rFonts w:cs="Times New Roman"/>
        </w:rPr>
        <w:t>GAPs’</w:t>
      </w:r>
      <w:proofErr w:type="spellEnd"/>
      <w:r w:rsidRPr="005C029F">
        <w:rPr>
          <w:rFonts w:cs="Times New Roman"/>
        </w:rPr>
        <w:t xml:space="preserve"> diet differed between organic and conventional farms </w:t>
      </w:r>
      <w:r w:rsidR="009717C3">
        <w:rPr>
          <w:rFonts w:cs="Times New Roman"/>
        </w:rPr>
        <w:t>for both</w:t>
      </w:r>
      <w:r w:rsidRPr="005C029F">
        <w:rPr>
          <w:rFonts w:cs="Times New Roman"/>
        </w:rPr>
        <w:t xml:space="preserve"> predators </w:t>
      </w:r>
      <w:r w:rsidR="009717C3">
        <w:rPr>
          <w:rFonts w:cs="Times New Roman"/>
        </w:rPr>
        <w:t>(</w:t>
      </w:r>
      <w:r w:rsidRPr="005C029F">
        <w:rPr>
          <w:rFonts w:cs="Times New Roman"/>
          <w:i/>
          <w:szCs w:val="28"/>
        </w:rPr>
        <w:t>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7.92</w:t>
      </w:r>
      <w:r w:rsidRPr="005C029F">
        <w:rPr>
          <w:rFonts w:cs="Times New Roman"/>
          <w:szCs w:val="28"/>
        </w:rPr>
        <w:t xml:space="preserve">, </w:t>
      </w:r>
      <w:r w:rsidRPr="005C029F">
        <w:rPr>
          <w:rFonts w:cs="Times New Roman"/>
          <w:i/>
          <w:szCs w:val="28"/>
        </w:rPr>
        <w:t>P</w:t>
      </w:r>
      <w:r w:rsidRPr="005C029F">
        <w:rPr>
          <w:rFonts w:cs="Times New Roman"/>
          <w:szCs w:val="28"/>
        </w:rPr>
        <w:t xml:space="preserve"> </w:t>
      </w:r>
      <w:r w:rsidR="00650AAA">
        <w:rPr>
          <w:rFonts w:cs="Times New Roman"/>
          <w:szCs w:val="28"/>
        </w:rPr>
        <w:t>=</w:t>
      </w:r>
      <w:r w:rsidRPr="005C029F">
        <w:rPr>
          <w:rFonts w:cs="Times New Roman"/>
        </w:rPr>
        <w:t xml:space="preserve"> 0.01</w:t>
      </w:r>
      <w:r w:rsidR="009717C3">
        <w:rPr>
          <w:rFonts w:cs="Times New Roman"/>
        </w:rPr>
        <w:t>) and s</w:t>
      </w:r>
      <w:r w:rsidRPr="005C029F">
        <w:rPr>
          <w:rFonts w:cs="Times New Roman"/>
        </w:rPr>
        <w:t>piders</w:t>
      </w:r>
      <w:r w:rsidRPr="005C029F">
        <w:rPr>
          <w:rFonts w:cs="Times New Roman"/>
          <w:i/>
          <w:szCs w:val="28"/>
        </w:rPr>
        <w:t xml:space="preserve"> </w:t>
      </w:r>
      <w:r w:rsidR="009717C3">
        <w:rPr>
          <w:rFonts w:cs="Times New Roman"/>
          <w:szCs w:val="28"/>
        </w:rPr>
        <w:t>(</w:t>
      </w:r>
      <w:r w:rsidR="00650AAA">
        <w:rPr>
          <w:rFonts w:cs="Times New Roman"/>
          <w:i/>
          <w:szCs w:val="28"/>
        </w:rPr>
        <w:t>χ</w:t>
      </w:r>
      <w:r w:rsidR="00650AAA">
        <w:rPr>
          <w:rFonts w:cs="Times New Roman"/>
          <w:szCs w:val="28"/>
          <w:vertAlign w:val="superscript"/>
        </w:rPr>
        <w:t>2</w:t>
      </w:r>
      <w:r w:rsidR="00650AAA">
        <w:rPr>
          <w:rFonts w:cs="Times New Roman"/>
          <w:szCs w:val="28"/>
        </w:rPr>
        <w:t xml:space="preserve"> = 4.93,</w:t>
      </w:r>
      <w:r w:rsidR="00650AAA">
        <w:rPr>
          <w:rFonts w:cs="Times New Roman"/>
        </w:rPr>
        <w:t xml:space="preserve"> </w:t>
      </w:r>
      <w:r w:rsidR="00650AAA">
        <w:rPr>
          <w:rFonts w:cs="Times New Roman"/>
          <w:i/>
        </w:rPr>
        <w:t>P</w:t>
      </w:r>
      <w:r w:rsidR="00650AAA">
        <w:rPr>
          <w:rFonts w:cs="Times New Roman"/>
        </w:rPr>
        <w:t xml:space="preserve"> = 0.03</w:t>
      </w:r>
      <w:r w:rsidR="009717C3">
        <w:rPr>
          <w:rFonts w:cs="Times New Roman"/>
        </w:rPr>
        <w:t>), but not l</w:t>
      </w:r>
      <w:r w:rsidRPr="005C029F">
        <w:rPr>
          <w:rFonts w:cs="Times New Roman"/>
        </w:rPr>
        <w:t xml:space="preserve">adybeetles </w:t>
      </w:r>
      <w:r w:rsidR="009717C3">
        <w:rPr>
          <w:rFonts w:cs="Times New Roman"/>
        </w:rPr>
        <w:t>(</w:t>
      </w:r>
      <w:r w:rsidR="00650AAA">
        <w:rPr>
          <w:rFonts w:cs="Times New Roman"/>
          <w:i/>
          <w:szCs w:val="28"/>
        </w:rPr>
        <w:t>χ</w:t>
      </w:r>
      <w:r w:rsidR="00650AAA">
        <w:rPr>
          <w:rFonts w:cs="Times New Roman"/>
          <w:szCs w:val="28"/>
          <w:vertAlign w:val="superscript"/>
        </w:rPr>
        <w:t>2</w:t>
      </w:r>
      <w:r w:rsidR="00650AAA">
        <w:rPr>
          <w:rFonts w:cs="Times New Roman"/>
          <w:szCs w:val="28"/>
        </w:rPr>
        <w:t xml:space="preserve"> = 0.47,</w:t>
      </w:r>
      <w:r w:rsidR="00650AAA">
        <w:rPr>
          <w:rFonts w:cs="Times New Roman"/>
        </w:rPr>
        <w:t xml:space="preserve"> </w:t>
      </w:r>
      <w:r w:rsidR="00650AAA">
        <w:rPr>
          <w:rFonts w:cs="Times New Roman"/>
          <w:i/>
        </w:rPr>
        <w:t>P</w:t>
      </w:r>
      <w:r w:rsidR="00650AAA">
        <w:rPr>
          <w:rFonts w:cs="Times New Roman"/>
        </w:rPr>
        <w:t xml:space="preserve"> = 0.49</w:t>
      </w:r>
      <w:r w:rsidRPr="005C029F">
        <w:rPr>
          <w:rFonts w:cs="Times New Roman"/>
        </w:rPr>
        <w:t xml:space="preserve">; Table 1). </w:t>
      </w:r>
      <w:r w:rsidR="00342EEF">
        <w:rPr>
          <w:rFonts w:cs="Times New Roman"/>
        </w:rPr>
        <w:t xml:space="preserve"> Specifically</w:t>
      </w:r>
      <w:r w:rsidRPr="005C029F">
        <w:rPr>
          <w:rFonts w:cs="Times New Roman"/>
        </w:rPr>
        <w:t xml:space="preserve">, </w:t>
      </w:r>
      <w:del w:id="527" w:author="Gen-Chang Hsu" w:date="2024-08-25T20:36:00Z" w16du:dateUtc="2024-08-26T00:36:00Z">
        <w:r w:rsidR="00E251C0" w:rsidDel="00636B66">
          <w:rPr>
            <w:rFonts w:cs="Times New Roman"/>
          </w:rPr>
          <w:delText>both</w:delText>
        </w:r>
        <w:r w:rsidRPr="005C029F" w:rsidDel="00636B66">
          <w:rPr>
            <w:rFonts w:cs="Times New Roman"/>
          </w:rPr>
          <w:delText xml:space="preserve"> </w:delText>
        </w:r>
      </w:del>
      <w:r w:rsidRPr="005C029F">
        <w:rPr>
          <w:rFonts w:cs="Times New Roman"/>
        </w:rPr>
        <w:t xml:space="preserve">predators </w:t>
      </w:r>
      <w:ins w:id="528" w:author="Gen-Chang Hsu" w:date="2024-08-25T20:36:00Z" w16du:dateUtc="2024-08-26T00:36:00Z">
        <w:r w:rsidR="00636B66">
          <w:rPr>
            <w:rFonts w:cs="Times New Roman"/>
          </w:rPr>
          <w:t xml:space="preserve">in conventional farms </w:t>
        </w:r>
      </w:ins>
      <w:r w:rsidRPr="005C029F">
        <w:rPr>
          <w:rFonts w:cs="Times New Roman"/>
        </w:rPr>
        <w:t>consumed a higher proportion of rice herbivores in the</w:t>
      </w:r>
      <w:r w:rsidR="00342EEF">
        <w:rPr>
          <w:rFonts w:cs="Times New Roman"/>
        </w:rPr>
        <w:t>ir</w:t>
      </w:r>
      <w:r w:rsidRPr="005C029F">
        <w:rPr>
          <w:rFonts w:cs="Times New Roman"/>
        </w:rPr>
        <w:t xml:space="preserve"> diet </w:t>
      </w:r>
      <w:del w:id="529" w:author="Gen-Chang Hsu" w:date="2024-08-25T20:36:00Z" w16du:dateUtc="2024-08-26T00:36:00Z">
        <w:r w:rsidR="00342EEF" w:rsidRPr="005C029F" w:rsidDel="00636B66">
          <w:rPr>
            <w:rFonts w:cs="Times New Roman"/>
          </w:rPr>
          <w:delText>in conventional</w:delText>
        </w:r>
        <w:r w:rsidR="00342EEF" w:rsidDel="00636B66">
          <w:rPr>
            <w:rFonts w:cs="Times New Roman"/>
          </w:rPr>
          <w:delText xml:space="preserve"> vs.</w:delText>
        </w:r>
      </w:del>
      <w:ins w:id="530" w:author="Gen-Chang Hsu" w:date="2024-08-25T20:36:00Z" w16du:dateUtc="2024-08-26T00:36:00Z">
        <w:r w:rsidR="00636B66">
          <w:rPr>
            <w:rFonts w:cs="Times New Roman"/>
          </w:rPr>
          <w:t>compared to those in</w:t>
        </w:r>
      </w:ins>
      <w:r w:rsidR="00342EEF">
        <w:rPr>
          <w:rFonts w:cs="Times New Roman"/>
        </w:rPr>
        <w:t xml:space="preserve"> </w:t>
      </w:r>
      <w:r w:rsidRPr="005C029F">
        <w:rPr>
          <w:rFonts w:cs="Times New Roman"/>
        </w:rPr>
        <w:t>organic farms (Table 2)</w:t>
      </w:r>
      <w:r w:rsidR="00E251C0">
        <w:rPr>
          <w:rFonts w:cs="Times New Roman"/>
        </w:rPr>
        <w:t>.</w:t>
      </w:r>
      <w:r w:rsidR="0063406C">
        <w:rPr>
          <w:rFonts w:cs="Times New Roman"/>
        </w:rPr>
        <w:t xml:space="preserve">  </w:t>
      </w:r>
      <w:r w:rsidRPr="005C029F">
        <w:rPr>
          <w:rFonts w:cs="Times New Roman"/>
        </w:rPr>
        <w:t xml:space="preserve">The proportion of rice herbivores in </w:t>
      </w:r>
      <w:proofErr w:type="spellStart"/>
      <w:r w:rsidRPr="005C029F">
        <w:rPr>
          <w:rFonts w:cs="Times New Roman"/>
        </w:rPr>
        <w:t>GAPs’</w:t>
      </w:r>
      <w:proofErr w:type="spellEnd"/>
      <w:r w:rsidRPr="005C029F">
        <w:rPr>
          <w:rFonts w:cs="Times New Roman"/>
        </w:rPr>
        <w:t xml:space="preserve"> diet also differed among crop stages (</w:t>
      </w:r>
      <w:r w:rsidR="0063406C">
        <w:rPr>
          <w:rFonts w:cs="Times New Roman"/>
        </w:rPr>
        <w:t>both</w:t>
      </w:r>
      <w:r w:rsidRPr="005C029F">
        <w:rPr>
          <w:rFonts w:cs="Times New Roman"/>
        </w:rPr>
        <w:t xml:space="preserve"> predators: </w:t>
      </w:r>
      <w:r w:rsidRPr="005C029F">
        <w:rPr>
          <w:rFonts w:cs="Times New Roman"/>
          <w:i/>
          <w:szCs w:val="28"/>
        </w:rPr>
        <w:t>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249.84</w:t>
      </w:r>
      <w:r w:rsidRPr="005C029F">
        <w:rPr>
          <w:rFonts w:cs="Times New Roman"/>
          <w:szCs w:val="28"/>
        </w:rPr>
        <w:t xml:space="preserve">, </w:t>
      </w:r>
      <w:r w:rsidRPr="005C029F">
        <w:rPr>
          <w:rFonts w:cs="Times New Roman"/>
          <w:i/>
          <w:szCs w:val="28"/>
        </w:rPr>
        <w:t>P</w:t>
      </w:r>
      <w:r w:rsidRPr="005C029F">
        <w:rPr>
          <w:rFonts w:cs="Times New Roman"/>
          <w:szCs w:val="28"/>
        </w:rPr>
        <w:t xml:space="preserve"> &lt;</w:t>
      </w:r>
      <w:r w:rsidRPr="005C029F">
        <w:rPr>
          <w:rFonts w:cs="Times New Roman"/>
        </w:rPr>
        <w:t xml:space="preserve"> 0.001; </w:t>
      </w:r>
      <w:r w:rsidR="0063406C">
        <w:rPr>
          <w:rFonts w:cs="Times New Roman"/>
        </w:rPr>
        <w:t>s</w:t>
      </w:r>
      <w:r w:rsidRPr="005C029F">
        <w:rPr>
          <w:rFonts w:cs="Times New Roman"/>
        </w:rPr>
        <w:t>piders:</w:t>
      </w:r>
      <w:r w:rsidRPr="005C029F">
        <w:rPr>
          <w:rFonts w:cs="Times New Roman"/>
          <w:i/>
          <w:szCs w:val="28"/>
        </w:rPr>
        <w:t xml:space="preserve"> 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119.01</w:t>
      </w:r>
      <w:r w:rsidRPr="005C029F">
        <w:rPr>
          <w:rFonts w:cs="Times New Roman"/>
          <w:szCs w:val="28"/>
        </w:rPr>
        <w:t>,</w:t>
      </w:r>
      <w:r w:rsidRPr="005C029F">
        <w:rPr>
          <w:rFonts w:cs="Times New Roman"/>
        </w:rPr>
        <w:t xml:space="preserve"> </w:t>
      </w:r>
      <w:r w:rsidRPr="005C029F">
        <w:rPr>
          <w:rFonts w:cs="Times New Roman"/>
          <w:i/>
        </w:rPr>
        <w:t>P</w:t>
      </w:r>
      <w:r w:rsidRPr="005C029F">
        <w:rPr>
          <w:rFonts w:cs="Times New Roman"/>
        </w:rPr>
        <w:t xml:space="preserve"> &lt; 0.001; </w:t>
      </w:r>
      <w:r w:rsidR="0063406C">
        <w:rPr>
          <w:rFonts w:cs="Times New Roman"/>
        </w:rPr>
        <w:t>l</w:t>
      </w:r>
      <w:r w:rsidRPr="005C029F">
        <w:rPr>
          <w:rFonts w:cs="Times New Roman"/>
        </w:rPr>
        <w:t xml:space="preserve">adybeetles: </w:t>
      </w:r>
      <w:r w:rsidRPr="005C029F">
        <w:rPr>
          <w:rFonts w:cs="Times New Roman"/>
          <w:i/>
          <w:szCs w:val="28"/>
        </w:rPr>
        <w:t>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184.32</w:t>
      </w:r>
      <w:r w:rsidRPr="005C029F">
        <w:rPr>
          <w:rFonts w:cs="Times New Roman"/>
          <w:szCs w:val="28"/>
        </w:rPr>
        <w:t>,</w:t>
      </w:r>
      <w:r w:rsidRPr="005C029F">
        <w:rPr>
          <w:rFonts w:cs="Times New Roman"/>
        </w:rPr>
        <w:t xml:space="preserve"> </w:t>
      </w:r>
      <w:r w:rsidRPr="005C029F">
        <w:rPr>
          <w:rFonts w:cs="Times New Roman"/>
          <w:i/>
        </w:rPr>
        <w:t>P</w:t>
      </w:r>
      <w:r w:rsidRPr="005C029F">
        <w:rPr>
          <w:rFonts w:cs="Times New Roman"/>
        </w:rPr>
        <w:t xml:space="preserve"> &lt; 0.001; Table 1). </w:t>
      </w:r>
      <w:r w:rsidR="00CE637D">
        <w:rPr>
          <w:rFonts w:cs="Times New Roman"/>
        </w:rPr>
        <w:t xml:space="preserve"> </w:t>
      </w:r>
      <w:r w:rsidRPr="005C029F">
        <w:rPr>
          <w:rFonts w:cs="Times New Roman"/>
        </w:rPr>
        <w:t xml:space="preserve">Specifically, GAPs consumed higher proportions of rice herbivores in their diet at the flowering and/or ripening stage </w:t>
      </w:r>
      <w:ins w:id="531" w:author="Gen-Chang Hsu" w:date="2024-08-25T20:37:00Z" w16du:dateUtc="2024-08-26T00:37:00Z">
        <w:r w:rsidR="00636B66">
          <w:rPr>
            <w:rFonts w:cs="Times New Roman"/>
          </w:rPr>
          <w:t>compared to</w:t>
        </w:r>
      </w:ins>
      <w:del w:id="532" w:author="Gen-Chang Hsu" w:date="2024-08-25T20:37:00Z" w16du:dateUtc="2024-08-26T00:37:00Z">
        <w:r w:rsidR="00CE637D" w:rsidDel="00636B66">
          <w:rPr>
            <w:rFonts w:cs="Times New Roman"/>
          </w:rPr>
          <w:delText>vs.</w:delText>
        </w:r>
      </w:del>
      <w:r w:rsidR="00CE637D">
        <w:rPr>
          <w:rFonts w:cs="Times New Roman"/>
        </w:rPr>
        <w:t xml:space="preserve"> the </w:t>
      </w:r>
      <w:r w:rsidRPr="005C029F">
        <w:rPr>
          <w:rFonts w:cs="Times New Roman"/>
        </w:rPr>
        <w:t>tillering stage (Table 3).</w:t>
      </w:r>
    </w:p>
    <w:p w14:paraId="73A67947" w14:textId="03EAD37B" w:rsidR="005B0566" w:rsidRDefault="00DD4E15" w:rsidP="001E6EC7">
      <w:pPr>
        <w:spacing w:after="0" w:line="480" w:lineRule="auto"/>
        <w:jc w:val="left"/>
        <w:rPr>
          <w:ins w:id="533" w:author="Gen-Chang Hsu" w:date="2024-08-25T20:38:00Z" w16du:dateUtc="2024-08-26T00:38:00Z"/>
          <w:rFonts w:cs="Times New Roman"/>
        </w:rPr>
      </w:pPr>
      <w:r w:rsidRPr="005C029F">
        <w:rPr>
          <w:rFonts w:cs="Times New Roman"/>
        </w:rPr>
        <w:tab/>
      </w:r>
      <w:r w:rsidR="00562C5E">
        <w:rPr>
          <w:rFonts w:cs="Times New Roman"/>
        </w:rPr>
        <w:t>The</w:t>
      </w:r>
      <w:r w:rsidR="007C1265">
        <w:rPr>
          <w:rFonts w:cs="Times New Roman"/>
        </w:rPr>
        <w:t xml:space="preserve"> </w:t>
      </w:r>
      <w:r w:rsidR="005C2490" w:rsidRPr="005C029F">
        <w:rPr>
          <w:rFonts w:cs="Times New Roman"/>
        </w:rPr>
        <w:t xml:space="preserve">proportion of rice herbivores </w:t>
      </w:r>
      <w:r w:rsidR="0046209A">
        <w:rPr>
          <w:rFonts w:cs="Times New Roman"/>
        </w:rPr>
        <w:t xml:space="preserve">consumed </w:t>
      </w:r>
      <w:r w:rsidR="005C2490" w:rsidRPr="005C029F">
        <w:rPr>
          <w:rFonts w:cs="Times New Roman"/>
        </w:rPr>
        <w:t xml:space="preserve">in </w:t>
      </w:r>
      <w:proofErr w:type="spellStart"/>
      <w:r w:rsidR="005C2490" w:rsidRPr="005C029F">
        <w:rPr>
          <w:rFonts w:cs="Times New Roman"/>
        </w:rPr>
        <w:t>GAPs’</w:t>
      </w:r>
      <w:proofErr w:type="spellEnd"/>
      <w:r w:rsidR="005C2490" w:rsidRPr="005C029F">
        <w:rPr>
          <w:rFonts w:cs="Times New Roman"/>
        </w:rPr>
        <w:t xml:space="preserve"> diet</w:t>
      </w:r>
      <w:r w:rsidR="007C1265">
        <w:rPr>
          <w:rFonts w:cs="Times New Roman"/>
        </w:rPr>
        <w:t xml:space="preserve"> </w:t>
      </w:r>
      <w:r w:rsidR="0046209A">
        <w:rPr>
          <w:rFonts w:cs="Times New Roman"/>
        </w:rPr>
        <w:t xml:space="preserve">was not associated with </w:t>
      </w:r>
      <w:r w:rsidRPr="005C029F">
        <w:rPr>
          <w:rFonts w:cs="Times New Roman"/>
        </w:rPr>
        <w:t>the percent forest cover within a 1-km radius buffer surrounding the study farms (</w:t>
      </w:r>
      <w:r w:rsidR="0046209A">
        <w:rPr>
          <w:rFonts w:cs="Times New Roman"/>
        </w:rPr>
        <w:t>both</w:t>
      </w:r>
      <w:r w:rsidRPr="005C029F">
        <w:rPr>
          <w:rFonts w:cs="Times New Roman"/>
        </w:rPr>
        <w:t xml:space="preserve"> predators: </w:t>
      </w:r>
      <w:r w:rsidR="00507CDA">
        <w:rPr>
          <w:rFonts w:cs="Times New Roman"/>
          <w:i/>
          <w:szCs w:val="28"/>
        </w:rPr>
        <w:t>χ</w:t>
      </w:r>
      <w:r w:rsidR="00507CDA">
        <w:rPr>
          <w:rFonts w:cs="Times New Roman"/>
          <w:szCs w:val="28"/>
          <w:vertAlign w:val="superscript"/>
        </w:rPr>
        <w:t>2</w:t>
      </w:r>
      <w:r w:rsidR="00507CDA">
        <w:rPr>
          <w:rFonts w:cs="Times New Roman"/>
          <w:szCs w:val="28"/>
        </w:rPr>
        <w:t xml:space="preserve"> = 0.06, </w:t>
      </w:r>
      <w:r w:rsidR="00507CDA">
        <w:rPr>
          <w:rFonts w:cs="Times New Roman"/>
          <w:i/>
          <w:szCs w:val="28"/>
        </w:rPr>
        <w:t>P</w:t>
      </w:r>
      <w:r w:rsidR="00507CDA">
        <w:rPr>
          <w:rFonts w:cs="Times New Roman"/>
          <w:szCs w:val="28"/>
        </w:rPr>
        <w:t xml:space="preserve"> = 0.80</w:t>
      </w:r>
      <w:r w:rsidRPr="005C029F">
        <w:rPr>
          <w:rFonts w:cs="Times New Roman"/>
        </w:rPr>
        <w:t xml:space="preserve">; </w:t>
      </w:r>
      <w:r w:rsidR="0046209A">
        <w:rPr>
          <w:rFonts w:cs="Times New Roman"/>
        </w:rPr>
        <w:t>s</w:t>
      </w:r>
      <w:r w:rsidRPr="005C029F">
        <w:rPr>
          <w:rFonts w:cs="Times New Roman"/>
        </w:rPr>
        <w:t>piders:</w:t>
      </w:r>
      <w:r w:rsidRPr="005C029F">
        <w:rPr>
          <w:rFonts w:cs="Times New Roman"/>
          <w:i/>
          <w:szCs w:val="28"/>
        </w:rPr>
        <w:t xml:space="preserve"> </w:t>
      </w:r>
      <w:r w:rsidR="00507CDA">
        <w:rPr>
          <w:rFonts w:cs="Times New Roman"/>
          <w:i/>
          <w:szCs w:val="28"/>
        </w:rPr>
        <w:t>χ</w:t>
      </w:r>
      <w:r w:rsidR="00507CDA">
        <w:rPr>
          <w:rFonts w:cs="Times New Roman"/>
          <w:szCs w:val="28"/>
          <w:vertAlign w:val="superscript"/>
        </w:rPr>
        <w:t>2</w:t>
      </w:r>
      <w:r w:rsidR="00507CDA">
        <w:rPr>
          <w:rFonts w:cs="Times New Roman"/>
          <w:szCs w:val="28"/>
        </w:rPr>
        <w:t xml:space="preserve"> = 0.12,</w:t>
      </w:r>
      <w:r w:rsidR="00507CDA">
        <w:rPr>
          <w:rFonts w:cs="Times New Roman"/>
        </w:rPr>
        <w:t xml:space="preserve"> </w:t>
      </w:r>
      <w:r w:rsidR="00507CDA">
        <w:rPr>
          <w:rFonts w:cs="Times New Roman"/>
          <w:i/>
        </w:rPr>
        <w:t>P</w:t>
      </w:r>
      <w:r w:rsidR="00507CDA">
        <w:rPr>
          <w:rFonts w:cs="Times New Roman"/>
        </w:rPr>
        <w:t xml:space="preserve"> = 0.73</w:t>
      </w:r>
      <w:r w:rsidRPr="005C029F">
        <w:rPr>
          <w:rFonts w:cs="Times New Roman"/>
        </w:rPr>
        <w:t xml:space="preserve">; </w:t>
      </w:r>
      <w:r w:rsidR="0046209A">
        <w:rPr>
          <w:rFonts w:cs="Times New Roman"/>
        </w:rPr>
        <w:t>l</w:t>
      </w:r>
      <w:r w:rsidRPr="005C029F">
        <w:rPr>
          <w:rFonts w:cs="Times New Roman"/>
        </w:rPr>
        <w:t xml:space="preserve">adybeetles: </w:t>
      </w:r>
      <w:r w:rsidR="00507CDA">
        <w:rPr>
          <w:rFonts w:cs="Times New Roman"/>
          <w:i/>
          <w:szCs w:val="28"/>
        </w:rPr>
        <w:t>χ</w:t>
      </w:r>
      <w:r w:rsidR="00507CDA">
        <w:rPr>
          <w:rFonts w:cs="Times New Roman"/>
          <w:szCs w:val="28"/>
          <w:vertAlign w:val="superscript"/>
        </w:rPr>
        <w:t>2</w:t>
      </w:r>
      <w:r w:rsidR="00507CDA">
        <w:rPr>
          <w:rFonts w:cs="Times New Roman"/>
          <w:szCs w:val="28"/>
        </w:rPr>
        <w:t xml:space="preserve"> = 0.34,</w:t>
      </w:r>
      <w:r w:rsidR="00507CDA">
        <w:rPr>
          <w:rFonts w:cs="Times New Roman"/>
        </w:rPr>
        <w:t xml:space="preserve"> </w:t>
      </w:r>
      <w:r w:rsidR="00507CDA">
        <w:rPr>
          <w:rFonts w:cs="Times New Roman"/>
          <w:i/>
        </w:rPr>
        <w:t>P</w:t>
      </w:r>
      <w:r w:rsidR="00507CDA">
        <w:rPr>
          <w:rFonts w:cs="Times New Roman"/>
        </w:rPr>
        <w:t xml:space="preserve"> = 0.56</w:t>
      </w:r>
      <w:r w:rsidRPr="005C029F">
        <w:rPr>
          <w:rFonts w:cs="Times New Roman"/>
        </w:rPr>
        <w:t xml:space="preserve">; Table 1). </w:t>
      </w:r>
      <w:r w:rsidR="005C2490">
        <w:rPr>
          <w:rFonts w:cs="Times New Roman"/>
        </w:rPr>
        <w:t xml:space="preserve"> </w:t>
      </w:r>
      <w:r w:rsidRPr="005C029F">
        <w:rPr>
          <w:rFonts w:cs="Times New Roman"/>
        </w:rPr>
        <w:t>Furthermore, the proportion of rice herbivores consumed was not associated with the relative abundance of rice herbivores in the field (</w:t>
      </w:r>
      <w:r w:rsidR="00772FE5">
        <w:rPr>
          <w:rFonts w:cs="Times New Roman"/>
        </w:rPr>
        <w:t>both</w:t>
      </w:r>
      <w:r w:rsidRPr="005C029F">
        <w:rPr>
          <w:rFonts w:cs="Times New Roman"/>
        </w:rPr>
        <w:t xml:space="preserve"> predators: </w:t>
      </w:r>
      <w:r w:rsidR="00AB0451">
        <w:rPr>
          <w:rFonts w:cs="Times New Roman"/>
          <w:i/>
          <w:szCs w:val="28"/>
        </w:rPr>
        <w:t>χ</w:t>
      </w:r>
      <w:r w:rsidR="00AB0451">
        <w:rPr>
          <w:rFonts w:cs="Times New Roman"/>
          <w:szCs w:val="28"/>
          <w:vertAlign w:val="superscript"/>
        </w:rPr>
        <w:t>2</w:t>
      </w:r>
      <w:r w:rsidR="00AB0451">
        <w:rPr>
          <w:rFonts w:cs="Times New Roman"/>
          <w:szCs w:val="28"/>
        </w:rPr>
        <w:t xml:space="preserve"> = 0.56, </w:t>
      </w:r>
      <w:r w:rsidR="00AB0451">
        <w:rPr>
          <w:rFonts w:cs="Times New Roman"/>
          <w:i/>
          <w:szCs w:val="28"/>
        </w:rPr>
        <w:t>P</w:t>
      </w:r>
      <w:r w:rsidR="00AB0451">
        <w:rPr>
          <w:rFonts w:cs="Times New Roman"/>
          <w:szCs w:val="28"/>
        </w:rPr>
        <w:t xml:space="preserve"> = 0.46</w:t>
      </w:r>
      <w:r w:rsidRPr="005C029F">
        <w:rPr>
          <w:rFonts w:cs="Times New Roman"/>
        </w:rPr>
        <w:t xml:space="preserve">; </w:t>
      </w:r>
      <w:r w:rsidR="00772FE5">
        <w:rPr>
          <w:rFonts w:cs="Times New Roman"/>
        </w:rPr>
        <w:t>s</w:t>
      </w:r>
      <w:r w:rsidRPr="005C029F">
        <w:rPr>
          <w:rFonts w:cs="Times New Roman"/>
        </w:rPr>
        <w:t>piders:</w:t>
      </w:r>
      <w:r w:rsidRPr="005C029F">
        <w:rPr>
          <w:rFonts w:cs="Times New Roman"/>
          <w:i/>
          <w:szCs w:val="28"/>
        </w:rPr>
        <w:t xml:space="preserve"> </w:t>
      </w:r>
      <w:r w:rsidR="00AB0451">
        <w:rPr>
          <w:rFonts w:cs="Times New Roman"/>
          <w:i/>
          <w:szCs w:val="28"/>
        </w:rPr>
        <w:t>χ</w:t>
      </w:r>
      <w:r w:rsidR="00AB0451">
        <w:rPr>
          <w:rFonts w:cs="Times New Roman"/>
          <w:szCs w:val="28"/>
          <w:vertAlign w:val="superscript"/>
        </w:rPr>
        <w:t>2</w:t>
      </w:r>
      <w:r w:rsidR="00AB0451">
        <w:rPr>
          <w:rFonts w:cs="Times New Roman"/>
          <w:szCs w:val="28"/>
        </w:rPr>
        <w:t xml:space="preserve"> = 0.58,</w:t>
      </w:r>
      <w:r w:rsidR="00AB0451">
        <w:rPr>
          <w:rFonts w:cs="Times New Roman"/>
        </w:rPr>
        <w:t xml:space="preserve"> </w:t>
      </w:r>
      <w:r w:rsidR="00AB0451">
        <w:rPr>
          <w:rFonts w:cs="Times New Roman"/>
          <w:i/>
        </w:rPr>
        <w:t>P</w:t>
      </w:r>
      <w:r w:rsidR="00AB0451">
        <w:rPr>
          <w:rFonts w:cs="Times New Roman"/>
        </w:rPr>
        <w:t xml:space="preserve"> = 0.45</w:t>
      </w:r>
      <w:r w:rsidRPr="005C029F">
        <w:rPr>
          <w:rFonts w:cs="Times New Roman"/>
        </w:rPr>
        <w:t xml:space="preserve">; </w:t>
      </w:r>
      <w:r w:rsidR="00772FE5">
        <w:rPr>
          <w:rFonts w:cs="Times New Roman"/>
        </w:rPr>
        <w:t>l</w:t>
      </w:r>
      <w:r w:rsidRPr="005C029F">
        <w:rPr>
          <w:rFonts w:cs="Times New Roman"/>
        </w:rPr>
        <w:t xml:space="preserve">adybeetles: </w:t>
      </w:r>
      <w:r w:rsidR="00AB0451">
        <w:rPr>
          <w:rFonts w:cs="Times New Roman"/>
          <w:i/>
          <w:szCs w:val="28"/>
        </w:rPr>
        <w:t>χ</w:t>
      </w:r>
      <w:r w:rsidR="00AB0451">
        <w:rPr>
          <w:rFonts w:cs="Times New Roman"/>
          <w:szCs w:val="28"/>
          <w:vertAlign w:val="superscript"/>
        </w:rPr>
        <w:t>2</w:t>
      </w:r>
      <w:r w:rsidR="00AB0451">
        <w:rPr>
          <w:rFonts w:cs="Times New Roman"/>
          <w:szCs w:val="28"/>
        </w:rPr>
        <w:t xml:space="preserve"> = 0.38,</w:t>
      </w:r>
      <w:r w:rsidR="00AB0451">
        <w:rPr>
          <w:rFonts w:cs="Times New Roman"/>
        </w:rPr>
        <w:t xml:space="preserve"> </w:t>
      </w:r>
      <w:r w:rsidR="00AB0451">
        <w:rPr>
          <w:rFonts w:cs="Times New Roman"/>
          <w:i/>
        </w:rPr>
        <w:t>P</w:t>
      </w:r>
      <w:r w:rsidR="00AB0451">
        <w:rPr>
          <w:rFonts w:cs="Times New Roman"/>
        </w:rPr>
        <w:t xml:space="preserve"> = 0.54</w:t>
      </w:r>
      <w:r w:rsidRPr="005C029F">
        <w:rPr>
          <w:rFonts w:cs="Times New Roman"/>
        </w:rPr>
        <w:t xml:space="preserve">; Table 1). </w:t>
      </w:r>
    </w:p>
    <w:p w14:paraId="1BC96043" w14:textId="6D0E8F1B" w:rsidR="00517C60" w:rsidRDefault="00517C60" w:rsidP="001E6EC7">
      <w:pPr>
        <w:spacing w:after="0" w:line="480" w:lineRule="auto"/>
        <w:jc w:val="left"/>
        <w:rPr>
          <w:rFonts w:cs="Times New Roman"/>
        </w:rPr>
      </w:pPr>
      <w:ins w:id="534" w:author="Gen-Chang Hsu" w:date="2024-08-25T20:38:00Z" w16du:dateUtc="2024-08-26T00:38:00Z">
        <w:r>
          <w:rPr>
            <w:rFonts w:cs="Times New Roman"/>
          </w:rPr>
          <w:tab/>
        </w:r>
        <w:commentRangeStart w:id="535"/>
        <w:r w:rsidR="001101E1">
          <w:rPr>
            <w:rFonts w:cs="Times New Roman"/>
          </w:rPr>
          <w:t xml:space="preserve">Predator abundance (both spiders and ladybeetles) </w:t>
        </w:r>
        <w:r w:rsidR="001101E1" w:rsidRPr="00B23F85">
          <w:rPr>
            <w:rFonts w:cs="Arial"/>
            <w:szCs w:val="24"/>
          </w:rPr>
          <w:t xml:space="preserve">varied among years </w:t>
        </w:r>
      </w:ins>
      <w:ins w:id="536" w:author="Gen-Chang Hsu" w:date="2024-08-25T20:40:00Z" w16du:dateUtc="2024-08-26T00:40:00Z">
        <w:r w:rsidR="007D5B73">
          <w:rPr>
            <w:rFonts w:cs="Arial"/>
            <w:szCs w:val="24"/>
          </w:rPr>
          <w:t>(</w:t>
        </w:r>
      </w:ins>
      <w:ins w:id="537" w:author="Gen-Chang Hsu" w:date="2024-08-25T20:39:00Z" w16du:dateUtc="2024-08-26T00:39:00Z">
        <w:r w:rsidR="001101E1">
          <w:rPr>
            <w:rFonts w:cs="Times New Roman"/>
            <w:i/>
            <w:szCs w:val="28"/>
          </w:rPr>
          <w:t>χ</w:t>
        </w:r>
        <w:r w:rsidR="001101E1">
          <w:rPr>
            <w:rFonts w:cs="Times New Roman"/>
            <w:szCs w:val="28"/>
            <w:vertAlign w:val="superscript"/>
          </w:rPr>
          <w:t>2</w:t>
        </w:r>
        <w:r w:rsidR="001101E1">
          <w:rPr>
            <w:rFonts w:cs="Times New Roman"/>
            <w:szCs w:val="28"/>
          </w:rPr>
          <w:t xml:space="preserve"> = 64.2,</w:t>
        </w:r>
        <w:r w:rsidR="001101E1">
          <w:rPr>
            <w:rFonts w:cs="Times New Roman"/>
          </w:rPr>
          <w:t xml:space="preserve"> </w:t>
        </w:r>
        <w:r w:rsidR="001101E1">
          <w:rPr>
            <w:rFonts w:cs="Times New Roman"/>
            <w:i/>
          </w:rPr>
          <w:t>P</w:t>
        </w:r>
        <w:r w:rsidR="001101E1">
          <w:rPr>
            <w:rFonts w:cs="Times New Roman"/>
          </w:rPr>
          <w:t xml:space="preserve"> </w:t>
        </w:r>
      </w:ins>
      <w:ins w:id="538" w:author="Gen-Chang Hsu" w:date="2024-08-25T20:40:00Z" w16du:dateUtc="2024-08-26T00:40:00Z">
        <w:r w:rsidR="001101E1">
          <w:rPr>
            <w:rFonts w:cs="Times New Roman"/>
          </w:rPr>
          <w:t>&lt; 0.001</w:t>
        </w:r>
      </w:ins>
      <w:ins w:id="539" w:author="Gen-Chang Hsu" w:date="2024-08-25T20:38:00Z" w16du:dateUtc="2024-08-26T00:38:00Z">
        <w:r w:rsidR="001101E1" w:rsidRPr="00B23F85">
          <w:rPr>
            <w:rFonts w:cs="Arial"/>
            <w:szCs w:val="24"/>
          </w:rPr>
          <w:t xml:space="preserve">) </w:t>
        </w:r>
      </w:ins>
      <w:ins w:id="540" w:author="Gen-Chang Hsu" w:date="2024-08-25T20:40:00Z" w16du:dateUtc="2024-08-26T00:40:00Z">
        <w:r w:rsidR="007D5B73">
          <w:rPr>
            <w:rFonts w:cs="Arial"/>
            <w:szCs w:val="24"/>
          </w:rPr>
          <w:t xml:space="preserve">and </w:t>
        </w:r>
      </w:ins>
      <w:ins w:id="541" w:author="Gen-Chang Hsu" w:date="2024-08-25T20:38:00Z" w16du:dateUtc="2024-08-26T00:38:00Z">
        <w:r w:rsidR="001101E1" w:rsidRPr="00B23F85">
          <w:rPr>
            <w:rFonts w:cs="Arial"/>
            <w:szCs w:val="24"/>
          </w:rPr>
          <w:t>crop stages</w:t>
        </w:r>
      </w:ins>
      <w:ins w:id="542" w:author="Gen-Chang Hsu" w:date="2024-08-25T20:41:00Z" w16du:dateUtc="2024-08-26T00:41:00Z">
        <w:r w:rsidR="007D5B73">
          <w:rPr>
            <w:rFonts w:cs="Arial"/>
            <w:szCs w:val="24"/>
          </w:rPr>
          <w:t xml:space="preserve"> (</w:t>
        </w:r>
        <w:r w:rsidR="007D5B73">
          <w:rPr>
            <w:rFonts w:cs="Times New Roman"/>
            <w:i/>
            <w:szCs w:val="28"/>
          </w:rPr>
          <w:t>χ</w:t>
        </w:r>
        <w:r w:rsidR="007D5B73">
          <w:rPr>
            <w:rFonts w:cs="Times New Roman"/>
            <w:szCs w:val="28"/>
            <w:vertAlign w:val="superscript"/>
          </w:rPr>
          <w:t>2</w:t>
        </w:r>
        <w:r w:rsidR="007D5B73">
          <w:rPr>
            <w:rFonts w:cs="Times New Roman"/>
            <w:szCs w:val="28"/>
          </w:rPr>
          <w:t xml:space="preserve"> = 40.0,</w:t>
        </w:r>
        <w:r w:rsidR="007D5B73">
          <w:rPr>
            <w:rFonts w:cs="Times New Roman"/>
          </w:rPr>
          <w:t xml:space="preserve"> </w:t>
        </w:r>
        <w:r w:rsidR="007D5B73">
          <w:rPr>
            <w:rFonts w:cs="Times New Roman"/>
            <w:i/>
          </w:rPr>
          <w:t>P</w:t>
        </w:r>
        <w:r w:rsidR="007D5B73">
          <w:rPr>
            <w:rFonts w:cs="Times New Roman"/>
          </w:rPr>
          <w:t xml:space="preserve"> &lt; 0.001</w:t>
        </w:r>
        <w:r w:rsidR="007D5B73">
          <w:rPr>
            <w:rFonts w:cs="Arial"/>
            <w:szCs w:val="24"/>
          </w:rPr>
          <w:t>)</w:t>
        </w:r>
      </w:ins>
      <w:ins w:id="543" w:author="Gen-Chang Hsu" w:date="2024-08-25T20:38:00Z" w16du:dateUtc="2024-08-26T00:38:00Z">
        <w:r w:rsidR="001101E1" w:rsidRPr="00B23F85">
          <w:rPr>
            <w:rFonts w:cs="Arial"/>
            <w:szCs w:val="24"/>
          </w:rPr>
          <w:t xml:space="preserve"> but did not differ between farm</w:t>
        </w:r>
      </w:ins>
      <w:ins w:id="544" w:author="Gen-Chang Hsu" w:date="2024-08-25T20:43:00Z" w16du:dateUtc="2024-08-26T00:43:00Z">
        <w:r w:rsidR="00454527">
          <w:rPr>
            <w:rFonts w:cs="Arial"/>
            <w:szCs w:val="24"/>
          </w:rPr>
          <w:t xml:space="preserve"> types</w:t>
        </w:r>
      </w:ins>
      <w:ins w:id="545" w:author="Gen-Chang Hsu" w:date="2024-08-25T20:41:00Z" w16du:dateUtc="2024-08-26T00:41:00Z">
        <w:r w:rsidR="007D5B73">
          <w:rPr>
            <w:rFonts w:cs="Arial"/>
            <w:szCs w:val="24"/>
          </w:rPr>
          <w:t xml:space="preserve"> (</w:t>
        </w:r>
        <w:r w:rsidR="007D5B73">
          <w:rPr>
            <w:rFonts w:cs="Times New Roman"/>
            <w:i/>
            <w:szCs w:val="28"/>
          </w:rPr>
          <w:t>χ</w:t>
        </w:r>
        <w:r w:rsidR="007D5B73">
          <w:rPr>
            <w:rFonts w:cs="Times New Roman"/>
            <w:szCs w:val="28"/>
            <w:vertAlign w:val="superscript"/>
          </w:rPr>
          <w:t>2</w:t>
        </w:r>
        <w:r w:rsidR="007D5B73">
          <w:rPr>
            <w:rFonts w:cs="Times New Roman"/>
            <w:szCs w:val="28"/>
          </w:rPr>
          <w:t xml:space="preserve"> = 0.006,</w:t>
        </w:r>
        <w:r w:rsidR="007D5B73">
          <w:rPr>
            <w:rFonts w:cs="Times New Roman"/>
          </w:rPr>
          <w:t xml:space="preserve"> </w:t>
        </w:r>
        <w:r w:rsidR="007D5B73">
          <w:rPr>
            <w:rFonts w:cs="Times New Roman"/>
            <w:i/>
          </w:rPr>
          <w:t>P</w:t>
        </w:r>
        <w:r w:rsidR="007D5B73">
          <w:rPr>
            <w:rFonts w:cs="Times New Roman"/>
          </w:rPr>
          <w:t xml:space="preserve"> </w:t>
        </w:r>
        <w:r w:rsidR="007D5B73">
          <w:rPr>
            <w:rFonts w:cs="Times New Roman"/>
          </w:rPr>
          <w:lastRenderedPageBreak/>
          <w:t>= 0.94</w:t>
        </w:r>
        <w:r w:rsidR="007D5B73">
          <w:rPr>
            <w:rFonts w:cs="Arial"/>
            <w:szCs w:val="24"/>
          </w:rPr>
          <w:t>) (Table S</w:t>
        </w:r>
      </w:ins>
      <w:ins w:id="546" w:author="Gen-Chang Hsu" w:date="2024-08-26T09:39:00Z" w16du:dateUtc="2024-08-26T13:39:00Z">
        <w:r w:rsidR="00133088">
          <w:rPr>
            <w:rFonts w:cs="Arial"/>
            <w:szCs w:val="24"/>
          </w:rPr>
          <w:t>B</w:t>
        </w:r>
      </w:ins>
      <w:ins w:id="547" w:author="Gen-Chang Hsu" w:date="2024-08-26T09:40:00Z" w16du:dateUtc="2024-08-26T13:40:00Z">
        <w:r w:rsidR="002978A1" w:rsidRPr="002978A1">
          <w:rPr>
            <w:rFonts w:cs="Arial"/>
            <w:szCs w:val="24"/>
          </w:rPr>
          <w:t>–</w:t>
        </w:r>
      </w:ins>
      <w:ins w:id="548" w:author="Gen-Chang Hsu" w:date="2024-08-26T09:39:00Z" w16du:dateUtc="2024-08-26T13:39:00Z">
        <w:r w:rsidR="002978A1">
          <w:rPr>
            <w:rFonts w:cs="Arial"/>
            <w:szCs w:val="24"/>
          </w:rPr>
          <w:t>D</w:t>
        </w:r>
      </w:ins>
      <w:ins w:id="549" w:author="Gen-Chang Hsu" w:date="2024-08-25T20:41:00Z" w16du:dateUtc="2024-08-26T00:41:00Z">
        <w:r w:rsidR="007D5B73">
          <w:rPr>
            <w:rFonts w:cs="Arial"/>
            <w:szCs w:val="24"/>
          </w:rPr>
          <w:t>)</w:t>
        </w:r>
      </w:ins>
      <w:ins w:id="550" w:author="Gen-Chang Hsu" w:date="2024-08-25T20:38:00Z" w16du:dateUtc="2024-08-26T00:38:00Z">
        <w:r w:rsidR="001101E1" w:rsidRPr="00B23F85">
          <w:rPr>
            <w:rFonts w:cs="Arial"/>
            <w:szCs w:val="24"/>
          </w:rPr>
          <w:t>.</w:t>
        </w:r>
      </w:ins>
      <w:ins w:id="551" w:author="Gen-Chang Hsu" w:date="2024-08-25T20:41:00Z" w16du:dateUtc="2024-08-26T00:41:00Z">
        <w:r w:rsidR="00AB1539">
          <w:rPr>
            <w:rFonts w:cs="Arial"/>
            <w:szCs w:val="24"/>
          </w:rPr>
          <w:t xml:space="preserve"> Rice herbivore abundance </w:t>
        </w:r>
      </w:ins>
      <w:ins w:id="552" w:author="Gen-Chang Hsu" w:date="2024-08-25T20:42:00Z" w16du:dateUtc="2024-08-26T00:42:00Z">
        <w:r w:rsidR="00AB1539">
          <w:rPr>
            <w:rFonts w:cs="Arial"/>
            <w:szCs w:val="24"/>
          </w:rPr>
          <w:t>also</w:t>
        </w:r>
        <w:r w:rsidR="00454527">
          <w:rPr>
            <w:rFonts w:cs="Arial"/>
            <w:szCs w:val="24"/>
          </w:rPr>
          <w:t xml:space="preserve"> </w:t>
        </w:r>
        <w:r w:rsidR="00454527" w:rsidRPr="00B23F85">
          <w:rPr>
            <w:rFonts w:cs="Arial"/>
            <w:szCs w:val="24"/>
          </w:rPr>
          <w:t xml:space="preserve">varied among years </w:t>
        </w:r>
        <w:r w:rsidR="00454527">
          <w:rPr>
            <w:rFonts w:cs="Arial"/>
            <w:szCs w:val="24"/>
          </w:rPr>
          <w:t>(</w:t>
        </w:r>
        <w:r w:rsidR="00454527">
          <w:rPr>
            <w:rFonts w:cs="Times New Roman"/>
            <w:i/>
            <w:szCs w:val="28"/>
          </w:rPr>
          <w:t>χ</w:t>
        </w:r>
        <w:r w:rsidR="00454527">
          <w:rPr>
            <w:rFonts w:cs="Times New Roman"/>
            <w:szCs w:val="28"/>
            <w:vertAlign w:val="superscript"/>
          </w:rPr>
          <w:t>2</w:t>
        </w:r>
        <w:r w:rsidR="00454527">
          <w:rPr>
            <w:rFonts w:cs="Times New Roman"/>
            <w:szCs w:val="28"/>
          </w:rPr>
          <w:t xml:space="preserve"> = </w:t>
        </w:r>
      </w:ins>
      <w:ins w:id="553" w:author="Gen-Chang Hsu" w:date="2024-08-25T20:43:00Z" w16du:dateUtc="2024-08-26T00:43:00Z">
        <w:r w:rsidR="00454527">
          <w:rPr>
            <w:rFonts w:cs="Times New Roman"/>
            <w:szCs w:val="28"/>
          </w:rPr>
          <w:t>30</w:t>
        </w:r>
      </w:ins>
      <w:ins w:id="554" w:author="Gen-Chang Hsu" w:date="2024-08-25T20:42:00Z" w16du:dateUtc="2024-08-26T00:42:00Z">
        <w:r w:rsidR="00454527">
          <w:rPr>
            <w:rFonts w:cs="Times New Roman"/>
            <w:szCs w:val="28"/>
          </w:rPr>
          <w:t>.2,</w:t>
        </w:r>
        <w:r w:rsidR="00454527">
          <w:rPr>
            <w:rFonts w:cs="Times New Roman"/>
          </w:rPr>
          <w:t xml:space="preserve"> </w:t>
        </w:r>
        <w:r w:rsidR="00454527">
          <w:rPr>
            <w:rFonts w:cs="Times New Roman"/>
            <w:i/>
          </w:rPr>
          <w:t>P</w:t>
        </w:r>
        <w:r w:rsidR="00454527">
          <w:rPr>
            <w:rFonts w:cs="Times New Roman"/>
          </w:rPr>
          <w:t xml:space="preserve"> &lt; 0.001</w:t>
        </w:r>
        <w:r w:rsidR="00454527" w:rsidRPr="00B23F85">
          <w:rPr>
            <w:rFonts w:cs="Arial"/>
            <w:szCs w:val="24"/>
          </w:rPr>
          <w:t xml:space="preserve">) </w:t>
        </w:r>
      </w:ins>
      <w:ins w:id="555" w:author="Gen-Chang Hsu" w:date="2024-08-25T20:43:00Z" w16du:dateUtc="2024-08-26T00:43:00Z">
        <w:r w:rsidR="00454527">
          <w:rPr>
            <w:rFonts w:cs="Arial"/>
            <w:szCs w:val="24"/>
          </w:rPr>
          <w:t>but did not vary among</w:t>
        </w:r>
      </w:ins>
      <w:ins w:id="556" w:author="Gen-Chang Hsu" w:date="2024-08-25T20:42:00Z" w16du:dateUtc="2024-08-26T00:42:00Z">
        <w:r w:rsidR="00454527">
          <w:rPr>
            <w:rFonts w:cs="Arial"/>
            <w:szCs w:val="24"/>
          </w:rPr>
          <w:t xml:space="preserve"> </w:t>
        </w:r>
        <w:r w:rsidR="00454527" w:rsidRPr="00B23F85">
          <w:rPr>
            <w:rFonts w:cs="Arial"/>
            <w:szCs w:val="24"/>
          </w:rPr>
          <w:t>crop stages</w:t>
        </w:r>
        <w:r w:rsidR="00454527">
          <w:rPr>
            <w:rFonts w:cs="Arial"/>
            <w:szCs w:val="24"/>
          </w:rPr>
          <w:t xml:space="preserve"> (</w:t>
        </w:r>
        <w:r w:rsidR="00454527">
          <w:rPr>
            <w:rFonts w:cs="Times New Roman"/>
            <w:i/>
            <w:szCs w:val="28"/>
          </w:rPr>
          <w:t>χ</w:t>
        </w:r>
        <w:r w:rsidR="00454527">
          <w:rPr>
            <w:rFonts w:cs="Times New Roman"/>
            <w:szCs w:val="28"/>
            <w:vertAlign w:val="superscript"/>
          </w:rPr>
          <w:t>2</w:t>
        </w:r>
        <w:r w:rsidR="00454527">
          <w:rPr>
            <w:rFonts w:cs="Times New Roman"/>
            <w:szCs w:val="28"/>
          </w:rPr>
          <w:t xml:space="preserve"> = </w:t>
        </w:r>
      </w:ins>
      <w:ins w:id="557" w:author="Gen-Chang Hsu" w:date="2024-08-25T20:43:00Z" w16du:dateUtc="2024-08-26T00:43:00Z">
        <w:r w:rsidR="00454527">
          <w:rPr>
            <w:rFonts w:cs="Times New Roman"/>
            <w:szCs w:val="28"/>
          </w:rPr>
          <w:t>1.0</w:t>
        </w:r>
      </w:ins>
      <w:ins w:id="558" w:author="Gen-Chang Hsu" w:date="2024-08-25T20:42:00Z" w16du:dateUtc="2024-08-26T00:42:00Z">
        <w:r w:rsidR="00454527">
          <w:rPr>
            <w:rFonts w:cs="Times New Roman"/>
            <w:szCs w:val="28"/>
          </w:rPr>
          <w:t>,</w:t>
        </w:r>
        <w:r w:rsidR="00454527">
          <w:rPr>
            <w:rFonts w:cs="Times New Roman"/>
          </w:rPr>
          <w:t xml:space="preserve"> </w:t>
        </w:r>
        <w:r w:rsidR="00454527">
          <w:rPr>
            <w:rFonts w:cs="Times New Roman"/>
            <w:i/>
          </w:rPr>
          <w:t>P</w:t>
        </w:r>
        <w:r w:rsidR="00454527">
          <w:rPr>
            <w:rFonts w:cs="Times New Roman"/>
          </w:rPr>
          <w:t xml:space="preserve"> </w:t>
        </w:r>
      </w:ins>
      <w:ins w:id="559" w:author="Gen-Chang Hsu" w:date="2024-08-25T20:43:00Z" w16du:dateUtc="2024-08-26T00:43:00Z">
        <w:r w:rsidR="00454527">
          <w:rPr>
            <w:rFonts w:cs="Times New Roman"/>
          </w:rPr>
          <w:t>= 0.60</w:t>
        </w:r>
      </w:ins>
      <w:ins w:id="560" w:author="Gen-Chang Hsu" w:date="2024-08-25T20:42:00Z" w16du:dateUtc="2024-08-26T00:42:00Z">
        <w:r w:rsidR="00454527">
          <w:rPr>
            <w:rFonts w:cs="Arial"/>
            <w:szCs w:val="24"/>
          </w:rPr>
          <w:t>)</w:t>
        </w:r>
        <w:r w:rsidR="00454527" w:rsidRPr="00B23F85">
          <w:rPr>
            <w:rFonts w:cs="Arial"/>
            <w:szCs w:val="24"/>
          </w:rPr>
          <w:t xml:space="preserve"> </w:t>
        </w:r>
      </w:ins>
      <w:ins w:id="561" w:author="Gen-Chang Hsu" w:date="2024-08-25T20:43:00Z" w16du:dateUtc="2024-08-26T00:43:00Z">
        <w:r w:rsidR="00454527">
          <w:rPr>
            <w:rFonts w:cs="Arial"/>
            <w:szCs w:val="24"/>
          </w:rPr>
          <w:t xml:space="preserve">or </w:t>
        </w:r>
      </w:ins>
      <w:ins w:id="562" w:author="Gen-Chang Hsu" w:date="2024-08-25T20:42:00Z" w16du:dateUtc="2024-08-26T00:42:00Z">
        <w:r w:rsidR="00454527" w:rsidRPr="00B23F85">
          <w:rPr>
            <w:rFonts w:cs="Arial"/>
            <w:szCs w:val="24"/>
          </w:rPr>
          <w:t>differ between farm</w:t>
        </w:r>
      </w:ins>
      <w:ins w:id="563" w:author="Gen-Chang Hsu" w:date="2024-08-25T20:44:00Z" w16du:dateUtc="2024-08-26T00:44:00Z">
        <w:r w:rsidR="00454527">
          <w:rPr>
            <w:rFonts w:cs="Arial"/>
            <w:szCs w:val="24"/>
          </w:rPr>
          <w:t xml:space="preserve"> types</w:t>
        </w:r>
      </w:ins>
      <w:ins w:id="564" w:author="Gen-Chang Hsu" w:date="2024-08-25T20:42:00Z" w16du:dateUtc="2024-08-26T00:42:00Z">
        <w:r w:rsidR="00454527">
          <w:rPr>
            <w:rFonts w:cs="Arial"/>
            <w:szCs w:val="24"/>
          </w:rPr>
          <w:t xml:space="preserve"> (</w:t>
        </w:r>
        <w:r w:rsidR="00454527">
          <w:rPr>
            <w:rFonts w:cs="Times New Roman"/>
            <w:i/>
            <w:szCs w:val="28"/>
          </w:rPr>
          <w:t>χ</w:t>
        </w:r>
        <w:r w:rsidR="00454527">
          <w:rPr>
            <w:rFonts w:cs="Times New Roman"/>
            <w:szCs w:val="28"/>
            <w:vertAlign w:val="superscript"/>
          </w:rPr>
          <w:t>2</w:t>
        </w:r>
        <w:r w:rsidR="00454527">
          <w:rPr>
            <w:rFonts w:cs="Times New Roman"/>
            <w:szCs w:val="28"/>
          </w:rPr>
          <w:t xml:space="preserve"> = 0.</w:t>
        </w:r>
      </w:ins>
      <w:ins w:id="565" w:author="Gen-Chang Hsu" w:date="2024-08-25T20:44:00Z" w16du:dateUtc="2024-08-26T00:44:00Z">
        <w:r w:rsidR="00454527">
          <w:rPr>
            <w:rFonts w:cs="Times New Roman"/>
            <w:szCs w:val="28"/>
          </w:rPr>
          <w:t>63</w:t>
        </w:r>
      </w:ins>
      <w:ins w:id="566" w:author="Gen-Chang Hsu" w:date="2024-08-25T20:42:00Z" w16du:dateUtc="2024-08-26T00:42:00Z">
        <w:r w:rsidR="00454527">
          <w:rPr>
            <w:rFonts w:cs="Times New Roman"/>
            <w:szCs w:val="28"/>
          </w:rPr>
          <w:t>,</w:t>
        </w:r>
        <w:r w:rsidR="00454527">
          <w:rPr>
            <w:rFonts w:cs="Times New Roman"/>
          </w:rPr>
          <w:t xml:space="preserve"> </w:t>
        </w:r>
        <w:r w:rsidR="00454527">
          <w:rPr>
            <w:rFonts w:cs="Times New Roman"/>
            <w:i/>
          </w:rPr>
          <w:t>P</w:t>
        </w:r>
        <w:r w:rsidR="00454527">
          <w:rPr>
            <w:rFonts w:cs="Times New Roman"/>
          </w:rPr>
          <w:t xml:space="preserve"> = 0.</w:t>
        </w:r>
      </w:ins>
      <w:ins w:id="567" w:author="Gen-Chang Hsu" w:date="2024-08-25T20:44:00Z" w16du:dateUtc="2024-08-26T00:44:00Z">
        <w:r w:rsidR="00454527">
          <w:rPr>
            <w:rFonts w:cs="Times New Roman"/>
          </w:rPr>
          <w:t>43</w:t>
        </w:r>
      </w:ins>
      <w:ins w:id="568" w:author="Gen-Chang Hsu" w:date="2024-08-25T20:42:00Z" w16du:dateUtc="2024-08-26T00:42:00Z">
        <w:r w:rsidR="00454527">
          <w:rPr>
            <w:rFonts w:cs="Arial"/>
            <w:szCs w:val="24"/>
          </w:rPr>
          <w:t>) (Table</w:t>
        </w:r>
      </w:ins>
      <w:ins w:id="569" w:author="Gen-Chang Hsu" w:date="2024-08-26T09:40:00Z" w16du:dateUtc="2024-08-26T13:40:00Z">
        <w:r w:rsidR="005E69D3">
          <w:rPr>
            <w:rFonts w:cs="Arial"/>
            <w:szCs w:val="24"/>
          </w:rPr>
          <w:t xml:space="preserve"> SB</w:t>
        </w:r>
        <w:r w:rsidR="005E69D3" w:rsidRPr="002978A1">
          <w:rPr>
            <w:rFonts w:cs="Arial"/>
            <w:szCs w:val="24"/>
          </w:rPr>
          <w:t>–</w:t>
        </w:r>
        <w:r w:rsidR="005E69D3">
          <w:rPr>
            <w:rFonts w:cs="Arial"/>
            <w:szCs w:val="24"/>
          </w:rPr>
          <w:t>D</w:t>
        </w:r>
      </w:ins>
      <w:ins w:id="570" w:author="Gen-Chang Hsu" w:date="2024-08-25T20:42:00Z" w16du:dateUtc="2024-08-26T00:42:00Z">
        <w:r w:rsidR="00454527">
          <w:rPr>
            <w:rFonts w:cs="Arial"/>
            <w:szCs w:val="24"/>
          </w:rPr>
          <w:t>)</w:t>
        </w:r>
      </w:ins>
      <w:ins w:id="571" w:author="Gen-Chang Hsu" w:date="2024-08-25T20:44:00Z" w16du:dateUtc="2024-08-26T00:44:00Z">
        <w:r w:rsidR="00454527">
          <w:rPr>
            <w:rFonts w:cs="Arial"/>
            <w:szCs w:val="24"/>
          </w:rPr>
          <w:t xml:space="preserve">. </w:t>
        </w:r>
      </w:ins>
      <w:ins w:id="572" w:author="Gen-Chang Hsu" w:date="2024-08-25T20:45:00Z" w16du:dateUtc="2024-08-26T00:45:00Z">
        <w:r w:rsidR="00912DEB">
          <w:rPr>
            <w:rFonts w:cs="Times New Roman"/>
          </w:rPr>
          <w:t>P</w:t>
        </w:r>
        <w:r w:rsidR="00912DEB" w:rsidRPr="005C029F">
          <w:rPr>
            <w:rFonts w:cs="Times New Roman"/>
          </w:rPr>
          <w:t>ercent forest cover</w:t>
        </w:r>
        <w:r w:rsidR="00912DEB">
          <w:rPr>
            <w:rFonts w:cs="Times New Roman"/>
          </w:rPr>
          <w:t xml:space="preserve"> did not affect predator</w:t>
        </w:r>
      </w:ins>
      <w:ins w:id="573" w:author="Gen-Chang Hsu" w:date="2024-08-25T20:46:00Z" w16du:dateUtc="2024-08-26T00:46:00Z">
        <w:r w:rsidR="00912DEB">
          <w:rPr>
            <w:rFonts w:cs="Times New Roman"/>
          </w:rPr>
          <w:t xml:space="preserve"> (</w:t>
        </w:r>
        <w:r w:rsidR="00912DEB">
          <w:rPr>
            <w:rFonts w:cs="Times New Roman"/>
            <w:i/>
            <w:szCs w:val="28"/>
          </w:rPr>
          <w:t>χ</w:t>
        </w:r>
        <w:r w:rsidR="00912DEB">
          <w:rPr>
            <w:rFonts w:cs="Times New Roman"/>
            <w:szCs w:val="28"/>
            <w:vertAlign w:val="superscript"/>
          </w:rPr>
          <w:t>2</w:t>
        </w:r>
        <w:r w:rsidR="00912DEB">
          <w:rPr>
            <w:rFonts w:cs="Times New Roman"/>
            <w:szCs w:val="28"/>
          </w:rPr>
          <w:t xml:space="preserve"> = 1.</w:t>
        </w:r>
        <w:r w:rsidR="00C00A3F">
          <w:rPr>
            <w:rFonts w:cs="Times New Roman"/>
            <w:szCs w:val="28"/>
          </w:rPr>
          <w:t>8</w:t>
        </w:r>
        <w:r w:rsidR="00912DEB">
          <w:rPr>
            <w:rFonts w:cs="Times New Roman"/>
            <w:szCs w:val="28"/>
          </w:rPr>
          <w:t>,</w:t>
        </w:r>
        <w:r w:rsidR="00912DEB">
          <w:rPr>
            <w:rFonts w:cs="Times New Roman"/>
          </w:rPr>
          <w:t xml:space="preserve"> </w:t>
        </w:r>
        <w:r w:rsidR="00912DEB">
          <w:rPr>
            <w:rFonts w:cs="Times New Roman"/>
            <w:i/>
          </w:rPr>
          <w:t>P</w:t>
        </w:r>
        <w:r w:rsidR="00912DEB">
          <w:rPr>
            <w:rFonts w:cs="Times New Roman"/>
          </w:rPr>
          <w:t xml:space="preserve"> = 0.</w:t>
        </w:r>
        <w:r w:rsidR="00C00A3F">
          <w:rPr>
            <w:rFonts w:cs="Times New Roman"/>
          </w:rPr>
          <w:t>18</w:t>
        </w:r>
        <w:r w:rsidR="00912DEB">
          <w:rPr>
            <w:rFonts w:cs="Times New Roman"/>
          </w:rPr>
          <w:t>)</w:t>
        </w:r>
      </w:ins>
      <w:ins w:id="574" w:author="Gen-Chang Hsu" w:date="2024-08-25T20:45:00Z" w16du:dateUtc="2024-08-26T00:45:00Z">
        <w:r w:rsidR="00912DEB">
          <w:rPr>
            <w:rFonts w:cs="Times New Roman"/>
          </w:rPr>
          <w:t xml:space="preserve"> </w:t>
        </w:r>
      </w:ins>
      <w:ins w:id="575" w:author="Gen-Chang Hsu" w:date="2024-08-25T20:46:00Z" w16du:dateUtc="2024-08-26T00:46:00Z">
        <w:r w:rsidR="00912DEB">
          <w:rPr>
            <w:rFonts w:cs="Times New Roman"/>
          </w:rPr>
          <w:t xml:space="preserve">or rice herbivore </w:t>
        </w:r>
      </w:ins>
      <w:ins w:id="576" w:author="Gen-Chang Hsu" w:date="2024-08-25T20:45:00Z" w16du:dateUtc="2024-08-26T00:45:00Z">
        <w:r w:rsidR="00912DEB">
          <w:rPr>
            <w:rFonts w:cs="Times New Roman"/>
          </w:rPr>
          <w:t>abundance</w:t>
        </w:r>
      </w:ins>
      <w:ins w:id="577" w:author="Gen-Chang Hsu" w:date="2024-08-25T20:46:00Z" w16du:dateUtc="2024-08-26T00:46:00Z">
        <w:r w:rsidR="00912DEB">
          <w:rPr>
            <w:rFonts w:cs="Times New Roman"/>
          </w:rPr>
          <w:t xml:space="preserve"> (</w:t>
        </w:r>
        <w:r w:rsidR="00912DEB">
          <w:rPr>
            <w:rFonts w:cs="Times New Roman"/>
            <w:i/>
            <w:szCs w:val="28"/>
          </w:rPr>
          <w:t>χ</w:t>
        </w:r>
        <w:r w:rsidR="00912DEB">
          <w:rPr>
            <w:rFonts w:cs="Times New Roman"/>
            <w:szCs w:val="28"/>
            <w:vertAlign w:val="superscript"/>
          </w:rPr>
          <w:t>2</w:t>
        </w:r>
        <w:r w:rsidR="00912DEB">
          <w:rPr>
            <w:rFonts w:cs="Times New Roman"/>
            <w:szCs w:val="28"/>
          </w:rPr>
          <w:t xml:space="preserve"> = </w:t>
        </w:r>
        <w:r w:rsidR="00C00A3F">
          <w:rPr>
            <w:rFonts w:cs="Times New Roman"/>
            <w:szCs w:val="28"/>
          </w:rPr>
          <w:t>2.8</w:t>
        </w:r>
        <w:r w:rsidR="00912DEB">
          <w:rPr>
            <w:rFonts w:cs="Times New Roman"/>
            <w:szCs w:val="28"/>
          </w:rPr>
          <w:t>,</w:t>
        </w:r>
        <w:r w:rsidR="00912DEB">
          <w:rPr>
            <w:rFonts w:cs="Times New Roman"/>
          </w:rPr>
          <w:t xml:space="preserve"> </w:t>
        </w:r>
        <w:r w:rsidR="00912DEB">
          <w:rPr>
            <w:rFonts w:cs="Times New Roman"/>
            <w:i/>
          </w:rPr>
          <w:t>P</w:t>
        </w:r>
        <w:r w:rsidR="00912DEB">
          <w:rPr>
            <w:rFonts w:cs="Times New Roman"/>
          </w:rPr>
          <w:t xml:space="preserve"> = 0.</w:t>
        </w:r>
        <w:r w:rsidR="00C00A3F">
          <w:rPr>
            <w:rFonts w:cs="Times New Roman"/>
          </w:rPr>
          <w:t>1</w:t>
        </w:r>
        <w:r w:rsidR="00912DEB">
          <w:rPr>
            <w:rFonts w:cs="Times New Roman"/>
          </w:rPr>
          <w:t xml:space="preserve">0). </w:t>
        </w:r>
      </w:ins>
      <w:commentRangeEnd w:id="535"/>
      <w:ins w:id="578" w:author="Gen-Chang Hsu" w:date="2024-08-25T23:32:00Z" w16du:dateUtc="2024-08-26T03:32:00Z">
        <w:r w:rsidR="00CB3557">
          <w:rPr>
            <w:rStyle w:val="CommentReference"/>
          </w:rPr>
          <w:commentReference w:id="535"/>
        </w:r>
      </w:ins>
    </w:p>
    <w:p w14:paraId="27356419" w14:textId="77777777" w:rsidR="001E6EC7" w:rsidRPr="005C029F" w:rsidRDefault="001E6EC7" w:rsidP="001E6EC7">
      <w:pPr>
        <w:spacing w:after="0" w:line="480" w:lineRule="auto"/>
        <w:jc w:val="left"/>
        <w:rPr>
          <w:rFonts w:cs="Times New Roman"/>
          <w:b/>
          <w:szCs w:val="28"/>
        </w:rPr>
      </w:pPr>
    </w:p>
    <w:p w14:paraId="548786F0" w14:textId="304CBCB6" w:rsidR="005B0566" w:rsidRPr="005C029F" w:rsidRDefault="00FE6BE4" w:rsidP="00145E4B">
      <w:pPr>
        <w:spacing w:after="0" w:line="480" w:lineRule="auto"/>
        <w:rPr>
          <w:rFonts w:cs="Times New Roman"/>
          <w:b/>
          <w:szCs w:val="28"/>
        </w:rPr>
      </w:pPr>
      <w:r>
        <w:rPr>
          <w:rFonts w:cs="Times New Roman"/>
          <w:b/>
          <w:szCs w:val="28"/>
        </w:rPr>
        <w:t xml:space="preserve">4.  </w:t>
      </w:r>
      <w:r w:rsidR="00DD4E15" w:rsidRPr="005C029F">
        <w:rPr>
          <w:rFonts w:cs="Times New Roman"/>
          <w:b/>
          <w:szCs w:val="28"/>
        </w:rPr>
        <w:t>Discussion</w:t>
      </w:r>
    </w:p>
    <w:p w14:paraId="6E507FA0" w14:textId="1C9F5A17" w:rsidR="005B0566" w:rsidRPr="005C029F" w:rsidRDefault="00893B95" w:rsidP="00FE6BE4">
      <w:pPr>
        <w:spacing w:after="0" w:line="480" w:lineRule="auto"/>
        <w:ind w:firstLine="720"/>
        <w:jc w:val="left"/>
        <w:rPr>
          <w:rFonts w:cs="Times New Roman"/>
          <w:szCs w:val="28"/>
        </w:rPr>
      </w:pPr>
      <w:commentRangeStart w:id="579"/>
      <w:r>
        <w:rPr>
          <w:rFonts w:cs="Times New Roman"/>
          <w:szCs w:val="28"/>
        </w:rPr>
        <w:t xml:space="preserve">Because </w:t>
      </w:r>
      <w:r w:rsidR="00DD4E15" w:rsidRPr="005C029F">
        <w:rPr>
          <w:rFonts w:cs="Times New Roman"/>
          <w:szCs w:val="28"/>
        </w:rPr>
        <w:t xml:space="preserve">the </w:t>
      </w:r>
      <w:r w:rsidR="000568EB">
        <w:rPr>
          <w:rFonts w:cs="Times New Roman"/>
          <w:szCs w:val="28"/>
        </w:rPr>
        <w:t>world</w:t>
      </w:r>
      <w:r>
        <w:rPr>
          <w:rFonts w:cs="Times New Roman"/>
          <w:szCs w:val="28"/>
        </w:rPr>
        <w:t>wide</w:t>
      </w:r>
      <w:r w:rsidR="000568EB">
        <w:rPr>
          <w:rFonts w:cs="Times New Roman"/>
          <w:szCs w:val="28"/>
        </w:rPr>
        <w:t xml:space="preserve"> </w:t>
      </w:r>
      <w:r w:rsidR="00DD4E15" w:rsidRPr="005C029F">
        <w:rPr>
          <w:rFonts w:cs="Times New Roman"/>
          <w:szCs w:val="28"/>
        </w:rPr>
        <w:t>demand for environmentally friendly practices in agriculture</w:t>
      </w:r>
      <w:r>
        <w:rPr>
          <w:rFonts w:cs="Times New Roman"/>
          <w:szCs w:val="28"/>
        </w:rPr>
        <w:t xml:space="preserve"> has increased</w:t>
      </w:r>
      <w:r w:rsidR="00DD4E15" w:rsidRPr="005C029F">
        <w:rPr>
          <w:rFonts w:cs="Times New Roman"/>
          <w:szCs w:val="28"/>
        </w:rPr>
        <w:t>, we investigate</w:t>
      </w:r>
      <w:r>
        <w:rPr>
          <w:rFonts w:cs="Times New Roman"/>
          <w:szCs w:val="28"/>
        </w:rPr>
        <w:t>d</w:t>
      </w:r>
      <w:r w:rsidR="00DD4E15" w:rsidRPr="005C029F">
        <w:rPr>
          <w:rFonts w:cs="Times New Roman"/>
          <w:szCs w:val="28"/>
        </w:rPr>
        <w:t xml:space="preserve"> the potential of GAPs</w:t>
      </w:r>
      <w:r w:rsidR="008755BC">
        <w:rPr>
          <w:rFonts w:cs="Times New Roman"/>
          <w:szCs w:val="28"/>
        </w:rPr>
        <w:t xml:space="preserve"> (ubiquitous in nature) </w:t>
      </w:r>
      <w:r w:rsidR="00DD4E15" w:rsidRPr="005C029F">
        <w:rPr>
          <w:rFonts w:cs="Times New Roman"/>
          <w:szCs w:val="28"/>
        </w:rPr>
        <w:t xml:space="preserve">as biocontrol agents in </w:t>
      </w:r>
      <w:r w:rsidR="00165F29">
        <w:rPr>
          <w:rFonts w:cs="Times New Roman"/>
          <w:szCs w:val="28"/>
        </w:rPr>
        <w:t xml:space="preserve">rice </w:t>
      </w:r>
      <w:r w:rsidR="00DD4E15" w:rsidRPr="005C029F">
        <w:rPr>
          <w:rFonts w:cs="Times New Roman"/>
          <w:szCs w:val="28"/>
        </w:rPr>
        <w:t xml:space="preserve">agro-ecosystems. </w:t>
      </w:r>
      <w:r w:rsidR="00EB283F">
        <w:rPr>
          <w:rFonts w:cs="Times New Roman"/>
          <w:szCs w:val="28"/>
        </w:rPr>
        <w:t xml:space="preserve"> </w:t>
      </w:r>
      <w:r w:rsidR="00DD4E15" w:rsidRPr="005C029F">
        <w:rPr>
          <w:rFonts w:cs="Times New Roman"/>
          <w:szCs w:val="28"/>
        </w:rPr>
        <w:t xml:space="preserve">Specifically, we used stable isotopes to </w:t>
      </w:r>
      <w:r w:rsidR="008257B3">
        <w:rPr>
          <w:rFonts w:cs="Times New Roman"/>
          <w:szCs w:val="28"/>
        </w:rPr>
        <w:t>quantify</w:t>
      </w:r>
      <w:r w:rsidR="00DD4E15" w:rsidRPr="005C029F">
        <w:rPr>
          <w:rFonts w:cs="Times New Roman"/>
          <w:szCs w:val="28"/>
        </w:rPr>
        <w:t xml:space="preserve"> the diet composition of GAPs in organic and conventional rice farms </w:t>
      </w:r>
      <w:del w:id="580" w:author="Gen-Chang Hsu" w:date="2024-08-25T21:36:00Z" w16du:dateUtc="2024-08-26T01:36:00Z">
        <w:r w:rsidR="00DD4E15" w:rsidRPr="005C029F" w:rsidDel="00465E33">
          <w:rPr>
            <w:rFonts w:cs="Times New Roman"/>
            <w:szCs w:val="28"/>
          </w:rPr>
          <w:delText xml:space="preserve">during </w:delText>
        </w:r>
      </w:del>
      <w:ins w:id="581" w:author="Gen-Chang Hsu" w:date="2024-08-25T21:36:00Z" w16du:dateUtc="2024-08-26T01:36:00Z">
        <w:r w:rsidR="00465E33">
          <w:rPr>
            <w:rFonts w:cs="Times New Roman"/>
            <w:szCs w:val="28"/>
          </w:rPr>
          <w:t>over</w:t>
        </w:r>
        <w:r w:rsidR="00465E33" w:rsidRPr="005C029F">
          <w:rPr>
            <w:rFonts w:cs="Times New Roman"/>
            <w:szCs w:val="28"/>
          </w:rPr>
          <w:t xml:space="preserve"> </w:t>
        </w:r>
      </w:ins>
      <w:r w:rsidR="00DD4E15" w:rsidRPr="005C029F">
        <w:rPr>
          <w:rFonts w:cs="Times New Roman"/>
          <w:szCs w:val="28"/>
        </w:rPr>
        <w:t xml:space="preserve">the crop season </w:t>
      </w:r>
      <w:ins w:id="582" w:author="Gen-Chang Hsu" w:date="2024-08-25T21:36:00Z" w16du:dateUtc="2024-08-26T01:36:00Z">
        <w:r w:rsidR="00465E33">
          <w:rPr>
            <w:rFonts w:cs="Times New Roman"/>
            <w:szCs w:val="28"/>
          </w:rPr>
          <w:t>for</w:t>
        </w:r>
      </w:ins>
      <w:del w:id="583" w:author="Gen-Chang Hsu" w:date="2024-08-25T21:36:00Z" w16du:dateUtc="2024-08-26T01:36:00Z">
        <w:r w:rsidR="00DD4E15" w:rsidRPr="005C029F" w:rsidDel="00465E33">
          <w:rPr>
            <w:rFonts w:cs="Times New Roman"/>
            <w:szCs w:val="28"/>
          </w:rPr>
          <w:delText>in</w:delText>
        </w:r>
      </w:del>
      <w:r w:rsidR="00DD4E15" w:rsidRPr="005C029F">
        <w:rPr>
          <w:rFonts w:cs="Times New Roman"/>
          <w:szCs w:val="28"/>
        </w:rPr>
        <w:t xml:space="preserve"> three consecutive years. </w:t>
      </w:r>
      <w:r w:rsidR="00EB283F">
        <w:rPr>
          <w:rFonts w:cs="Times New Roman"/>
          <w:szCs w:val="28"/>
        </w:rPr>
        <w:t xml:space="preserve"> </w:t>
      </w:r>
      <w:commentRangeEnd w:id="579"/>
      <w:r w:rsidR="00322CE7">
        <w:rPr>
          <w:rStyle w:val="CommentReference"/>
        </w:rPr>
        <w:commentReference w:id="579"/>
      </w:r>
      <w:r w:rsidR="00DD4E15" w:rsidRPr="005C029F">
        <w:rPr>
          <w:rFonts w:cs="Times New Roman"/>
          <w:szCs w:val="28"/>
        </w:rPr>
        <w:t xml:space="preserve">Our main results include the following: 1) Across the three study years, </w:t>
      </w:r>
      <w:r w:rsidR="008E39B9">
        <w:rPr>
          <w:rFonts w:cs="Times New Roman"/>
          <w:szCs w:val="28"/>
        </w:rPr>
        <w:t xml:space="preserve">the </w:t>
      </w:r>
      <w:r w:rsidR="00DD4E15" w:rsidRPr="005C029F">
        <w:rPr>
          <w:rFonts w:cs="Times New Roman"/>
          <w:szCs w:val="28"/>
        </w:rPr>
        <w:t>rice herbivore</w:t>
      </w:r>
      <w:r w:rsidR="008E39B9">
        <w:rPr>
          <w:rFonts w:cs="Times New Roman"/>
          <w:szCs w:val="28"/>
        </w:rPr>
        <w:t xml:space="preserve"> consumption by GAPs</w:t>
      </w:r>
      <w:r w:rsidR="00DD4E15" w:rsidRPr="005C029F">
        <w:rPr>
          <w:rFonts w:cs="Times New Roman"/>
          <w:szCs w:val="28"/>
        </w:rPr>
        <w:t xml:space="preserve"> increased in both organic and conventional farms over the crop season, from 2</w:t>
      </w:r>
      <w:r w:rsidR="00372C04">
        <w:rPr>
          <w:rFonts w:cs="Times New Roman"/>
          <w:szCs w:val="28"/>
        </w:rPr>
        <w:t>0</w:t>
      </w:r>
      <w:r w:rsidR="00DD4E15" w:rsidRPr="005C029F">
        <w:rPr>
          <w:rFonts w:cs="Times New Roman"/>
          <w:szCs w:val="28"/>
        </w:rPr>
        <w:t xml:space="preserve">-47% at the tillering stage to </w:t>
      </w:r>
      <w:r w:rsidR="00372C04">
        <w:rPr>
          <w:rFonts w:cs="Times New Roman"/>
          <w:szCs w:val="28"/>
        </w:rPr>
        <w:t>80</w:t>
      </w:r>
      <w:r w:rsidR="00DD4E15" w:rsidRPr="005C029F">
        <w:rPr>
          <w:rFonts w:cs="Times New Roman"/>
          <w:szCs w:val="28"/>
        </w:rPr>
        <w:t>-9</w:t>
      </w:r>
      <w:r w:rsidR="00372C04">
        <w:rPr>
          <w:rFonts w:cs="Times New Roman"/>
          <w:szCs w:val="28"/>
        </w:rPr>
        <w:t>7</w:t>
      </w:r>
      <w:r w:rsidR="00DD4E15" w:rsidRPr="005C029F">
        <w:rPr>
          <w:rFonts w:cs="Times New Roman"/>
          <w:szCs w:val="28"/>
        </w:rPr>
        <w:t xml:space="preserve">% at the ripening stage. </w:t>
      </w:r>
      <w:r w:rsidR="00A94244">
        <w:rPr>
          <w:rFonts w:cs="Times New Roman"/>
          <w:szCs w:val="28"/>
        </w:rPr>
        <w:t xml:space="preserve"> </w:t>
      </w:r>
      <w:r w:rsidR="00DD4E15" w:rsidRPr="005C029F">
        <w:rPr>
          <w:rFonts w:cs="Times New Roman"/>
          <w:szCs w:val="28"/>
        </w:rPr>
        <w:t xml:space="preserve">The high </w:t>
      </w:r>
      <w:del w:id="584" w:author="Gen-Chang Hsu" w:date="2024-08-25T21:40:00Z" w16du:dateUtc="2024-08-26T01:40:00Z">
        <w:r w:rsidR="00DD4E15" w:rsidRPr="005C029F" w:rsidDel="00322CE7">
          <w:rPr>
            <w:rFonts w:cs="Times New Roman"/>
            <w:szCs w:val="28"/>
          </w:rPr>
          <w:delText xml:space="preserve">percentage </w:delText>
        </w:r>
      </w:del>
      <w:ins w:id="585" w:author="Gen-Chang Hsu" w:date="2024-08-25T21:40:00Z" w16du:dateUtc="2024-08-26T01:40:00Z">
        <w:r w:rsidR="00322CE7">
          <w:rPr>
            <w:rFonts w:cs="Times New Roman"/>
            <w:szCs w:val="28"/>
          </w:rPr>
          <w:t>proportion</w:t>
        </w:r>
        <w:r w:rsidR="00322CE7" w:rsidRPr="005C029F">
          <w:rPr>
            <w:rFonts w:cs="Times New Roman"/>
            <w:szCs w:val="28"/>
          </w:rPr>
          <w:t xml:space="preserve"> </w:t>
        </w:r>
      </w:ins>
      <w:r w:rsidR="00DD4E15" w:rsidRPr="005C029F">
        <w:rPr>
          <w:rFonts w:cs="Times New Roman"/>
          <w:szCs w:val="28"/>
        </w:rPr>
        <w:t xml:space="preserve">at the ripening stage indicates that GAPs could function as </w:t>
      </w:r>
      <w:r w:rsidR="00C26F3F">
        <w:rPr>
          <w:rFonts w:cs="Times New Roman"/>
          <w:szCs w:val="28"/>
        </w:rPr>
        <w:t xml:space="preserve">pest </w:t>
      </w:r>
      <w:r w:rsidR="00DD4E15" w:rsidRPr="005C029F">
        <w:rPr>
          <w:rFonts w:cs="Times New Roman"/>
          <w:szCs w:val="28"/>
        </w:rPr>
        <w:t xml:space="preserve">specialists </w:t>
      </w:r>
      <w:r w:rsidR="008E39B9">
        <w:rPr>
          <w:rFonts w:cs="Times New Roman"/>
          <w:szCs w:val="28"/>
        </w:rPr>
        <w:t xml:space="preserve">during critical </w:t>
      </w:r>
      <w:ins w:id="586" w:author="Gen-Chang Hsu" w:date="2024-08-25T21:40:00Z" w16du:dateUtc="2024-08-26T01:40:00Z">
        <w:r w:rsidR="00322CE7">
          <w:rPr>
            <w:rFonts w:cs="Times New Roman"/>
            <w:szCs w:val="28"/>
          </w:rPr>
          <w:t xml:space="preserve">rice </w:t>
        </w:r>
      </w:ins>
      <w:r w:rsidR="008E39B9">
        <w:rPr>
          <w:rFonts w:cs="Times New Roman"/>
          <w:szCs w:val="28"/>
        </w:rPr>
        <w:t>growth</w:t>
      </w:r>
      <w:ins w:id="587" w:author="Gen-Chang Hsu" w:date="2024-08-25T21:40:00Z" w16du:dateUtc="2024-08-26T01:40:00Z">
        <w:r w:rsidR="00322CE7">
          <w:rPr>
            <w:rFonts w:cs="Times New Roman"/>
            <w:szCs w:val="28"/>
          </w:rPr>
          <w:t xml:space="preserve"> </w:t>
        </w:r>
      </w:ins>
      <w:del w:id="588" w:author="Gen-Chang Hsu" w:date="2024-08-25T21:40:00Z" w16du:dateUtc="2024-08-26T01:40:00Z">
        <w:r w:rsidR="008E39B9" w:rsidDel="00322CE7">
          <w:rPr>
            <w:rFonts w:cs="Times New Roman"/>
            <w:szCs w:val="28"/>
          </w:rPr>
          <w:delText xml:space="preserve"> (</w:delText>
        </w:r>
        <w:r w:rsidR="00DD4E15" w:rsidRPr="005C029F" w:rsidDel="00322CE7">
          <w:rPr>
            <w:rFonts w:cs="Times New Roman"/>
            <w:szCs w:val="28"/>
          </w:rPr>
          <w:delText>late crop</w:delText>
        </w:r>
        <w:r w:rsidR="008E39B9" w:rsidDel="00322CE7">
          <w:rPr>
            <w:rFonts w:cs="Times New Roman"/>
            <w:szCs w:val="28"/>
          </w:rPr>
          <w:delText>)</w:delText>
        </w:r>
        <w:r w:rsidR="00DD4E15" w:rsidRPr="005C029F" w:rsidDel="00322CE7">
          <w:rPr>
            <w:rFonts w:cs="Times New Roman"/>
            <w:szCs w:val="28"/>
          </w:rPr>
          <w:delText xml:space="preserve"> </w:delText>
        </w:r>
      </w:del>
      <w:r w:rsidR="00DD4E15" w:rsidRPr="005C029F">
        <w:rPr>
          <w:rFonts w:cs="Times New Roman"/>
          <w:szCs w:val="28"/>
        </w:rPr>
        <w:t xml:space="preserve">stages. </w:t>
      </w:r>
      <w:r w:rsidR="00A94244">
        <w:rPr>
          <w:rFonts w:cs="Times New Roman"/>
          <w:szCs w:val="28"/>
        </w:rPr>
        <w:t xml:space="preserve"> </w:t>
      </w:r>
      <w:ins w:id="589" w:author="Gen-Chang Hsu" w:date="2024-08-25T21:40:00Z" w16du:dateUtc="2024-08-26T01:40:00Z">
        <w:r w:rsidR="00322CE7">
          <w:rPr>
            <w:rFonts w:cs="Times New Roman"/>
            <w:szCs w:val="28"/>
          </w:rPr>
          <w:t>Interestingly</w:t>
        </w:r>
      </w:ins>
      <w:del w:id="590" w:author="Gen-Chang Hsu" w:date="2024-08-25T21:40:00Z" w16du:dateUtc="2024-08-26T01:40:00Z">
        <w:r w:rsidR="008E39B9" w:rsidDel="00322CE7">
          <w:rPr>
            <w:rFonts w:cs="Times New Roman"/>
            <w:szCs w:val="28"/>
          </w:rPr>
          <w:delText>Notably</w:delText>
        </w:r>
      </w:del>
      <w:r w:rsidR="00DD4E15" w:rsidRPr="005C029F">
        <w:rPr>
          <w:rFonts w:cs="Times New Roman"/>
          <w:szCs w:val="28"/>
        </w:rPr>
        <w:t>, rice herbivore consumption by spiders increased gradually toward</w:t>
      </w:r>
      <w:r w:rsidR="00C04CA4">
        <w:rPr>
          <w:rFonts w:cs="Times New Roman"/>
          <w:szCs w:val="28"/>
        </w:rPr>
        <w:t xml:space="preserve"> the</w:t>
      </w:r>
      <w:r w:rsidR="00DD4E15" w:rsidRPr="005C029F">
        <w:rPr>
          <w:rFonts w:cs="Times New Roman"/>
          <w:szCs w:val="28"/>
        </w:rPr>
        <w:t xml:space="preserve"> later crop season, whereas the consumption by ladybeetles remained stable throughout the season. </w:t>
      </w:r>
      <w:r w:rsidR="00A94244">
        <w:rPr>
          <w:rFonts w:cs="Times New Roman"/>
          <w:szCs w:val="28"/>
        </w:rPr>
        <w:t xml:space="preserve"> </w:t>
      </w:r>
      <w:r w:rsidR="00DD4E15" w:rsidRPr="005C029F">
        <w:rPr>
          <w:rFonts w:cs="Times New Roman"/>
          <w:szCs w:val="28"/>
        </w:rPr>
        <w:t xml:space="preserve">2) Our results revealed similar among-year patterns in rice herbivore consumption by GAPs in organic and conventional rice farms, suggesting a consistency in </w:t>
      </w:r>
      <w:proofErr w:type="spellStart"/>
      <w:r w:rsidR="00A94244">
        <w:rPr>
          <w:rFonts w:cs="Times New Roman"/>
          <w:szCs w:val="28"/>
        </w:rPr>
        <w:t>GAP</w:t>
      </w:r>
      <w:r w:rsidR="00EF21D3">
        <w:rPr>
          <w:rFonts w:cs="Times New Roman"/>
          <w:szCs w:val="28"/>
        </w:rPr>
        <w:t>s</w:t>
      </w:r>
      <w:r w:rsidR="009029F3">
        <w:rPr>
          <w:rFonts w:cs="Times New Roman"/>
          <w:szCs w:val="28"/>
        </w:rPr>
        <w:t>’</w:t>
      </w:r>
      <w:proofErr w:type="spellEnd"/>
      <w:r w:rsidR="00DD4E15" w:rsidRPr="005C029F">
        <w:rPr>
          <w:rFonts w:cs="Times New Roman"/>
          <w:szCs w:val="28"/>
        </w:rPr>
        <w:t xml:space="preserve"> feeding habits and biocontrol value. </w:t>
      </w:r>
      <w:r w:rsidR="00A94244">
        <w:rPr>
          <w:rFonts w:cs="Times New Roman"/>
          <w:szCs w:val="28"/>
        </w:rPr>
        <w:t xml:space="preserve"> </w:t>
      </w:r>
      <w:r w:rsidR="00DD4E15" w:rsidRPr="005C029F">
        <w:rPr>
          <w:rFonts w:cs="Times New Roman"/>
          <w:szCs w:val="28"/>
        </w:rPr>
        <w:t xml:space="preserve">3) The proportion of rice herbivores in </w:t>
      </w:r>
      <w:proofErr w:type="spellStart"/>
      <w:r w:rsidR="00DD4E15" w:rsidRPr="005C029F">
        <w:rPr>
          <w:rFonts w:cs="Times New Roman"/>
          <w:szCs w:val="28"/>
        </w:rPr>
        <w:t>GAPs’</w:t>
      </w:r>
      <w:proofErr w:type="spellEnd"/>
      <w:r w:rsidR="00DD4E15" w:rsidRPr="005C029F">
        <w:rPr>
          <w:rFonts w:cs="Times New Roman"/>
          <w:szCs w:val="28"/>
        </w:rPr>
        <w:t xml:space="preserve"> diet</w:t>
      </w:r>
      <w:r w:rsidR="00F703C1">
        <w:rPr>
          <w:rFonts w:cs="Times New Roman"/>
          <w:szCs w:val="28"/>
        </w:rPr>
        <w:t>s</w:t>
      </w:r>
      <w:r w:rsidR="00DD4E15" w:rsidRPr="005C029F">
        <w:rPr>
          <w:rFonts w:cs="Times New Roman"/>
          <w:szCs w:val="28"/>
        </w:rPr>
        <w:t xml:space="preserve"> varied with farm type and crop stage (e.g., higher in conventional farms and</w:t>
      </w:r>
      <w:r w:rsidR="00F703C1">
        <w:rPr>
          <w:rFonts w:cs="Times New Roman"/>
          <w:szCs w:val="28"/>
        </w:rPr>
        <w:t xml:space="preserve"> </w:t>
      </w:r>
      <w:del w:id="591" w:author="Gen-Chang Hsu" w:date="2024-08-25T21:41:00Z" w16du:dateUtc="2024-08-26T01:41:00Z">
        <w:r w:rsidR="00F703C1" w:rsidDel="00B1352E">
          <w:rPr>
            <w:rFonts w:cs="Times New Roman"/>
            <w:szCs w:val="28"/>
          </w:rPr>
          <w:delText>during</w:delText>
        </w:r>
        <w:r w:rsidR="00DD4E15" w:rsidRPr="005C029F" w:rsidDel="00B1352E">
          <w:rPr>
            <w:rFonts w:cs="Times New Roman"/>
            <w:szCs w:val="28"/>
          </w:rPr>
          <w:delText xml:space="preserve"> </w:delText>
        </w:r>
      </w:del>
      <w:ins w:id="592" w:author="Gen-Chang Hsu" w:date="2024-08-25T21:41:00Z" w16du:dateUtc="2024-08-26T01:41:00Z">
        <w:r w:rsidR="00B1352E">
          <w:rPr>
            <w:rFonts w:cs="Times New Roman"/>
            <w:szCs w:val="28"/>
          </w:rPr>
          <w:t>at</w:t>
        </w:r>
        <w:r w:rsidR="00B1352E" w:rsidRPr="005C029F">
          <w:rPr>
            <w:rFonts w:cs="Times New Roman"/>
            <w:szCs w:val="28"/>
          </w:rPr>
          <w:t xml:space="preserve"> </w:t>
        </w:r>
      </w:ins>
      <w:r w:rsidR="00DD4E15" w:rsidRPr="005C029F">
        <w:rPr>
          <w:rFonts w:cs="Times New Roman"/>
          <w:szCs w:val="28"/>
        </w:rPr>
        <w:t xml:space="preserve">flowering/ripening stages). </w:t>
      </w:r>
      <w:r w:rsidR="006B24B0">
        <w:rPr>
          <w:rFonts w:cs="Times New Roman"/>
          <w:szCs w:val="28"/>
        </w:rPr>
        <w:t xml:space="preserve"> </w:t>
      </w:r>
      <w:r w:rsidR="00DD4E15" w:rsidRPr="005C029F">
        <w:rPr>
          <w:rFonts w:cs="Times New Roman"/>
          <w:szCs w:val="28"/>
        </w:rPr>
        <w:t xml:space="preserve">However, </w:t>
      </w:r>
      <w:del w:id="593" w:author="Gen-Chang Hsu" w:date="2024-08-25T21:41:00Z" w16du:dateUtc="2024-08-26T01:41:00Z">
        <w:r w:rsidR="00F703C1" w:rsidDel="00B1352E">
          <w:rPr>
            <w:rFonts w:cs="Times New Roman"/>
            <w:szCs w:val="28"/>
          </w:rPr>
          <w:delText xml:space="preserve">contrary to results </w:delText>
        </w:r>
        <w:r w:rsidR="00A94244" w:rsidDel="00B1352E">
          <w:rPr>
            <w:rFonts w:cs="Times New Roman"/>
            <w:szCs w:val="28"/>
          </w:rPr>
          <w:delText xml:space="preserve">from </w:delText>
        </w:r>
        <w:r w:rsidR="00DD4E15" w:rsidRPr="005C029F" w:rsidDel="00B1352E">
          <w:rPr>
            <w:rFonts w:cs="Times New Roman"/>
            <w:szCs w:val="28"/>
          </w:rPr>
          <w:delText xml:space="preserve">previous studies, </w:delText>
        </w:r>
      </w:del>
      <w:r w:rsidR="00DD4E15" w:rsidRPr="005C029F">
        <w:rPr>
          <w:rFonts w:cs="Times New Roman"/>
          <w:szCs w:val="28"/>
        </w:rPr>
        <w:t xml:space="preserve">pest consumption by GAPs was not associated with percent forest cover or the relative abundance of rice herbivores in the field. </w:t>
      </w:r>
      <w:r w:rsidR="00202C76">
        <w:rPr>
          <w:rFonts w:cs="Times New Roman"/>
          <w:szCs w:val="28"/>
        </w:rPr>
        <w:t xml:space="preserve"> </w:t>
      </w:r>
      <w:r w:rsidR="00DD4E15" w:rsidRPr="005C029F">
        <w:rPr>
          <w:rFonts w:cs="Times New Roman"/>
          <w:szCs w:val="28"/>
        </w:rPr>
        <w:t>We discuss in the following</w:t>
      </w:r>
      <w:r w:rsidR="00991CBE" w:rsidRPr="005C029F">
        <w:rPr>
          <w:rFonts w:cs="Times New Roman"/>
          <w:szCs w:val="28"/>
        </w:rPr>
        <w:t>:</w:t>
      </w:r>
      <w:r w:rsidR="00DD4E15" w:rsidRPr="005C029F">
        <w:rPr>
          <w:rFonts w:cs="Times New Roman"/>
          <w:szCs w:val="28"/>
        </w:rPr>
        <w:t xml:space="preserve"> </w:t>
      </w:r>
      <w:r w:rsidR="00991CBE" w:rsidRPr="005C029F">
        <w:rPr>
          <w:rFonts w:cs="Times New Roman"/>
          <w:szCs w:val="28"/>
        </w:rPr>
        <w:t>1</w:t>
      </w:r>
      <w:r w:rsidR="00DD4E15" w:rsidRPr="005C029F">
        <w:rPr>
          <w:rFonts w:cs="Times New Roman"/>
          <w:szCs w:val="28"/>
        </w:rPr>
        <w:t xml:space="preserve">) </w:t>
      </w:r>
      <w:commentRangeStart w:id="594"/>
      <w:ins w:id="595" w:author="Gen-Chang Hsu" w:date="2024-08-25T21:43:00Z" w16du:dateUtc="2024-08-26T01:43:00Z">
        <w:r w:rsidR="00B1352E">
          <w:rPr>
            <w:rFonts w:cs="Times New Roman"/>
            <w:szCs w:val="28"/>
          </w:rPr>
          <w:t xml:space="preserve">GAP’s </w:t>
        </w:r>
      </w:ins>
      <w:del w:id="596" w:author="Gen-Chang Hsu" w:date="2024-08-25T21:43:00Z" w16du:dateUtc="2024-08-26T01:43:00Z">
        <w:r w:rsidR="00991CBE" w:rsidRPr="005C029F" w:rsidDel="00B1352E">
          <w:rPr>
            <w:rFonts w:cs="Times New Roman"/>
            <w:szCs w:val="28"/>
          </w:rPr>
          <w:delText>G</w:delText>
        </w:r>
        <w:r w:rsidR="00334960" w:rsidRPr="005C029F" w:rsidDel="00B1352E">
          <w:rPr>
            <w:rFonts w:cs="Times New Roman"/>
            <w:szCs w:val="28"/>
          </w:rPr>
          <w:delText>APs</w:delText>
        </w:r>
        <w:r w:rsidR="00991CBE" w:rsidRPr="005C029F" w:rsidDel="00B1352E">
          <w:rPr>
            <w:rFonts w:cs="Times New Roman"/>
            <w:szCs w:val="28"/>
          </w:rPr>
          <w:delText xml:space="preserve"> </w:delText>
        </w:r>
      </w:del>
      <w:ins w:id="597" w:author="Gen-Chang Hsu" w:date="2024-08-25T21:46:00Z" w16du:dateUtc="2024-08-26T01:46:00Z">
        <w:r w:rsidR="00F63794">
          <w:rPr>
            <w:rFonts w:cs="Times New Roman"/>
            <w:szCs w:val="28"/>
          </w:rPr>
          <w:t>role</w:t>
        </w:r>
      </w:ins>
      <w:del w:id="598" w:author="Gen-Chang Hsu" w:date="2024-08-25T21:46:00Z" w16du:dateUtc="2024-08-26T01:46:00Z">
        <w:r w:rsidR="00991CBE" w:rsidRPr="005C029F" w:rsidDel="00F63794">
          <w:rPr>
            <w:rFonts w:cs="Times New Roman"/>
            <w:szCs w:val="28"/>
          </w:rPr>
          <w:delText>function</w:delText>
        </w:r>
      </w:del>
      <w:r w:rsidR="00991CBE" w:rsidRPr="005C029F">
        <w:rPr>
          <w:rFonts w:cs="Times New Roman"/>
          <w:szCs w:val="28"/>
        </w:rPr>
        <w:t xml:space="preserve"> as</w:t>
      </w:r>
      <w:r w:rsidR="00C65A36">
        <w:rPr>
          <w:rFonts w:cs="Times New Roman"/>
          <w:szCs w:val="28"/>
        </w:rPr>
        <w:t xml:space="preserve"> pest</w:t>
      </w:r>
      <w:r w:rsidR="00991CBE" w:rsidRPr="005C029F">
        <w:rPr>
          <w:rFonts w:cs="Times New Roman"/>
          <w:szCs w:val="28"/>
        </w:rPr>
        <w:t xml:space="preserve"> specialists at late crop stages</w:t>
      </w:r>
      <w:r w:rsidR="00DD4E15" w:rsidRPr="005C029F">
        <w:rPr>
          <w:rFonts w:cs="Times New Roman"/>
          <w:szCs w:val="28"/>
        </w:rPr>
        <w:t xml:space="preserve">, </w:t>
      </w:r>
      <w:r w:rsidR="00991CBE" w:rsidRPr="005C029F">
        <w:rPr>
          <w:rFonts w:cs="Times New Roman"/>
          <w:szCs w:val="28"/>
        </w:rPr>
        <w:t>2</w:t>
      </w:r>
      <w:r w:rsidR="00DD4E15" w:rsidRPr="005C029F">
        <w:rPr>
          <w:rFonts w:cs="Times New Roman"/>
          <w:szCs w:val="28"/>
        </w:rPr>
        <w:t xml:space="preserve">) </w:t>
      </w:r>
      <w:del w:id="599" w:author="Gen-Chang Hsu" w:date="2024-08-25T21:43:00Z" w16du:dateUtc="2024-08-26T01:43:00Z">
        <w:r w:rsidR="00334960" w:rsidRPr="005C029F" w:rsidDel="00B1352E">
          <w:rPr>
            <w:rFonts w:cs="Times New Roman"/>
            <w:szCs w:val="28"/>
          </w:rPr>
          <w:delText xml:space="preserve">GAPs exhibit </w:delText>
        </w:r>
      </w:del>
      <w:r w:rsidR="00334960" w:rsidRPr="005C029F">
        <w:rPr>
          <w:rFonts w:cs="Times New Roman"/>
          <w:szCs w:val="28"/>
        </w:rPr>
        <w:t>consisten</w:t>
      </w:r>
      <w:ins w:id="600" w:author="Gen-Chang Hsu" w:date="2024-08-25T21:43:00Z" w16du:dateUtc="2024-08-26T01:43:00Z">
        <w:r w:rsidR="00B1352E">
          <w:rPr>
            <w:rFonts w:cs="Times New Roman"/>
            <w:szCs w:val="28"/>
          </w:rPr>
          <w:t>cy in</w:t>
        </w:r>
      </w:ins>
      <w:del w:id="601" w:author="Gen-Chang Hsu" w:date="2024-08-25T21:43:00Z" w16du:dateUtc="2024-08-26T01:43:00Z">
        <w:r w:rsidR="00334960" w:rsidRPr="005C029F" w:rsidDel="00B1352E">
          <w:rPr>
            <w:rFonts w:cs="Times New Roman"/>
            <w:szCs w:val="28"/>
          </w:rPr>
          <w:delText>t</w:delText>
        </w:r>
      </w:del>
      <w:r w:rsidR="00334960" w:rsidRPr="005C029F">
        <w:rPr>
          <w:rFonts w:cs="Times New Roman"/>
          <w:szCs w:val="28"/>
        </w:rPr>
        <w:t xml:space="preserve"> pest consumption</w:t>
      </w:r>
      <w:ins w:id="602" w:author="Gen-Chang Hsu" w:date="2024-08-25T21:43:00Z" w16du:dateUtc="2024-08-26T01:43:00Z">
        <w:r w:rsidR="00B1352E">
          <w:rPr>
            <w:rFonts w:cs="Times New Roman"/>
            <w:szCs w:val="28"/>
          </w:rPr>
          <w:t xml:space="preserve"> by GAPs</w:t>
        </w:r>
      </w:ins>
      <w:r w:rsidR="00334960" w:rsidRPr="005C029F">
        <w:rPr>
          <w:rFonts w:cs="Times New Roman"/>
          <w:szCs w:val="28"/>
        </w:rPr>
        <w:t xml:space="preserve"> patterns over years</w:t>
      </w:r>
      <w:commentRangeEnd w:id="594"/>
      <w:r w:rsidR="00F63794">
        <w:rPr>
          <w:rStyle w:val="CommentReference"/>
        </w:rPr>
        <w:commentReference w:id="594"/>
      </w:r>
      <w:r w:rsidR="00DD4E15" w:rsidRPr="005C029F">
        <w:rPr>
          <w:rFonts w:cs="Times New Roman"/>
          <w:szCs w:val="28"/>
        </w:rPr>
        <w:t xml:space="preserve">, </w:t>
      </w:r>
      <w:r w:rsidR="00237DA2" w:rsidRPr="005C029F">
        <w:rPr>
          <w:rFonts w:cs="Times New Roman"/>
          <w:szCs w:val="28"/>
        </w:rPr>
        <w:t xml:space="preserve">3) factors </w:t>
      </w:r>
      <w:r w:rsidR="00237DA2" w:rsidRPr="005C029F">
        <w:rPr>
          <w:rFonts w:cs="Times New Roman"/>
          <w:szCs w:val="28"/>
        </w:rPr>
        <w:lastRenderedPageBreak/>
        <w:t xml:space="preserve">associated with pest consumption by </w:t>
      </w:r>
      <w:r w:rsidR="00C65A36">
        <w:rPr>
          <w:rFonts w:cs="Times New Roman"/>
          <w:szCs w:val="28"/>
        </w:rPr>
        <w:t>GAP</w:t>
      </w:r>
      <w:r w:rsidR="00C65A36" w:rsidRPr="005C029F">
        <w:rPr>
          <w:rFonts w:cs="Times New Roman"/>
          <w:szCs w:val="28"/>
        </w:rPr>
        <w:t>s</w:t>
      </w:r>
      <w:r w:rsidR="00237DA2" w:rsidRPr="005C029F">
        <w:rPr>
          <w:rFonts w:cs="Times New Roman"/>
          <w:szCs w:val="28"/>
        </w:rPr>
        <w:t xml:space="preserve">, </w:t>
      </w:r>
      <w:r w:rsidR="00DD4E15" w:rsidRPr="005C029F">
        <w:rPr>
          <w:rFonts w:cs="Times New Roman"/>
          <w:szCs w:val="28"/>
        </w:rPr>
        <w:t xml:space="preserve">and </w:t>
      </w:r>
      <w:r w:rsidR="00237DA2" w:rsidRPr="005C029F">
        <w:rPr>
          <w:rFonts w:cs="Times New Roman"/>
          <w:szCs w:val="28"/>
        </w:rPr>
        <w:t>4</w:t>
      </w:r>
      <w:r w:rsidR="00DD4E15" w:rsidRPr="005C029F">
        <w:rPr>
          <w:rFonts w:cs="Times New Roman"/>
          <w:szCs w:val="28"/>
        </w:rPr>
        <w:t>) the potential caveats of this study</w:t>
      </w:r>
      <w:r w:rsidR="00437753">
        <w:rPr>
          <w:rFonts w:cs="Times New Roman"/>
          <w:szCs w:val="28"/>
        </w:rPr>
        <w:t xml:space="preserve"> (e.g., pest suppression and intraguild predation)</w:t>
      </w:r>
      <w:r w:rsidR="00DD4E15" w:rsidRPr="005C029F">
        <w:rPr>
          <w:rFonts w:cs="Times New Roman"/>
          <w:szCs w:val="28"/>
        </w:rPr>
        <w:t xml:space="preserve">. </w:t>
      </w:r>
      <w:r w:rsidR="00202C76">
        <w:rPr>
          <w:rFonts w:cs="Times New Roman"/>
          <w:szCs w:val="28"/>
        </w:rPr>
        <w:t xml:space="preserve"> </w:t>
      </w:r>
      <w:r w:rsidR="00DD4E15" w:rsidRPr="005C029F">
        <w:rPr>
          <w:rFonts w:cs="Times New Roman"/>
          <w:szCs w:val="28"/>
        </w:rPr>
        <w:t>We finish by highlighting the implications of our results for agricultural management.</w:t>
      </w:r>
    </w:p>
    <w:p w14:paraId="213D002F" w14:textId="77777777" w:rsidR="005B0566" w:rsidRPr="005C029F" w:rsidRDefault="005B0566" w:rsidP="00145E4B">
      <w:pPr>
        <w:spacing w:after="0" w:line="480" w:lineRule="auto"/>
        <w:rPr>
          <w:rFonts w:cs="Times New Roman"/>
          <w:szCs w:val="28"/>
        </w:rPr>
      </w:pPr>
    </w:p>
    <w:p w14:paraId="3C3CC3A5" w14:textId="51F90A09" w:rsidR="008C4AB3" w:rsidRPr="005C029F" w:rsidRDefault="00FE6BE4" w:rsidP="000D3626">
      <w:pPr>
        <w:spacing w:after="0" w:line="480" w:lineRule="auto"/>
        <w:jc w:val="left"/>
        <w:rPr>
          <w:rFonts w:cs="Times New Roman"/>
          <w:i/>
          <w:szCs w:val="28"/>
        </w:rPr>
      </w:pPr>
      <w:r>
        <w:rPr>
          <w:rFonts w:cs="Times New Roman"/>
          <w:i/>
          <w:szCs w:val="28"/>
        </w:rPr>
        <w:t>4.1.</w:t>
      </w:r>
      <w:r w:rsidR="000D3626">
        <w:rPr>
          <w:rFonts w:cs="Times New Roman"/>
          <w:i/>
          <w:szCs w:val="28"/>
        </w:rPr>
        <w:t xml:space="preserve"> </w:t>
      </w:r>
      <w:r>
        <w:rPr>
          <w:rFonts w:cs="Times New Roman"/>
          <w:i/>
          <w:szCs w:val="28"/>
        </w:rPr>
        <w:t xml:space="preserve"> </w:t>
      </w:r>
      <w:r w:rsidR="00DD4E15" w:rsidRPr="005C029F">
        <w:rPr>
          <w:rFonts w:cs="Times New Roman"/>
          <w:i/>
          <w:szCs w:val="28"/>
        </w:rPr>
        <w:t xml:space="preserve">Generalist predators function as </w:t>
      </w:r>
      <w:r w:rsidR="00C65A36">
        <w:rPr>
          <w:rFonts w:cs="Times New Roman"/>
          <w:i/>
          <w:szCs w:val="28"/>
        </w:rPr>
        <w:t xml:space="preserve">pest </w:t>
      </w:r>
      <w:r w:rsidR="00DD4E15" w:rsidRPr="005C029F">
        <w:rPr>
          <w:rFonts w:cs="Times New Roman"/>
          <w:i/>
          <w:szCs w:val="28"/>
        </w:rPr>
        <w:t>specialists at late crop stages</w:t>
      </w:r>
    </w:p>
    <w:p w14:paraId="022A701B" w14:textId="2853E614" w:rsidR="005B0566" w:rsidRPr="008257B3" w:rsidRDefault="00292E6A" w:rsidP="00FE6BE4">
      <w:pPr>
        <w:spacing w:after="0" w:line="480" w:lineRule="auto"/>
        <w:ind w:firstLine="720"/>
        <w:jc w:val="left"/>
        <w:rPr>
          <w:rFonts w:cs="Times New Roman"/>
          <w:szCs w:val="28"/>
        </w:rPr>
      </w:pPr>
      <w:r>
        <w:rPr>
          <w:rFonts w:cs="Times New Roman"/>
          <w:szCs w:val="28"/>
        </w:rPr>
        <w:t>While b</w:t>
      </w:r>
      <w:r w:rsidR="004B1EEB" w:rsidRPr="005C029F">
        <w:rPr>
          <w:rFonts w:cs="Times New Roman"/>
          <w:szCs w:val="28"/>
        </w:rPr>
        <w:t xml:space="preserve">iocontrol, </w:t>
      </w:r>
      <w:commentRangeStart w:id="603"/>
      <w:r w:rsidR="004B1EEB" w:rsidRPr="005C029F">
        <w:rPr>
          <w:rFonts w:cs="Times New Roman"/>
          <w:szCs w:val="28"/>
        </w:rPr>
        <w:t>a farming practice with a long history,</w:t>
      </w:r>
      <w:commentRangeEnd w:id="603"/>
      <w:r w:rsidR="000273EA">
        <w:rPr>
          <w:rStyle w:val="CommentReference"/>
        </w:rPr>
        <w:commentReference w:id="603"/>
      </w:r>
      <w:r w:rsidR="004B1EEB" w:rsidRPr="005C029F">
        <w:rPr>
          <w:rFonts w:cs="Times New Roman"/>
          <w:szCs w:val="28"/>
        </w:rPr>
        <w:t xml:space="preserve"> offers a promising solution</w:t>
      </w:r>
      <w:r w:rsidR="004B1EEB">
        <w:rPr>
          <w:rFonts w:cs="Times New Roman"/>
          <w:szCs w:val="28"/>
        </w:rPr>
        <w:t xml:space="preserve"> </w:t>
      </w:r>
      <w:r w:rsidR="00993B31">
        <w:rPr>
          <w:rFonts w:cs="Times New Roman"/>
          <w:szCs w:val="28"/>
        </w:rPr>
        <w:t xml:space="preserve">for </w:t>
      </w:r>
      <w:r w:rsidR="004B1EEB">
        <w:rPr>
          <w:rFonts w:cs="Times New Roman"/>
          <w:szCs w:val="28"/>
        </w:rPr>
        <w:t>sustainable agriculture, the use of</w:t>
      </w:r>
      <w:r w:rsidR="008755BC">
        <w:rPr>
          <w:rFonts w:cs="Times New Roman"/>
          <w:szCs w:val="28"/>
        </w:rPr>
        <w:t xml:space="preserve"> </w:t>
      </w:r>
      <w:r w:rsidR="004B1EEB">
        <w:rPr>
          <w:rFonts w:cs="Times New Roman"/>
          <w:szCs w:val="28"/>
        </w:rPr>
        <w:t xml:space="preserve">GAPs as </w:t>
      </w:r>
      <w:r w:rsidR="004B1EEB" w:rsidRPr="00134641">
        <w:rPr>
          <w:rFonts w:cs="Times New Roman"/>
          <w:szCs w:val="28"/>
        </w:rPr>
        <w:t xml:space="preserve">biocontrol agents remains a concern because </w:t>
      </w:r>
      <w:r w:rsidR="008257B3" w:rsidRPr="00134641">
        <w:rPr>
          <w:rFonts w:cs="Times New Roman"/>
          <w:szCs w:val="28"/>
        </w:rPr>
        <w:t xml:space="preserve">GAPs may </w:t>
      </w:r>
      <w:r w:rsidR="00DD4E15" w:rsidRPr="00134641">
        <w:rPr>
          <w:rFonts w:cs="Times New Roman"/>
          <w:szCs w:val="28"/>
        </w:rPr>
        <w:t>switch diet</w:t>
      </w:r>
      <w:r w:rsidR="00993B31">
        <w:rPr>
          <w:rFonts w:cs="Times New Roman"/>
          <w:szCs w:val="28"/>
        </w:rPr>
        <w:t>s</w:t>
      </w:r>
      <w:r w:rsidR="00DD4E15" w:rsidRPr="00134641">
        <w:rPr>
          <w:rFonts w:cs="Times New Roman"/>
          <w:szCs w:val="28"/>
        </w:rPr>
        <w:t xml:space="preserve"> between pests and alternative prey</w:t>
      </w:r>
      <w:r w:rsidR="00A6557E" w:rsidRPr="00134641">
        <w:rPr>
          <w:rFonts w:cs="Times New Roman"/>
          <w:szCs w:val="28"/>
        </w:rPr>
        <w:t xml:space="preserve"> </w:t>
      </w:r>
      <w:r w:rsidR="00134641" w:rsidRPr="00134641">
        <w:rPr>
          <w:rFonts w:cs="Times New Roman"/>
          <w:szCs w:val="28"/>
        </w:rPr>
        <w:fldChar w:fldCharType="begin">
          <w:fldData xml:space="preserve">PEVuZE5vdGU+PENpdGU+PEF1dGhvcj5QcmFzYWQ8L0F1dGhvcj48WWVhcj4yMDA2PC9ZZWFyPjxS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PEVuZE5vdGU+PENpdGU+PEF1dGhvcj5QcmFzYWQ8L0F1dGhvcj48WWVhcj4yMDA2PC9ZZWFyPjxS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134641" w:rsidRPr="00134641">
        <w:rPr>
          <w:rFonts w:cs="Times New Roman"/>
          <w:szCs w:val="28"/>
        </w:rPr>
      </w:r>
      <w:r w:rsidR="00134641" w:rsidRPr="00134641">
        <w:rPr>
          <w:rFonts w:cs="Times New Roman"/>
          <w:szCs w:val="28"/>
        </w:rPr>
        <w:fldChar w:fldCharType="separate"/>
      </w:r>
      <w:r w:rsidR="002D78D0">
        <w:rPr>
          <w:rFonts w:cs="Times New Roman"/>
          <w:noProof/>
          <w:szCs w:val="28"/>
        </w:rPr>
        <w:t>(Albajes and Alomar, 1999; Prasad and Snyder, 2006; Roubinet</w:t>
      </w:r>
      <w:r w:rsidR="002D78D0" w:rsidRPr="002D78D0">
        <w:rPr>
          <w:rFonts w:cs="Times New Roman"/>
          <w:i/>
          <w:noProof/>
          <w:szCs w:val="28"/>
        </w:rPr>
        <w:t xml:space="preserve"> et al.</w:t>
      </w:r>
      <w:r w:rsidR="002D78D0">
        <w:rPr>
          <w:rFonts w:cs="Times New Roman"/>
          <w:noProof/>
          <w:szCs w:val="28"/>
        </w:rPr>
        <w:t>, 2018)</w:t>
      </w:r>
      <w:r w:rsidR="00134641" w:rsidRPr="00134641">
        <w:rPr>
          <w:rFonts w:cs="Times New Roman"/>
          <w:szCs w:val="28"/>
        </w:rPr>
        <w:fldChar w:fldCharType="end"/>
      </w:r>
      <w:r w:rsidR="008257B3" w:rsidRPr="00134641">
        <w:rPr>
          <w:rFonts w:cs="Times New Roman"/>
          <w:szCs w:val="28"/>
        </w:rPr>
        <w:t>.</w:t>
      </w:r>
      <w:r w:rsidRPr="00134641">
        <w:rPr>
          <w:rFonts w:cs="Times New Roman"/>
          <w:szCs w:val="28"/>
        </w:rPr>
        <w:t xml:space="preserve">  </w:t>
      </w:r>
      <w:r w:rsidRPr="006F1502">
        <w:rPr>
          <w:rFonts w:cs="Times New Roman"/>
          <w:szCs w:val="28"/>
        </w:rPr>
        <w:t>T</w:t>
      </w:r>
      <w:r w:rsidR="008755BC" w:rsidRPr="006F1502">
        <w:rPr>
          <w:rFonts w:cs="Times New Roman"/>
          <w:szCs w:val="28"/>
        </w:rPr>
        <w:t xml:space="preserve">his study </w:t>
      </w:r>
      <w:r w:rsidR="00343EA2" w:rsidRPr="006F1502">
        <w:rPr>
          <w:rFonts w:cs="Times New Roman"/>
          <w:szCs w:val="28"/>
        </w:rPr>
        <w:t>addressed</w:t>
      </w:r>
      <w:r w:rsidR="008755BC" w:rsidRPr="006F1502">
        <w:rPr>
          <w:rFonts w:cs="Times New Roman"/>
          <w:szCs w:val="28"/>
        </w:rPr>
        <w:t xml:space="preserve"> </w:t>
      </w:r>
      <w:r w:rsidRPr="006F1502">
        <w:rPr>
          <w:rFonts w:cs="Times New Roman"/>
          <w:szCs w:val="28"/>
        </w:rPr>
        <w:t>this concern</w:t>
      </w:r>
      <w:r w:rsidR="008755BC" w:rsidRPr="006F1502">
        <w:rPr>
          <w:rFonts w:cs="Times New Roman"/>
          <w:szCs w:val="28"/>
        </w:rPr>
        <w:t xml:space="preserve"> and</w:t>
      </w:r>
      <w:r w:rsidRPr="00134641">
        <w:rPr>
          <w:rFonts w:cs="Times New Roman"/>
          <w:szCs w:val="28"/>
        </w:rPr>
        <w:t xml:space="preserve"> </w:t>
      </w:r>
      <w:r w:rsidR="00DD4E15" w:rsidRPr="00134641">
        <w:rPr>
          <w:rFonts w:cs="Times New Roman"/>
          <w:szCs w:val="28"/>
        </w:rPr>
        <w:t xml:space="preserve">revealed </w:t>
      </w:r>
      <w:r w:rsidR="00993B31">
        <w:rPr>
          <w:rFonts w:cs="Times New Roman"/>
          <w:szCs w:val="28"/>
        </w:rPr>
        <w:t>a</w:t>
      </w:r>
      <w:r w:rsidR="008755BC" w:rsidRPr="00134641">
        <w:rPr>
          <w:rFonts w:cs="Times New Roman"/>
          <w:szCs w:val="28"/>
        </w:rPr>
        <w:t xml:space="preserve"> consistency in </w:t>
      </w:r>
      <w:r w:rsidR="00DD4E15" w:rsidRPr="00134641">
        <w:rPr>
          <w:rFonts w:cs="Times New Roman"/>
          <w:szCs w:val="28"/>
        </w:rPr>
        <w:t>high pest consumption</w:t>
      </w:r>
      <w:r w:rsidR="00993B31">
        <w:rPr>
          <w:rFonts w:cs="Times New Roman"/>
          <w:szCs w:val="28"/>
        </w:rPr>
        <w:t xml:space="preserve"> by GAPs</w:t>
      </w:r>
      <w:r w:rsidR="00DD4E15" w:rsidRPr="00134641">
        <w:rPr>
          <w:rFonts w:cs="Times New Roman"/>
          <w:szCs w:val="28"/>
        </w:rPr>
        <w:t xml:space="preserve"> at late crop stages over years.</w:t>
      </w:r>
      <w:r w:rsidR="003F0BE3" w:rsidRPr="00134641">
        <w:rPr>
          <w:rFonts w:cs="Times New Roman"/>
          <w:szCs w:val="28"/>
        </w:rPr>
        <w:t xml:space="preserve">  </w:t>
      </w:r>
      <w:r w:rsidR="00134641" w:rsidRPr="00134641">
        <w:rPr>
          <w:rFonts w:cs="Times New Roman"/>
          <w:szCs w:val="28"/>
        </w:rPr>
        <w:t xml:space="preserve">The results provide not only strong support for using GAPs in sustainable pest management, but also </w:t>
      </w:r>
      <w:r w:rsidR="003F0BE3" w:rsidRPr="00134641">
        <w:rPr>
          <w:rFonts w:cs="Times New Roman"/>
          <w:szCs w:val="28"/>
        </w:rPr>
        <w:t xml:space="preserve">a novel aspect in biocontrol—generalist predators may function as </w:t>
      </w:r>
      <w:r w:rsidR="0096592A">
        <w:rPr>
          <w:rFonts w:cs="Times New Roman"/>
          <w:szCs w:val="28"/>
        </w:rPr>
        <w:t xml:space="preserve">guild-level </w:t>
      </w:r>
      <w:r w:rsidR="003F0BE3" w:rsidRPr="00134641">
        <w:rPr>
          <w:rFonts w:cs="Times New Roman"/>
          <w:szCs w:val="28"/>
        </w:rPr>
        <w:t>specialist predators of pests during</w:t>
      </w:r>
      <w:r w:rsidR="009E340D">
        <w:rPr>
          <w:rFonts w:cs="Times New Roman"/>
          <w:szCs w:val="28"/>
        </w:rPr>
        <w:t xml:space="preserve"> the</w:t>
      </w:r>
      <w:r w:rsidR="003F0BE3" w:rsidRPr="00134641">
        <w:rPr>
          <w:rFonts w:cs="Times New Roman"/>
          <w:szCs w:val="28"/>
        </w:rPr>
        <w:t xml:space="preserve"> late crop season. </w:t>
      </w:r>
      <w:r w:rsidR="00134641" w:rsidRPr="00134641">
        <w:rPr>
          <w:rFonts w:cs="Times New Roman"/>
          <w:szCs w:val="28"/>
        </w:rPr>
        <w:t xml:space="preserve"> </w:t>
      </w:r>
      <w:r w:rsidR="00DD4E15" w:rsidRPr="00134641">
        <w:rPr>
          <w:rFonts w:cs="Times New Roman"/>
          <w:szCs w:val="28"/>
        </w:rPr>
        <w:t>Specifically, across the three study years, GAPs in both organic and conventional farms consumed an increasing</w:t>
      </w:r>
      <w:r w:rsidR="00DD4E15" w:rsidRPr="005C029F">
        <w:rPr>
          <w:rFonts w:cs="Times New Roman"/>
          <w:szCs w:val="28"/>
        </w:rPr>
        <w:t xml:space="preserve"> proportion of rice herbivores over the crop season, reaching </w:t>
      </w:r>
      <w:r w:rsidR="0096592A">
        <w:rPr>
          <w:rFonts w:cs="Times New Roman"/>
          <w:szCs w:val="28"/>
        </w:rPr>
        <w:t>80</w:t>
      </w:r>
      <w:r w:rsidR="00B63235" w:rsidRPr="005C029F">
        <w:rPr>
          <w:rFonts w:cs="Times New Roman"/>
          <w:szCs w:val="28"/>
        </w:rPr>
        <w:t>-9</w:t>
      </w:r>
      <w:r w:rsidR="0096592A">
        <w:rPr>
          <w:rFonts w:cs="Times New Roman"/>
          <w:szCs w:val="28"/>
        </w:rPr>
        <w:t>7</w:t>
      </w:r>
      <w:r w:rsidR="00DD4E15" w:rsidRPr="005C029F">
        <w:rPr>
          <w:rFonts w:cs="Times New Roman"/>
          <w:szCs w:val="28"/>
        </w:rPr>
        <w:t xml:space="preserve">% in predators’ diet at the ripening stage, whereas the proportions of alternative prey (detritivores and tourist herbivores) </w:t>
      </w:r>
      <w:del w:id="604" w:author="Gen-Chang Hsu" w:date="2024-08-25T22:09:00Z" w16du:dateUtc="2024-08-26T02:09:00Z">
        <w:r w:rsidR="00DD4E15" w:rsidRPr="005C029F" w:rsidDel="001676F7">
          <w:rPr>
            <w:rFonts w:cs="Times New Roman"/>
            <w:szCs w:val="28"/>
          </w:rPr>
          <w:delText xml:space="preserve">in their diet </w:delText>
        </w:r>
      </w:del>
      <w:r w:rsidR="00DD4E15" w:rsidRPr="005C029F">
        <w:rPr>
          <w:rFonts w:cs="Times New Roman"/>
          <w:szCs w:val="28"/>
        </w:rPr>
        <w:t xml:space="preserve">gradually decreased </w:t>
      </w:r>
      <w:r w:rsidR="0077668F" w:rsidRPr="005C029F">
        <w:rPr>
          <w:rFonts w:cs="Times New Roman"/>
          <w:szCs w:val="28"/>
        </w:rPr>
        <w:t>below</w:t>
      </w:r>
      <w:r w:rsidR="00DD4E15" w:rsidRPr="005C029F">
        <w:rPr>
          <w:rFonts w:cs="Times New Roman"/>
          <w:szCs w:val="28"/>
        </w:rPr>
        <w:t xml:space="preserve"> </w:t>
      </w:r>
      <w:r w:rsidR="0096592A">
        <w:rPr>
          <w:rFonts w:cs="Times New Roman"/>
          <w:szCs w:val="28"/>
        </w:rPr>
        <w:t>18</w:t>
      </w:r>
      <w:r w:rsidR="00DD4E15" w:rsidRPr="005C029F">
        <w:rPr>
          <w:rFonts w:cs="Times New Roman"/>
          <w:szCs w:val="28"/>
        </w:rPr>
        <w:t>% at the ripening stage (Fig. 1</w:t>
      </w:r>
      <w:r w:rsidR="007B09A7">
        <w:rPr>
          <w:rFonts w:cs="Times New Roman"/>
          <w:szCs w:val="28"/>
        </w:rPr>
        <w:t>;</w:t>
      </w:r>
      <w:r w:rsidR="00DD4E15" w:rsidRPr="005C029F">
        <w:rPr>
          <w:rFonts w:cs="Times New Roman"/>
          <w:szCs w:val="28"/>
        </w:rPr>
        <w:t xml:space="preserve"> Appendix </w:t>
      </w:r>
      <w:r w:rsidR="00FE0498">
        <w:rPr>
          <w:rFonts w:cs="Times New Roman"/>
          <w:szCs w:val="28"/>
        </w:rPr>
        <w:t>A</w:t>
      </w:r>
      <w:r w:rsidR="00DD4E15" w:rsidRPr="005C029F">
        <w:rPr>
          <w:rFonts w:cs="Times New Roman"/>
          <w:szCs w:val="28"/>
        </w:rPr>
        <w:t>: Table S2</w:t>
      </w:r>
      <w:r w:rsidR="007B09A7">
        <w:rPr>
          <w:rFonts w:cs="Times New Roman"/>
          <w:szCs w:val="28"/>
        </w:rPr>
        <w:t xml:space="preserve">, </w:t>
      </w:r>
      <w:r w:rsidR="007B09A7">
        <w:rPr>
          <w:rFonts w:cs="Times New Roman"/>
        </w:rPr>
        <w:t xml:space="preserve">Fig. </w:t>
      </w:r>
      <w:r w:rsidR="007B09A7" w:rsidRPr="005C029F">
        <w:rPr>
          <w:rFonts w:cs="Times New Roman"/>
        </w:rPr>
        <w:t>S2</w:t>
      </w:r>
      <w:r w:rsidR="00DD4E15" w:rsidRPr="005C029F">
        <w:rPr>
          <w:rFonts w:cs="Times New Roman"/>
          <w:szCs w:val="28"/>
        </w:rPr>
        <w:t xml:space="preserve">). </w:t>
      </w:r>
      <w:r w:rsidR="00423F30">
        <w:rPr>
          <w:rFonts w:cs="Times New Roman"/>
          <w:szCs w:val="28"/>
        </w:rPr>
        <w:t xml:space="preserve"> </w:t>
      </w:r>
      <w:ins w:id="605" w:author="Gen-Chang Hsu" w:date="2024-08-25T22:13:00Z" w16du:dateUtc="2024-08-26T02:13:00Z">
        <w:r w:rsidR="0049306E">
          <w:rPr>
            <w:rFonts w:cs="Times New Roman"/>
            <w:szCs w:val="28"/>
          </w:rPr>
          <w:t xml:space="preserve">These </w:t>
        </w:r>
      </w:ins>
      <w:ins w:id="606" w:author="Gen-Chang Hsu" w:date="2024-08-25T22:14:00Z" w16du:dateUtc="2024-08-26T02:14:00Z">
        <w:r w:rsidR="0049306E">
          <w:rPr>
            <w:rFonts w:cs="Times New Roman"/>
            <w:szCs w:val="28"/>
          </w:rPr>
          <w:t>changes</w:t>
        </w:r>
      </w:ins>
      <w:ins w:id="607" w:author="Gen-Chang Hsu" w:date="2024-08-25T22:13:00Z" w16du:dateUtc="2024-08-26T02:13:00Z">
        <w:r w:rsidR="0049306E">
          <w:rPr>
            <w:rFonts w:cs="Times New Roman"/>
            <w:szCs w:val="28"/>
          </w:rPr>
          <w:t xml:space="preserve"> in dietary proportions may result</w:t>
        </w:r>
      </w:ins>
      <w:ins w:id="608" w:author="Gen-Chang Hsu" w:date="2024-08-25T22:14:00Z" w16du:dateUtc="2024-08-26T02:14:00Z">
        <w:r w:rsidR="0049306E">
          <w:rPr>
            <w:rFonts w:cs="Times New Roman"/>
            <w:szCs w:val="28"/>
          </w:rPr>
          <w:t xml:space="preserve"> from variations in the relative prey abundance in the field over the growing season (Fig. SX). </w:t>
        </w:r>
      </w:ins>
      <w:ins w:id="609" w:author="Gen-Chang Hsu" w:date="2024-08-25T22:15:00Z" w16du:dateUtc="2024-08-26T02:15:00Z">
        <w:r w:rsidR="0049306E">
          <w:rPr>
            <w:rFonts w:cs="Times New Roman"/>
            <w:szCs w:val="28"/>
          </w:rPr>
          <w:t xml:space="preserve"> Moreover, </w:t>
        </w:r>
      </w:ins>
      <w:del w:id="610" w:author="Gen-Chang Hsu" w:date="2024-08-25T22:15:00Z" w16du:dateUtc="2024-08-26T02:15:00Z">
        <w:r w:rsidR="00DD4E15" w:rsidRPr="005C029F" w:rsidDel="0049306E">
          <w:rPr>
            <w:rFonts w:cs="Times New Roman"/>
            <w:szCs w:val="28"/>
          </w:rPr>
          <w:delText>T</w:delText>
        </w:r>
      </w:del>
      <w:ins w:id="611" w:author="Gen-Chang Hsu" w:date="2024-08-25T22:15:00Z" w16du:dateUtc="2024-08-26T02:15:00Z">
        <w:r w:rsidR="0049306E">
          <w:rPr>
            <w:rFonts w:cs="Times New Roman"/>
            <w:szCs w:val="28"/>
          </w:rPr>
          <w:t>t</w:t>
        </w:r>
      </w:ins>
      <w:r w:rsidR="00DD4E15" w:rsidRPr="005C029F">
        <w:rPr>
          <w:rFonts w:cs="Times New Roman"/>
          <w:szCs w:val="28"/>
        </w:rPr>
        <w:t xml:space="preserve">he increase in rice herbivore consumption over time suggests that the biocontrol potential of predators increases toward late crop stages and peaks </w:t>
      </w:r>
      <w:r w:rsidR="009E340D">
        <w:rPr>
          <w:rFonts w:cs="Times New Roman"/>
          <w:szCs w:val="28"/>
        </w:rPr>
        <w:t>at the critical stage of crop production</w:t>
      </w:r>
      <w:r w:rsidR="00DD4E15" w:rsidRPr="005C029F">
        <w:rPr>
          <w:rFonts w:cs="Times New Roman"/>
          <w:szCs w:val="28"/>
        </w:rPr>
        <w:t>.</w:t>
      </w:r>
      <w:del w:id="612" w:author="Gen-Chang Hsu" w:date="2024-08-25T22:15:00Z" w16du:dateUtc="2024-08-26T02:15:00Z">
        <w:r w:rsidR="00DD4E15" w:rsidRPr="005C029F" w:rsidDel="0049306E">
          <w:rPr>
            <w:rFonts w:cs="Times New Roman"/>
            <w:szCs w:val="28"/>
          </w:rPr>
          <w:delText xml:space="preserve"> </w:delText>
        </w:r>
        <w:r w:rsidR="00423F30" w:rsidDel="0049306E">
          <w:rPr>
            <w:rFonts w:cs="Times New Roman"/>
            <w:szCs w:val="28"/>
          </w:rPr>
          <w:delText xml:space="preserve"> </w:delText>
        </w:r>
        <w:r w:rsidR="00DD4E15" w:rsidRPr="005C029F" w:rsidDel="0049306E">
          <w:rPr>
            <w:rFonts w:cs="Times New Roman"/>
            <w:szCs w:val="28"/>
          </w:rPr>
          <w:delText xml:space="preserve">This could be because of a higher herbivore (pest) density at late crop stages, suggested </w:delText>
        </w:r>
        <w:r w:rsidR="00080077" w:rsidRPr="005C029F" w:rsidDel="0049306E">
          <w:rPr>
            <w:rFonts w:cs="Times New Roman"/>
            <w:szCs w:val="28"/>
          </w:rPr>
          <w:delText xml:space="preserve">by </w:delText>
        </w:r>
        <w:r w:rsidR="00DD4E15" w:rsidRPr="005C029F" w:rsidDel="0049306E">
          <w:rPr>
            <w:rFonts w:cs="Times New Roman"/>
            <w:szCs w:val="28"/>
          </w:rPr>
          <w:delText xml:space="preserve">a correlation between rice herbivore consumption and crop stage (see </w:delText>
        </w:r>
        <w:r w:rsidR="00DD4E15" w:rsidRPr="005C029F" w:rsidDel="0049306E">
          <w:rPr>
            <w:rFonts w:cs="Times New Roman"/>
            <w:i/>
            <w:iCs/>
            <w:szCs w:val="28"/>
          </w:rPr>
          <w:delText>F</w:delText>
        </w:r>
        <w:r w:rsidR="00DD4E15" w:rsidRPr="005C029F" w:rsidDel="0049306E">
          <w:rPr>
            <w:rFonts w:cs="Times New Roman"/>
            <w:i/>
            <w:szCs w:val="28"/>
          </w:rPr>
          <w:delText>actors associated with pest consumption by predators</w:delText>
        </w:r>
        <w:r w:rsidR="00DD4E15" w:rsidRPr="005C029F" w:rsidDel="0049306E">
          <w:rPr>
            <w:rFonts w:cs="Times New Roman"/>
            <w:szCs w:val="28"/>
          </w:rPr>
          <w:delText>).</w:delText>
        </w:r>
        <w:r w:rsidR="00B717E9" w:rsidDel="0049306E">
          <w:rPr>
            <w:rFonts w:cs="Times New Roman"/>
            <w:szCs w:val="28"/>
          </w:rPr>
          <w:delText xml:space="preserve"> </w:delText>
        </w:r>
      </w:del>
      <w:r w:rsidR="00DD4E15" w:rsidRPr="005C029F">
        <w:rPr>
          <w:rFonts w:cs="Times New Roman"/>
          <w:szCs w:val="28"/>
        </w:rPr>
        <w:t xml:space="preserve">  </w:t>
      </w:r>
    </w:p>
    <w:p w14:paraId="4DB028F2" w14:textId="4B55B9A4" w:rsidR="0074725C" w:rsidRPr="005C029F" w:rsidRDefault="00DD4E15" w:rsidP="0074725C">
      <w:pPr>
        <w:spacing w:after="0" w:line="480" w:lineRule="auto"/>
        <w:ind w:firstLine="720"/>
        <w:jc w:val="left"/>
        <w:rPr>
          <w:ins w:id="613" w:author="Gen-Chang Hsu" w:date="2024-08-26T22:40:00Z" w16du:dateUtc="2024-08-27T02:40:00Z"/>
          <w:rFonts w:cs="Times New Roman"/>
          <w:szCs w:val="28"/>
        </w:rPr>
      </w:pPr>
      <w:r w:rsidRPr="00F34CF7">
        <w:rPr>
          <w:rFonts w:cs="Times New Roman"/>
          <w:szCs w:val="28"/>
        </w:rPr>
        <w:t xml:space="preserve">While </w:t>
      </w:r>
      <w:r w:rsidR="00E627CA" w:rsidRPr="00F34CF7">
        <w:rPr>
          <w:rFonts w:cs="Times New Roman"/>
          <w:szCs w:val="28"/>
        </w:rPr>
        <w:t>GAPs</w:t>
      </w:r>
      <w:r w:rsidRPr="00F34CF7">
        <w:rPr>
          <w:rFonts w:cs="Times New Roman"/>
          <w:szCs w:val="28"/>
        </w:rPr>
        <w:t xml:space="preserve"> consumed a high proportion of pests at late crop stages, the two </w:t>
      </w:r>
      <w:r w:rsidR="00C57121">
        <w:rPr>
          <w:rFonts w:cs="Times New Roman"/>
          <w:szCs w:val="28"/>
        </w:rPr>
        <w:t xml:space="preserve">major </w:t>
      </w:r>
      <w:r w:rsidRPr="005C029F">
        <w:rPr>
          <w:rFonts w:cs="Times New Roman"/>
          <w:szCs w:val="28"/>
        </w:rPr>
        <w:t>predator groups in our study system, spiders and ladybeetles</w:t>
      </w:r>
      <w:del w:id="614" w:author="Gen-Chang Hsu" w:date="2024-08-25T22:16:00Z" w16du:dateUtc="2024-08-26T02:16:00Z">
        <w:r w:rsidRPr="005C029F" w:rsidDel="0031007A">
          <w:rPr>
            <w:rFonts w:cs="Times New Roman"/>
            <w:szCs w:val="28"/>
          </w:rPr>
          <w:delText xml:space="preserve"> (Table S1)</w:delText>
        </w:r>
      </w:del>
      <w:r w:rsidRPr="005C029F">
        <w:rPr>
          <w:rFonts w:cs="Times New Roman"/>
          <w:szCs w:val="28"/>
        </w:rPr>
        <w:t xml:space="preserve">, exhibited distinct dietary patterns </w:t>
      </w:r>
      <w:r w:rsidRPr="005C029F">
        <w:rPr>
          <w:rFonts w:cs="Times New Roman"/>
          <w:szCs w:val="28"/>
        </w:rPr>
        <w:lastRenderedPageBreak/>
        <w:t xml:space="preserve">over the crop season. </w:t>
      </w:r>
      <w:r w:rsidR="00F34CF7">
        <w:rPr>
          <w:rFonts w:cs="Times New Roman"/>
          <w:szCs w:val="28"/>
        </w:rPr>
        <w:t xml:space="preserve"> </w:t>
      </w:r>
      <w:del w:id="615" w:author="Gen-Chang Hsu" w:date="2024-08-25T22:16:00Z" w16du:dateUtc="2024-08-26T02:16:00Z">
        <w:r w:rsidR="00F34CF7" w:rsidDel="0031007A">
          <w:rPr>
            <w:rFonts w:cs="Times New Roman"/>
            <w:szCs w:val="28"/>
          </w:rPr>
          <w:delText xml:space="preserve"> </w:delText>
        </w:r>
      </w:del>
      <w:r w:rsidRPr="005C029F">
        <w:rPr>
          <w:rFonts w:cs="Times New Roman"/>
          <w:szCs w:val="28"/>
        </w:rPr>
        <w:t xml:space="preserve">Specifically, pest consumption by spiders increased substantially, but pest consumption by ladybeetles remained stable over the season (Fig. 2b vs. 2c). </w:t>
      </w:r>
      <w:r w:rsidR="00F34CF7">
        <w:rPr>
          <w:rFonts w:cs="Times New Roman"/>
          <w:szCs w:val="28"/>
        </w:rPr>
        <w:t xml:space="preserve"> </w:t>
      </w:r>
      <w:r w:rsidR="00601517">
        <w:rPr>
          <w:rFonts w:cs="Times New Roman"/>
          <w:szCs w:val="28"/>
        </w:rPr>
        <w:t xml:space="preserve">This </w:t>
      </w:r>
      <w:r w:rsidRPr="005C029F">
        <w:rPr>
          <w:rFonts w:cs="Times New Roman"/>
          <w:szCs w:val="28"/>
        </w:rPr>
        <w:t xml:space="preserve">may be </w:t>
      </w:r>
      <w:r w:rsidR="00601517">
        <w:rPr>
          <w:rFonts w:cs="Times New Roman"/>
          <w:szCs w:val="28"/>
        </w:rPr>
        <w:t xml:space="preserve">because </w:t>
      </w:r>
      <w:r w:rsidRPr="005C029F">
        <w:rPr>
          <w:rFonts w:cs="Times New Roman"/>
          <w:szCs w:val="28"/>
        </w:rPr>
        <w:t>differen</w:t>
      </w:r>
      <w:r w:rsidR="00F34CF7">
        <w:rPr>
          <w:rFonts w:cs="Times New Roman"/>
          <w:szCs w:val="28"/>
        </w:rPr>
        <w:t xml:space="preserve">t </w:t>
      </w:r>
      <w:r w:rsidRPr="005C029F">
        <w:rPr>
          <w:rFonts w:cs="Times New Roman"/>
          <w:szCs w:val="28"/>
        </w:rPr>
        <w:t xml:space="preserve">foraging modes—sit-and-wait (spiders) </w:t>
      </w:r>
      <w:r w:rsidR="00803AE2">
        <w:rPr>
          <w:rFonts w:cs="Times New Roman"/>
          <w:szCs w:val="28"/>
        </w:rPr>
        <w:t>or</w:t>
      </w:r>
      <w:r w:rsidRPr="005C029F">
        <w:rPr>
          <w:rFonts w:cs="Times New Roman"/>
          <w:szCs w:val="28"/>
        </w:rPr>
        <w:t xml:space="preserve"> actively hunting (ladybeetles)</w:t>
      </w:r>
      <w:r w:rsidR="00601517" w:rsidRPr="005C029F">
        <w:rPr>
          <w:rFonts w:cs="Times New Roman"/>
          <w:szCs w:val="28"/>
        </w:rPr>
        <w:t>—</w:t>
      </w:r>
      <w:r w:rsidR="00601517">
        <w:rPr>
          <w:rFonts w:cs="Times New Roman"/>
          <w:szCs w:val="28"/>
        </w:rPr>
        <w:t xml:space="preserve">can </w:t>
      </w:r>
      <w:r w:rsidR="00DB4799">
        <w:rPr>
          <w:rFonts w:cs="Times New Roman"/>
          <w:szCs w:val="28"/>
        </w:rPr>
        <w:t>lead to different</w:t>
      </w:r>
      <w:r w:rsidRPr="005C029F">
        <w:rPr>
          <w:rFonts w:cs="Times New Roman"/>
          <w:szCs w:val="28"/>
        </w:rPr>
        <w:t xml:space="preserve"> prey capture and thus diet composition </w:t>
      </w:r>
      <w:r w:rsidR="005723B1" w:rsidRPr="005C029F">
        <w:rPr>
          <w:rFonts w:cs="Times New Roman"/>
          <w:szCs w:val="28"/>
        </w:rPr>
        <w:fldChar w:fldCharType="begin"/>
      </w:r>
      <w:r w:rsidR="002D78D0">
        <w:rPr>
          <w:rFonts w:cs="Times New Roman"/>
          <w:szCs w:val="28"/>
        </w:rPr>
        <w:instrText xml:space="preserve"> ADDIN EN.CITE &lt;EndNote&gt;&lt;Cite&gt;&lt;Author&gt;Nyffeler&lt;/Author&gt;&lt;Year&gt;1999&lt;/Year&gt;&lt;RecNum&gt;97&lt;/RecNum&gt;&lt;DisplayText&gt;(Nyffeler, 1999; Klecka and Boukal, 2013)&lt;/DisplayText&gt;&lt;record&gt;&lt;rec-number&gt;97&lt;/rec-number&gt;&lt;foreign-keys&gt;&lt;key app="EN" db-id="2vstfap51s9ztmea0af5fa9f5v90srreddde" timestamp="1631030301"&gt;97&lt;/key&gt;&lt;/foreign-keys&gt;&lt;ref-type name="Journal Article"&gt;17&lt;/ref-type&gt;&lt;contributors&gt;&lt;authors&gt;&lt;author&gt;Nyffeler, Martin&lt;/author&gt;&lt;/authors&gt;&lt;/contributors&gt;&lt;titles&gt;&lt;title&gt;Prey selection of spiders in the field&lt;/title&gt;&lt;secondary-title&gt;Journal of Arachnology&lt;/secondary-title&gt;&lt;/titles&gt;&lt;periodical&gt;&lt;full-title&gt;Journal of Arachnology&lt;/full-title&gt;&lt;/periodical&gt;&lt;pages&gt;317-324&lt;/pages&gt;&lt;dates&gt;&lt;year&gt;1999&lt;/year&gt;&lt;/dates&gt;&lt;isbn&gt;0161-8202&lt;/isbn&gt;&lt;urls&gt;&lt;/urls&gt;&lt;/record&gt;&lt;/Cite&gt;&lt;Cite&gt;&lt;Author&gt;Klecka&lt;/Author&gt;&lt;Year&gt;2013&lt;/Year&gt;&lt;RecNum&gt;99&lt;/RecNum&gt;&lt;record&gt;&lt;rec-number&gt;99&lt;/rec-number&gt;&lt;foreign-keys&gt;&lt;key app="EN" db-id="2vstfap51s9ztmea0af5fa9f5v90srreddde" timestamp="1631066067"&gt;99&lt;/key&gt;&lt;/foreign-keys&gt;&lt;ref-type name="Journal Article"&gt;17&lt;/ref-type&gt;&lt;contributors&gt;&lt;authors&gt;&lt;author&gt;Klecka, Jan&lt;/author&gt;&lt;author&gt;Boukal, David S&lt;/author&gt;&lt;/authors&gt;&lt;/contributors&gt;&lt;titles&gt;&lt;title&gt;Foraging and vulnerability traits modify predator–prey body mass allometry: freshwater macroinvertebrates as a case study&lt;/title&gt;&lt;secondary-title&gt;Journal of Animal Ecology&lt;/secondary-title&gt;&lt;/titles&gt;&lt;periodical&gt;&lt;full-title&gt;Journal of Animal Ecology&lt;/full-title&gt;&lt;/periodical&gt;&lt;pages&gt;1031-1041&lt;/pages&gt;&lt;volume&gt;82&lt;/volume&gt;&lt;number&gt;5&lt;/number&gt;&lt;dates&gt;&lt;year&gt;2013&lt;/year&gt;&lt;/dates&gt;&lt;isbn&gt;0021-8790&lt;/isbn&gt;&lt;urls&gt;&lt;/urls&gt;&lt;/record&gt;&lt;/Cite&gt;&lt;/EndNote&gt;</w:instrText>
      </w:r>
      <w:r w:rsidR="005723B1" w:rsidRPr="005C029F">
        <w:rPr>
          <w:rFonts w:cs="Times New Roman"/>
          <w:szCs w:val="28"/>
        </w:rPr>
        <w:fldChar w:fldCharType="separate"/>
      </w:r>
      <w:r w:rsidR="002D78D0">
        <w:rPr>
          <w:rFonts w:cs="Times New Roman"/>
          <w:noProof/>
          <w:szCs w:val="28"/>
        </w:rPr>
        <w:t>(Nyffeler, 1999; Klecka and Boukal, 2013)</w:t>
      </w:r>
      <w:r w:rsidR="005723B1" w:rsidRPr="005C029F">
        <w:rPr>
          <w:rFonts w:cs="Times New Roman"/>
          <w:szCs w:val="28"/>
        </w:rPr>
        <w:fldChar w:fldCharType="end"/>
      </w:r>
      <w:r w:rsidRPr="005C029F">
        <w:rPr>
          <w:rFonts w:cs="Times New Roman"/>
          <w:szCs w:val="28"/>
        </w:rPr>
        <w:t xml:space="preserve">. </w:t>
      </w:r>
      <w:r w:rsidR="00F34CF7">
        <w:rPr>
          <w:rFonts w:cs="Times New Roman"/>
          <w:szCs w:val="28"/>
        </w:rPr>
        <w:t xml:space="preserve"> </w:t>
      </w:r>
      <w:r w:rsidRPr="005C029F">
        <w:rPr>
          <w:rFonts w:cs="Times New Roman"/>
          <w:szCs w:val="28"/>
        </w:rPr>
        <w:t xml:space="preserve">For example, </w:t>
      </w:r>
      <w:ins w:id="616" w:author="Gen-Chang Hsu" w:date="2024-08-25T22:17:00Z" w16du:dateUtc="2024-08-26T02:17:00Z">
        <w:r w:rsidR="0031007A">
          <w:rPr>
            <w:rFonts w:cs="Times New Roman"/>
            <w:szCs w:val="28"/>
          </w:rPr>
          <w:t>the dominant spider</w:t>
        </w:r>
      </w:ins>
      <w:ins w:id="617" w:author="Gen-Chang Hsu" w:date="2024-08-25T22:18:00Z" w16du:dateUtc="2024-08-26T02:18:00Z">
        <w:r w:rsidR="0031007A">
          <w:rPr>
            <w:rFonts w:cs="Times New Roman"/>
            <w:szCs w:val="28"/>
          </w:rPr>
          <w:t xml:space="preserve"> genus</w:t>
        </w:r>
      </w:ins>
      <w:ins w:id="618" w:author="Gen-Chang Hsu" w:date="2024-08-25T22:20:00Z" w16du:dateUtc="2024-08-26T02:20:00Z">
        <w:r w:rsidR="0031007A">
          <w:rPr>
            <w:rFonts w:cs="Times New Roman"/>
            <w:szCs w:val="28"/>
          </w:rPr>
          <w:t xml:space="preserve"> in our study,</w:t>
        </w:r>
      </w:ins>
      <w:ins w:id="619" w:author="Gen-Chang Hsu" w:date="2024-08-25T22:18:00Z" w16du:dateUtc="2024-08-26T02:18:00Z">
        <w:r w:rsidR="0031007A">
          <w:rPr>
            <w:rFonts w:cs="Times New Roman"/>
            <w:szCs w:val="28"/>
          </w:rPr>
          <w:t xml:space="preserve"> </w:t>
        </w:r>
        <w:proofErr w:type="spellStart"/>
        <w:r w:rsidR="0031007A" w:rsidRPr="00D731F3">
          <w:rPr>
            <w:rFonts w:cs="Times New Roman"/>
            <w:i/>
            <w:szCs w:val="28"/>
          </w:rPr>
          <w:t>Tetragnatha</w:t>
        </w:r>
        <w:proofErr w:type="spellEnd"/>
        <w:r w:rsidR="0031007A">
          <w:rPr>
            <w:rFonts w:cs="Times New Roman"/>
            <w:szCs w:val="28"/>
          </w:rPr>
          <w:t xml:space="preserve"> (</w:t>
        </w:r>
      </w:ins>
      <w:r w:rsidRPr="005C029F">
        <w:rPr>
          <w:rFonts w:cs="Times New Roman"/>
          <w:szCs w:val="28"/>
        </w:rPr>
        <w:t>long-jawed orb-weavers</w:t>
      </w:r>
      <w:ins w:id="620" w:author="Gen-Chang Hsu" w:date="2024-08-25T22:18:00Z" w16du:dateUtc="2024-08-26T02:18:00Z">
        <w:r w:rsidR="0031007A">
          <w:rPr>
            <w:rFonts w:cs="Times New Roman"/>
            <w:szCs w:val="28"/>
          </w:rPr>
          <w:t>)</w:t>
        </w:r>
      </w:ins>
      <w:ins w:id="621" w:author="Gen-Chang Hsu" w:date="2024-08-25T22:20:00Z" w16du:dateUtc="2024-08-26T02:20:00Z">
        <w:r w:rsidR="0031007A">
          <w:rPr>
            <w:rFonts w:cs="Times New Roman"/>
            <w:szCs w:val="28"/>
          </w:rPr>
          <w:t>, consists of</w:t>
        </w:r>
      </w:ins>
      <w:ins w:id="622" w:author="Gen-Chang Hsu" w:date="2024-08-25T22:18:00Z" w16du:dateUtc="2024-08-26T02:18:00Z">
        <w:r w:rsidR="0031007A">
          <w:rPr>
            <w:rFonts w:cs="Times New Roman"/>
            <w:szCs w:val="28"/>
          </w:rPr>
          <w:t xml:space="preserve"> </w:t>
        </w:r>
      </w:ins>
      <w:del w:id="623" w:author="Gen-Chang Hsu" w:date="2024-08-25T22:18:00Z" w16du:dateUtc="2024-08-26T02:18:00Z">
        <w:r w:rsidRPr="005C029F" w:rsidDel="0031007A">
          <w:rPr>
            <w:rFonts w:cs="Times New Roman"/>
            <w:szCs w:val="28"/>
          </w:rPr>
          <w:delText xml:space="preserve"> (</w:delText>
        </w:r>
        <w:r w:rsidR="00D731F3" w:rsidRPr="00D731F3" w:rsidDel="0031007A">
          <w:rPr>
            <w:rFonts w:cs="Times New Roman"/>
            <w:i/>
            <w:szCs w:val="28"/>
          </w:rPr>
          <w:delText>Tetragnatha</w:delText>
        </w:r>
        <w:r w:rsidRPr="005C029F" w:rsidDel="0031007A">
          <w:rPr>
            <w:rFonts w:cs="Times New Roman"/>
            <w:szCs w:val="28"/>
          </w:rPr>
          <w:delText>)</w:delText>
        </w:r>
      </w:del>
      <w:del w:id="624" w:author="Gen-Chang Hsu" w:date="2024-08-25T22:17:00Z" w16du:dateUtc="2024-08-26T02:17:00Z">
        <w:r w:rsidRPr="005C029F" w:rsidDel="0031007A">
          <w:rPr>
            <w:rFonts w:cs="Times New Roman"/>
            <w:szCs w:val="28"/>
          </w:rPr>
          <w:delText>, the most abundant</w:delText>
        </w:r>
        <w:r w:rsidR="00601517" w:rsidDel="0031007A">
          <w:rPr>
            <w:rFonts w:cs="Times New Roman"/>
            <w:szCs w:val="28"/>
          </w:rPr>
          <w:delText xml:space="preserve"> </w:delText>
        </w:r>
        <w:r w:rsidR="00D731F3" w:rsidDel="0031007A">
          <w:rPr>
            <w:rFonts w:cs="Times New Roman"/>
            <w:szCs w:val="28"/>
          </w:rPr>
          <w:delText xml:space="preserve">genus </w:delText>
        </w:r>
        <w:r w:rsidRPr="005C029F" w:rsidDel="0031007A">
          <w:rPr>
            <w:rFonts w:cs="Times New Roman"/>
            <w:szCs w:val="28"/>
          </w:rPr>
          <w:delText>in our spider samples</w:delText>
        </w:r>
      </w:del>
      <w:del w:id="625" w:author="Gen-Chang Hsu" w:date="2024-08-25T22:18:00Z" w16du:dateUtc="2024-08-26T02:18:00Z">
        <w:r w:rsidRPr="005C029F" w:rsidDel="0031007A">
          <w:rPr>
            <w:rFonts w:cs="Times New Roman"/>
            <w:szCs w:val="28"/>
          </w:rPr>
          <w:delText>, are</w:delText>
        </w:r>
      </w:del>
      <w:del w:id="626" w:author="Gen-Chang Hsu" w:date="2024-08-25T22:19:00Z" w16du:dateUtc="2024-08-26T02:19:00Z">
        <w:r w:rsidRPr="005C029F" w:rsidDel="0031007A">
          <w:rPr>
            <w:rFonts w:cs="Times New Roman"/>
            <w:szCs w:val="28"/>
          </w:rPr>
          <w:delText xml:space="preserve"> </w:delText>
        </w:r>
      </w:del>
      <w:r w:rsidRPr="005C029F">
        <w:rPr>
          <w:rFonts w:cs="Times New Roman"/>
          <w:szCs w:val="28"/>
        </w:rPr>
        <w:t>sit-and-wait predators</w:t>
      </w:r>
      <w:ins w:id="627" w:author="Gen-Chang Hsu" w:date="2024-08-25T22:18:00Z" w16du:dateUtc="2024-08-26T02:18:00Z">
        <w:r w:rsidR="0031007A">
          <w:rPr>
            <w:rFonts w:cs="Times New Roman"/>
            <w:szCs w:val="28"/>
          </w:rPr>
          <w:t xml:space="preserve">, </w:t>
        </w:r>
      </w:ins>
      <w:ins w:id="628" w:author="Gen-Chang Hsu" w:date="2024-08-25T22:19:00Z" w16du:dateUtc="2024-08-26T02:19:00Z">
        <w:r w:rsidR="0031007A">
          <w:rPr>
            <w:rFonts w:cs="Times New Roman"/>
            <w:szCs w:val="28"/>
          </w:rPr>
          <w:t>and their diet composition generally</w:t>
        </w:r>
      </w:ins>
      <w:del w:id="629" w:author="Gen-Chang Hsu" w:date="2024-08-25T22:18:00Z" w16du:dateUtc="2024-08-26T02:18:00Z">
        <w:r w:rsidRPr="005C029F" w:rsidDel="0031007A">
          <w:rPr>
            <w:rFonts w:cs="Times New Roman"/>
            <w:szCs w:val="28"/>
          </w:rPr>
          <w:delText xml:space="preserve">. </w:delText>
        </w:r>
        <w:r w:rsidR="00EC3769" w:rsidDel="0031007A">
          <w:rPr>
            <w:rFonts w:cs="Times New Roman"/>
            <w:szCs w:val="28"/>
          </w:rPr>
          <w:delText xml:space="preserve"> </w:delText>
        </w:r>
        <w:r w:rsidR="00803AE2" w:rsidDel="0031007A">
          <w:rPr>
            <w:rFonts w:cs="Times New Roman"/>
            <w:szCs w:val="28"/>
          </w:rPr>
          <w:delText>T</w:delText>
        </w:r>
      </w:del>
      <w:del w:id="630" w:author="Gen-Chang Hsu" w:date="2024-08-25T22:19:00Z" w16du:dateUtc="2024-08-26T02:19:00Z">
        <w:r w:rsidR="00803AE2" w:rsidDel="0031007A">
          <w:rPr>
            <w:rFonts w:cs="Times New Roman"/>
            <w:szCs w:val="28"/>
          </w:rPr>
          <w:delText>he</w:delText>
        </w:r>
        <w:r w:rsidR="00601517" w:rsidDel="0031007A">
          <w:rPr>
            <w:rFonts w:cs="Times New Roman"/>
            <w:szCs w:val="28"/>
          </w:rPr>
          <w:delText xml:space="preserve"> </w:delText>
        </w:r>
        <w:r w:rsidRPr="005C029F" w:rsidDel="0031007A">
          <w:rPr>
            <w:rFonts w:cs="Times New Roman"/>
            <w:szCs w:val="28"/>
          </w:rPr>
          <w:delText>diet composition</w:delText>
        </w:r>
        <w:r w:rsidR="00803AE2" w:rsidDel="0031007A">
          <w:rPr>
            <w:rFonts w:cs="Times New Roman"/>
            <w:szCs w:val="28"/>
          </w:rPr>
          <w:delText xml:space="preserve"> of these predators</w:delText>
        </w:r>
        <w:r w:rsidRPr="005C029F" w:rsidDel="0031007A">
          <w:rPr>
            <w:rFonts w:cs="Times New Roman"/>
            <w:szCs w:val="28"/>
          </w:rPr>
          <w:delText xml:space="preserve"> </w:delText>
        </w:r>
        <w:r w:rsidR="00E02A20" w:rsidDel="0031007A">
          <w:rPr>
            <w:rFonts w:cs="Times New Roman"/>
            <w:szCs w:val="28"/>
          </w:rPr>
          <w:delText>generally</w:delText>
        </w:r>
      </w:del>
      <w:r w:rsidR="00E02A20">
        <w:rPr>
          <w:rFonts w:cs="Times New Roman"/>
          <w:szCs w:val="28"/>
        </w:rPr>
        <w:t xml:space="preserve"> </w:t>
      </w:r>
      <w:r w:rsidR="008B4545">
        <w:rPr>
          <w:rFonts w:cs="Times New Roman"/>
          <w:szCs w:val="28"/>
        </w:rPr>
        <w:t xml:space="preserve">reflects </w:t>
      </w:r>
      <w:r w:rsidR="00601517">
        <w:rPr>
          <w:rFonts w:cs="Times New Roman"/>
          <w:szCs w:val="28"/>
        </w:rPr>
        <w:t xml:space="preserve">prey </w:t>
      </w:r>
      <w:r w:rsidR="008B4545">
        <w:rPr>
          <w:rFonts w:cs="Times New Roman"/>
          <w:szCs w:val="28"/>
        </w:rPr>
        <w:t>availability</w:t>
      </w:r>
      <w:r w:rsidRPr="005C029F">
        <w:rPr>
          <w:rFonts w:cs="Times New Roman"/>
          <w:szCs w:val="28"/>
        </w:rPr>
        <w:t xml:space="preserve"> </w:t>
      </w:r>
      <w:r w:rsidR="005723B1" w:rsidRPr="005C029F">
        <w:rPr>
          <w:rFonts w:cs="Times New Roman"/>
          <w:szCs w:val="28"/>
        </w:rPr>
        <w:fldChar w:fldCharType="begin"/>
      </w:r>
      <w:r w:rsidR="002D78D0">
        <w:rPr>
          <w:rFonts w:cs="Times New Roman"/>
          <w:szCs w:val="28"/>
        </w:rPr>
        <w:instrText xml:space="preserve"> ADDIN EN.CITE &lt;EndNote&gt;&lt;Cite&gt;&lt;Author&gt;Nyffeler&lt;/Author&gt;&lt;Year&gt;1999&lt;/Year&gt;&lt;RecNum&gt;97&lt;/RecNum&gt;&lt;DisplayText&gt;(Nyffeler, 1999)&lt;/DisplayText&gt;&lt;record&gt;&lt;rec-number&gt;97&lt;/rec-number&gt;&lt;foreign-keys&gt;&lt;key app="EN" db-id="2vstfap51s9ztmea0af5fa9f5v90srreddde" timestamp="1631030301"&gt;97&lt;/key&gt;&lt;/foreign-keys&gt;&lt;ref-type name="Journal Article"&gt;17&lt;/ref-type&gt;&lt;contributors&gt;&lt;authors&gt;&lt;author&gt;Nyffeler, Martin&lt;/author&gt;&lt;/authors&gt;&lt;/contributors&gt;&lt;titles&gt;&lt;title&gt;Prey selection of spiders in the field&lt;/title&gt;&lt;secondary-title&gt;Journal of Arachnology&lt;/secondary-title&gt;&lt;/titles&gt;&lt;periodical&gt;&lt;full-title&gt;Journal of Arachnology&lt;/full-title&gt;&lt;/periodical&gt;&lt;pages&gt;317-324&lt;/pages&gt;&lt;dates&gt;&lt;year&gt;1999&lt;/year&gt;&lt;/dates&gt;&lt;isbn&gt;0161-8202&lt;/isbn&gt;&lt;urls&gt;&lt;/urls&gt;&lt;/record&gt;&lt;/Cite&gt;&lt;/EndNote&gt;</w:instrText>
      </w:r>
      <w:r w:rsidR="005723B1" w:rsidRPr="005C029F">
        <w:rPr>
          <w:rFonts w:cs="Times New Roman"/>
          <w:szCs w:val="28"/>
        </w:rPr>
        <w:fldChar w:fldCharType="separate"/>
      </w:r>
      <w:r w:rsidR="002D78D0">
        <w:rPr>
          <w:rFonts w:cs="Times New Roman"/>
          <w:noProof/>
          <w:szCs w:val="28"/>
        </w:rPr>
        <w:t>(Nyffeler, 1999)</w:t>
      </w:r>
      <w:r w:rsidR="005723B1" w:rsidRPr="005C029F">
        <w:rPr>
          <w:rFonts w:cs="Times New Roman"/>
          <w:szCs w:val="28"/>
        </w:rPr>
        <w:fldChar w:fldCharType="end"/>
      </w:r>
      <w:r w:rsidRPr="005C029F">
        <w:rPr>
          <w:rFonts w:cs="Times New Roman"/>
          <w:szCs w:val="28"/>
        </w:rPr>
        <w:t xml:space="preserve">. </w:t>
      </w:r>
      <w:r w:rsidR="00616CEF">
        <w:rPr>
          <w:rFonts w:cs="Times New Roman"/>
          <w:szCs w:val="28"/>
        </w:rPr>
        <w:t xml:space="preserve"> </w:t>
      </w:r>
      <w:r w:rsidRPr="005C029F">
        <w:rPr>
          <w:rFonts w:cs="Times New Roman"/>
          <w:szCs w:val="28"/>
        </w:rPr>
        <w:t xml:space="preserve">In contrast, ladybeetles are actively hunting predators and may preferentially feed on rice herbivores, resulting in stable pest consumption over time. </w:t>
      </w:r>
      <w:r w:rsidR="00C944B3">
        <w:rPr>
          <w:rFonts w:cs="Times New Roman"/>
          <w:szCs w:val="28"/>
        </w:rPr>
        <w:t xml:space="preserve"> </w:t>
      </w:r>
      <w:commentRangeStart w:id="631"/>
      <w:r w:rsidR="00803AE2">
        <w:rPr>
          <w:rFonts w:cs="Times New Roman"/>
          <w:szCs w:val="28"/>
        </w:rPr>
        <w:t>Because</w:t>
      </w:r>
      <w:r w:rsidRPr="005C029F">
        <w:rPr>
          <w:rFonts w:cs="Times New Roman"/>
          <w:szCs w:val="28"/>
        </w:rPr>
        <w:t xml:space="preserve"> predator foraging modes </w:t>
      </w:r>
      <w:r w:rsidR="005C4BFC">
        <w:rPr>
          <w:rFonts w:cs="Times New Roman"/>
          <w:szCs w:val="28"/>
        </w:rPr>
        <w:t xml:space="preserve">shape </w:t>
      </w:r>
      <w:r w:rsidRPr="005C029F">
        <w:rPr>
          <w:rFonts w:cs="Times New Roman"/>
          <w:szCs w:val="28"/>
        </w:rPr>
        <w:t xml:space="preserve">predator-prey-plant interactions </w:t>
      </w:r>
      <w:r w:rsidR="005723B1" w:rsidRPr="005C029F">
        <w:rPr>
          <w:rFonts w:cs="Times New Roman"/>
          <w:szCs w:val="28"/>
        </w:rPr>
        <w:fldChar w:fldCharType="begin"/>
      </w:r>
      <w:r w:rsidR="002D78D0">
        <w:rPr>
          <w:rFonts w:cs="Times New Roman"/>
          <w:szCs w:val="28"/>
        </w:rPr>
        <w:instrText xml:space="preserve"> ADDIN EN.CITE &lt;EndNote&gt;&lt;Cite&gt;&lt;Author&gt;Schmitz&lt;/Author&gt;&lt;Year&gt;2008&lt;/Year&gt;&lt;RecNum&gt;101&lt;/RecNum&gt;&lt;DisplayText&gt;(Schmitz, 2008)&lt;/DisplayText&gt;&lt;record&gt;&lt;rec-number&gt;101&lt;/rec-number&gt;&lt;foreign-keys&gt;&lt;key app="EN" db-id="2vstfap51s9ztmea0af5fa9f5v90srreddde" timestamp="1631067632"&gt;101&lt;/key&gt;&lt;/foreign-keys&gt;&lt;ref-type name="Journal Article"&gt;17&lt;/ref-type&gt;&lt;contributors&gt;&lt;authors&gt;&lt;author&gt;Schmitz, Oswald J&lt;/author&gt;&lt;/authors&gt;&lt;/contributors&gt;&lt;titles&gt;&lt;title&gt;Effects of predator hunting mode on grassland ecosystem function&lt;/title&gt;&lt;secondary-title&gt;Science&lt;/secondary-title&gt;&lt;/titles&gt;&lt;periodical&gt;&lt;full-title&gt;Science&lt;/full-title&gt;&lt;/periodical&gt;&lt;pages&gt;952-954&lt;/pages&gt;&lt;volume&gt;319&lt;/volume&gt;&lt;number&gt;5865&lt;/number&gt;&lt;dates&gt;&lt;year&gt;2008&lt;/year&gt;&lt;/dates&gt;&lt;isbn&gt;0036-8075&lt;/isbn&gt;&lt;urls&gt;&lt;/urls&gt;&lt;/record&gt;&lt;/Cite&gt;&lt;/EndNote&gt;</w:instrText>
      </w:r>
      <w:r w:rsidR="005723B1" w:rsidRPr="005C029F">
        <w:rPr>
          <w:rFonts w:cs="Times New Roman"/>
          <w:szCs w:val="28"/>
        </w:rPr>
        <w:fldChar w:fldCharType="separate"/>
      </w:r>
      <w:r w:rsidR="002D78D0">
        <w:rPr>
          <w:rFonts w:cs="Times New Roman"/>
          <w:noProof/>
          <w:szCs w:val="28"/>
        </w:rPr>
        <w:t>(Schmitz, 2008)</w:t>
      </w:r>
      <w:r w:rsidR="005723B1" w:rsidRPr="005C029F">
        <w:rPr>
          <w:rFonts w:cs="Times New Roman"/>
          <w:szCs w:val="28"/>
        </w:rPr>
        <w:fldChar w:fldCharType="end"/>
      </w:r>
      <w:del w:id="632" w:author="Gen-Chang Hsu" w:date="2024-08-25T22:23:00Z" w16du:dateUtc="2024-08-26T02:23:00Z">
        <w:r w:rsidRPr="005C029F" w:rsidDel="00820C0A">
          <w:rPr>
            <w:rFonts w:cs="Times New Roman"/>
            <w:szCs w:val="28"/>
          </w:rPr>
          <w:delText xml:space="preserve">, </w:delText>
        </w:r>
      </w:del>
      <w:ins w:id="633" w:author="Gen-Chang Hsu" w:date="2024-08-25T22:23:00Z" w16du:dateUtc="2024-08-26T02:23:00Z">
        <w:r w:rsidR="00820C0A">
          <w:rPr>
            <w:rFonts w:cs="Times New Roman"/>
            <w:szCs w:val="28"/>
          </w:rPr>
          <w:t xml:space="preserve">, </w:t>
        </w:r>
      </w:ins>
      <w:ins w:id="634" w:author="Gen-Chang Hsu" w:date="2024-08-26T22:38:00Z" w16du:dateUtc="2024-08-27T02:38:00Z">
        <w:r w:rsidR="0074725C">
          <w:rPr>
            <w:rFonts w:cs="Times New Roman"/>
            <w:szCs w:val="28"/>
          </w:rPr>
          <w:t>fu</w:t>
        </w:r>
      </w:ins>
      <w:ins w:id="635" w:author="Gen-Chang Hsu" w:date="2024-08-26T22:39:00Z" w16du:dateUtc="2024-08-27T02:39:00Z">
        <w:r w:rsidR="0074725C">
          <w:rPr>
            <w:rFonts w:cs="Times New Roman"/>
            <w:szCs w:val="28"/>
          </w:rPr>
          <w:t>ture</w:t>
        </w:r>
      </w:ins>
      <w:ins w:id="636" w:author="Gen-Chang Hsu" w:date="2024-08-26T22:38:00Z" w16du:dateUtc="2024-08-27T02:38:00Z">
        <w:r w:rsidR="0074725C">
          <w:rPr>
            <w:rFonts w:cs="Times New Roman"/>
            <w:szCs w:val="28"/>
          </w:rPr>
          <w:t xml:space="preserve"> research </w:t>
        </w:r>
      </w:ins>
      <w:ins w:id="637" w:author="Gen-Chang Hsu" w:date="2024-08-26T22:41:00Z" w16du:dateUtc="2024-08-27T02:41:00Z">
        <w:r w:rsidR="00180AD7">
          <w:rPr>
            <w:rFonts w:cs="Times New Roman"/>
            <w:szCs w:val="28"/>
          </w:rPr>
          <w:t xml:space="preserve">focusing </w:t>
        </w:r>
      </w:ins>
      <w:ins w:id="638" w:author="Gen-Chang Hsu" w:date="2024-08-26T22:38:00Z" w16du:dateUtc="2024-08-27T02:38:00Z">
        <w:r w:rsidR="0074725C">
          <w:rPr>
            <w:rFonts w:cs="Times New Roman"/>
            <w:szCs w:val="28"/>
          </w:rPr>
          <w:t>on</w:t>
        </w:r>
      </w:ins>
      <w:ins w:id="639" w:author="Gen-Chang Hsu" w:date="2024-08-26T22:39:00Z" w16du:dateUtc="2024-08-27T02:39:00Z">
        <w:r w:rsidR="0074725C">
          <w:rPr>
            <w:rFonts w:cs="Times New Roman"/>
            <w:szCs w:val="28"/>
          </w:rPr>
          <w:t xml:space="preserve"> </w:t>
        </w:r>
        <w:r w:rsidR="0074725C" w:rsidRPr="005C029F">
          <w:rPr>
            <w:rFonts w:cs="Times New Roman"/>
            <w:szCs w:val="28"/>
          </w:rPr>
          <w:t>different assemblages of sit-and-wait vs. actively hunting predators</w:t>
        </w:r>
      </w:ins>
      <w:ins w:id="640" w:author="Gen-Chang Hsu" w:date="2024-08-26T22:43:00Z" w16du:dateUtc="2024-08-27T02:43:00Z">
        <w:r w:rsidR="00180AD7">
          <w:rPr>
            <w:rFonts w:cs="Times New Roman"/>
            <w:szCs w:val="28"/>
          </w:rPr>
          <w:t xml:space="preserve"> (e.g., web-building vs. hunting spiders)</w:t>
        </w:r>
      </w:ins>
      <w:ins w:id="641" w:author="Gen-Chang Hsu" w:date="2024-08-26T22:39:00Z" w16du:dateUtc="2024-08-27T02:39:00Z">
        <w:r w:rsidR="0074725C">
          <w:rPr>
            <w:rFonts w:cs="Times New Roman"/>
            <w:szCs w:val="28"/>
          </w:rPr>
          <w:t xml:space="preserve"> </w:t>
        </w:r>
        <w:r w:rsidR="0074725C" w:rsidRPr="005C029F">
          <w:rPr>
            <w:rFonts w:cs="Times New Roman"/>
            <w:szCs w:val="28"/>
          </w:rPr>
          <w:t>in</w:t>
        </w:r>
        <w:r w:rsidR="0074725C">
          <w:rPr>
            <w:rFonts w:cs="Times New Roman"/>
            <w:szCs w:val="28"/>
          </w:rPr>
          <w:t xml:space="preserve"> </w:t>
        </w:r>
        <w:r w:rsidR="0074725C" w:rsidRPr="005C029F">
          <w:rPr>
            <w:rFonts w:cs="Times New Roman"/>
            <w:szCs w:val="28"/>
          </w:rPr>
          <w:t>field</w:t>
        </w:r>
        <w:r w:rsidR="0074725C">
          <w:rPr>
            <w:rFonts w:cs="Times New Roman"/>
            <w:szCs w:val="28"/>
          </w:rPr>
          <w:t xml:space="preserve"> conditions will help better understand</w:t>
        </w:r>
      </w:ins>
      <w:ins w:id="642" w:author="Gen-Chang Hsu" w:date="2024-08-26T22:40:00Z" w16du:dateUtc="2024-08-27T02:40:00Z">
        <w:r w:rsidR="0074725C" w:rsidRPr="008415EC">
          <w:rPr>
            <w:rFonts w:cs="Arial"/>
            <w:bCs/>
            <w:szCs w:val="24"/>
          </w:rPr>
          <w:t xml:space="preserve"> within-</w:t>
        </w:r>
        <w:r w:rsidR="0074725C">
          <w:rPr>
            <w:rFonts w:cs="Arial"/>
            <w:bCs/>
            <w:szCs w:val="24"/>
          </w:rPr>
          <w:t>predator-</w:t>
        </w:r>
        <w:r w:rsidR="0074725C" w:rsidRPr="008415EC">
          <w:rPr>
            <w:rFonts w:cs="Arial"/>
            <w:bCs/>
            <w:szCs w:val="24"/>
          </w:rPr>
          <w:t>guild variation in pest consumption</w:t>
        </w:r>
        <w:r w:rsidR="0074725C">
          <w:rPr>
            <w:rFonts w:cs="Arial"/>
            <w:bCs/>
            <w:szCs w:val="24"/>
          </w:rPr>
          <w:t xml:space="preserve"> and</w:t>
        </w:r>
      </w:ins>
      <w:ins w:id="643" w:author="Gen-Chang Hsu" w:date="2024-08-26T22:41:00Z" w16du:dateUtc="2024-08-27T02:41:00Z">
        <w:r w:rsidR="0074725C">
          <w:rPr>
            <w:rFonts w:cs="Arial"/>
            <w:bCs/>
            <w:szCs w:val="24"/>
          </w:rPr>
          <w:t xml:space="preserve"> biocontrol effic</w:t>
        </w:r>
      </w:ins>
      <w:ins w:id="644" w:author="Gen-Chang Hsu" w:date="2024-08-26T22:45:00Z" w16du:dateUtc="2024-08-27T02:45:00Z">
        <w:r w:rsidR="00180AD7">
          <w:rPr>
            <w:rFonts w:cs="Arial"/>
            <w:bCs/>
            <w:szCs w:val="24"/>
          </w:rPr>
          <w:t>acy</w:t>
        </w:r>
      </w:ins>
      <w:ins w:id="645" w:author="Gen-Chang Hsu" w:date="2024-08-26T22:41:00Z" w16du:dateUtc="2024-08-27T02:41:00Z">
        <w:r w:rsidR="0074725C">
          <w:rPr>
            <w:rFonts w:cs="Arial"/>
            <w:bCs/>
            <w:szCs w:val="24"/>
          </w:rPr>
          <w:t xml:space="preserve"> </w:t>
        </w:r>
        <w:r w:rsidR="0074725C" w:rsidRPr="005C029F">
          <w:rPr>
            <w:rFonts w:cs="Times New Roman"/>
            <w:szCs w:val="28"/>
          </w:rPr>
          <w:t>over crop season</w:t>
        </w:r>
        <w:r w:rsidR="0074725C">
          <w:rPr>
            <w:rFonts w:cs="Arial"/>
            <w:bCs/>
            <w:szCs w:val="24"/>
          </w:rPr>
          <w:t>.</w:t>
        </w:r>
      </w:ins>
      <w:commentRangeEnd w:id="631"/>
      <w:ins w:id="646" w:author="Gen-Chang Hsu" w:date="2024-08-26T22:46:00Z" w16du:dateUtc="2024-08-27T02:46:00Z">
        <w:r w:rsidR="00707918">
          <w:rPr>
            <w:rStyle w:val="CommentReference"/>
          </w:rPr>
          <w:commentReference w:id="631"/>
        </w:r>
      </w:ins>
    </w:p>
    <w:p w14:paraId="1F5F92A2" w14:textId="3385C12E" w:rsidR="00F17D8E" w:rsidRPr="005C029F" w:rsidDel="0074725C" w:rsidRDefault="00DD4E15" w:rsidP="00145E4B">
      <w:pPr>
        <w:spacing w:after="0" w:line="480" w:lineRule="auto"/>
        <w:ind w:firstLine="720"/>
        <w:jc w:val="left"/>
        <w:rPr>
          <w:del w:id="647" w:author="Gen-Chang Hsu" w:date="2024-08-26T22:41:00Z" w16du:dateUtc="2024-08-27T02:41:00Z"/>
          <w:rFonts w:cs="Times New Roman"/>
          <w:szCs w:val="28"/>
        </w:rPr>
      </w:pPr>
      <w:del w:id="648" w:author="Gen-Chang Hsu" w:date="2024-08-26T22:41:00Z" w16du:dateUtc="2024-08-27T02:41:00Z">
        <w:r w:rsidRPr="005C029F" w:rsidDel="0074725C">
          <w:rPr>
            <w:rFonts w:cs="Times New Roman"/>
            <w:szCs w:val="28"/>
          </w:rPr>
          <w:delText xml:space="preserve">we </w:delText>
        </w:r>
        <w:r w:rsidR="00970C06" w:rsidDel="0074725C">
          <w:rPr>
            <w:rFonts w:cs="Times New Roman"/>
            <w:szCs w:val="28"/>
          </w:rPr>
          <w:delText>encourage</w:delText>
        </w:r>
        <w:r w:rsidRPr="005C029F" w:rsidDel="0074725C">
          <w:rPr>
            <w:rFonts w:cs="Times New Roman"/>
            <w:szCs w:val="28"/>
          </w:rPr>
          <w:delText xml:space="preserve"> future studies</w:delText>
        </w:r>
        <w:r w:rsidR="005C4BFC" w:rsidDel="0074725C">
          <w:rPr>
            <w:rFonts w:cs="Times New Roman"/>
            <w:szCs w:val="28"/>
          </w:rPr>
          <w:delText xml:space="preserve"> to</w:delText>
        </w:r>
        <w:r w:rsidRPr="005C029F" w:rsidDel="0074725C">
          <w:rPr>
            <w:rFonts w:cs="Times New Roman"/>
            <w:szCs w:val="28"/>
          </w:rPr>
          <w:delText xml:space="preserve"> </w:delText>
        </w:r>
      </w:del>
      <w:del w:id="649" w:author="Gen-Chang Hsu" w:date="2024-08-26T20:40:00Z" w16du:dateUtc="2024-08-27T00:40:00Z">
        <w:r w:rsidRPr="005C029F" w:rsidDel="00CD4DB7">
          <w:rPr>
            <w:rFonts w:cs="Times New Roman"/>
            <w:szCs w:val="28"/>
          </w:rPr>
          <w:delText xml:space="preserve">examine </w:delText>
        </w:r>
      </w:del>
      <w:del w:id="650" w:author="Gen-Chang Hsu" w:date="2024-08-26T22:41:00Z" w16du:dateUtc="2024-08-27T02:41:00Z">
        <w:r w:rsidRPr="005C029F" w:rsidDel="0074725C">
          <w:rPr>
            <w:rFonts w:cs="Times New Roman"/>
            <w:szCs w:val="28"/>
          </w:rPr>
          <w:delText xml:space="preserve">different assemblages of sit-and-wait vs. actively hunting </w:delText>
        </w:r>
      </w:del>
      <w:del w:id="651" w:author="Gen-Chang Hsu" w:date="2024-08-25T22:22:00Z" w16du:dateUtc="2024-08-26T02:22:00Z">
        <w:r w:rsidRPr="005C029F" w:rsidDel="00BB4BE6">
          <w:rPr>
            <w:rFonts w:cs="Times New Roman"/>
            <w:szCs w:val="28"/>
          </w:rPr>
          <w:delText xml:space="preserve"> </w:delText>
        </w:r>
      </w:del>
      <w:del w:id="652" w:author="Gen-Chang Hsu" w:date="2024-08-26T22:41:00Z" w16du:dateUtc="2024-08-27T02:41:00Z">
        <w:r w:rsidRPr="005C029F" w:rsidDel="0074725C">
          <w:rPr>
            <w:rFonts w:cs="Times New Roman"/>
            <w:szCs w:val="28"/>
          </w:rPr>
          <w:delText>predators</w:delText>
        </w:r>
      </w:del>
      <w:del w:id="653" w:author="Gen-Chang Hsu" w:date="2024-08-26T20:40:00Z" w16du:dateUtc="2024-08-27T00:40:00Z">
        <w:r w:rsidRPr="005C029F" w:rsidDel="003D56E9">
          <w:rPr>
            <w:rFonts w:cs="Times New Roman"/>
            <w:szCs w:val="28"/>
          </w:rPr>
          <w:delText xml:space="preserve"> </w:delText>
        </w:r>
      </w:del>
      <w:del w:id="654" w:author="Gen-Chang Hsu" w:date="2024-08-26T22:41:00Z" w16du:dateUtc="2024-08-27T02:41:00Z">
        <w:r w:rsidRPr="005C029F" w:rsidDel="0074725C">
          <w:rPr>
            <w:rFonts w:cs="Times New Roman"/>
            <w:szCs w:val="28"/>
          </w:rPr>
          <w:delText>in</w:delText>
        </w:r>
        <w:r w:rsidR="005C4BFC" w:rsidDel="0074725C">
          <w:rPr>
            <w:rFonts w:cs="Times New Roman"/>
            <w:szCs w:val="28"/>
          </w:rPr>
          <w:delText xml:space="preserve"> </w:delText>
        </w:r>
        <w:r w:rsidRPr="005C029F" w:rsidDel="0074725C">
          <w:rPr>
            <w:rFonts w:cs="Times New Roman"/>
            <w:szCs w:val="28"/>
          </w:rPr>
          <w:delText>field</w:delText>
        </w:r>
        <w:r w:rsidR="005C4BFC" w:rsidDel="0074725C">
          <w:rPr>
            <w:rFonts w:cs="Times New Roman"/>
            <w:szCs w:val="28"/>
          </w:rPr>
          <w:delText xml:space="preserve"> conditions</w:delText>
        </w:r>
        <w:r w:rsidRPr="005C029F" w:rsidDel="0074725C">
          <w:rPr>
            <w:rFonts w:cs="Times New Roman"/>
            <w:szCs w:val="28"/>
          </w:rPr>
          <w:delText xml:space="preserve"> to reveal the most efficient </w:delText>
        </w:r>
        <w:r w:rsidR="005C4BFC" w:rsidDel="0074725C">
          <w:rPr>
            <w:rFonts w:cs="Times New Roman"/>
            <w:szCs w:val="28"/>
          </w:rPr>
          <w:delText>bio</w:delText>
        </w:r>
        <w:r w:rsidRPr="005C029F" w:rsidDel="0074725C">
          <w:rPr>
            <w:rFonts w:cs="Times New Roman"/>
            <w:szCs w:val="28"/>
          </w:rPr>
          <w:delText xml:space="preserve">control practice over the </w:delText>
        </w:r>
        <w:r w:rsidR="00BE5224" w:rsidDel="0074725C">
          <w:rPr>
            <w:rFonts w:cs="Times New Roman"/>
            <w:szCs w:val="28"/>
          </w:rPr>
          <w:delText>entire</w:delText>
        </w:r>
        <w:r w:rsidRPr="005C029F" w:rsidDel="0074725C">
          <w:rPr>
            <w:rFonts w:cs="Times New Roman"/>
            <w:szCs w:val="28"/>
          </w:rPr>
          <w:delText xml:space="preserve"> crop season.</w:delText>
        </w:r>
      </w:del>
      <w:del w:id="655" w:author="Gen-Chang Hsu" w:date="2024-08-25T22:22:00Z" w16du:dateUtc="2024-08-26T02:22:00Z">
        <w:r w:rsidRPr="005C029F" w:rsidDel="00BB4BE6">
          <w:rPr>
            <w:rFonts w:cs="Times New Roman"/>
            <w:szCs w:val="28"/>
          </w:rPr>
          <w:delText xml:space="preserve">  </w:delText>
        </w:r>
      </w:del>
    </w:p>
    <w:p w14:paraId="02B76A26" w14:textId="77777777" w:rsidR="005B0566" w:rsidRPr="005C029F" w:rsidRDefault="005B0566" w:rsidP="00145E4B">
      <w:pPr>
        <w:spacing w:after="0" w:line="480" w:lineRule="auto"/>
        <w:rPr>
          <w:rFonts w:cs="Times New Roman"/>
          <w:b/>
          <w:color w:val="0070C0"/>
          <w:szCs w:val="28"/>
        </w:rPr>
      </w:pPr>
    </w:p>
    <w:p w14:paraId="516FE6E8" w14:textId="0CA6F2AA" w:rsidR="00F7512A" w:rsidRPr="005C029F" w:rsidRDefault="00FE6BE4" w:rsidP="000D3626">
      <w:pPr>
        <w:spacing w:after="0" w:line="480" w:lineRule="auto"/>
        <w:jc w:val="left"/>
        <w:rPr>
          <w:rFonts w:cs="Times New Roman"/>
          <w:i/>
          <w:szCs w:val="28"/>
        </w:rPr>
      </w:pPr>
      <w:r>
        <w:rPr>
          <w:rFonts w:cs="Times New Roman"/>
          <w:i/>
          <w:szCs w:val="28"/>
        </w:rPr>
        <w:t>4.2</w:t>
      </w:r>
      <w:r w:rsidR="00BC6D1E">
        <w:rPr>
          <w:rFonts w:cs="Times New Roman"/>
          <w:i/>
          <w:szCs w:val="28"/>
        </w:rPr>
        <w:t>.</w:t>
      </w:r>
      <w:r w:rsidR="000D3626">
        <w:rPr>
          <w:rFonts w:cs="Times New Roman"/>
          <w:i/>
          <w:szCs w:val="28"/>
        </w:rPr>
        <w:t xml:space="preserve"> </w:t>
      </w:r>
      <w:r>
        <w:rPr>
          <w:rFonts w:cs="Times New Roman"/>
          <w:i/>
          <w:szCs w:val="28"/>
        </w:rPr>
        <w:t xml:space="preserve"> </w:t>
      </w:r>
      <w:r w:rsidR="00DD4E15" w:rsidRPr="008465A0">
        <w:rPr>
          <w:rFonts w:cs="Times New Roman"/>
          <w:i/>
          <w:szCs w:val="28"/>
        </w:rPr>
        <w:t>Generalists exhibit consistent pest consumption patterns over year</w:t>
      </w:r>
      <w:r w:rsidR="00DD4E15" w:rsidRPr="005C029F">
        <w:rPr>
          <w:rFonts w:cs="Times New Roman"/>
          <w:i/>
          <w:szCs w:val="28"/>
        </w:rPr>
        <w:t>s</w:t>
      </w:r>
    </w:p>
    <w:p w14:paraId="4CFA277A" w14:textId="1D7633D4" w:rsidR="005B0566" w:rsidRPr="005C029F" w:rsidRDefault="00DD4E15" w:rsidP="00FE6BE4">
      <w:pPr>
        <w:spacing w:after="0" w:line="480" w:lineRule="auto"/>
        <w:ind w:firstLine="720"/>
        <w:jc w:val="left"/>
        <w:rPr>
          <w:rFonts w:cs="Times New Roman"/>
          <w:i/>
          <w:szCs w:val="28"/>
        </w:rPr>
      </w:pPr>
      <w:r w:rsidRPr="005C029F">
        <w:rPr>
          <w:rFonts w:cs="Times New Roman"/>
          <w:szCs w:val="28"/>
        </w:rPr>
        <w:t>Ideal biocontrol agents provide</w:t>
      </w:r>
      <w:r w:rsidR="00BE5224">
        <w:rPr>
          <w:rFonts w:cs="Times New Roman"/>
          <w:szCs w:val="28"/>
        </w:rPr>
        <w:t xml:space="preserve"> a</w:t>
      </w:r>
      <w:r w:rsidRPr="005C029F">
        <w:rPr>
          <w:rFonts w:cs="Times New Roman"/>
          <w:szCs w:val="28"/>
        </w:rPr>
        <w:t xml:space="preserve"> consistent</w:t>
      </w:r>
      <w:r w:rsidR="00095721">
        <w:rPr>
          <w:rFonts w:cs="Times New Roman"/>
          <w:szCs w:val="28"/>
        </w:rPr>
        <w:t>, predictable</w:t>
      </w:r>
      <w:r w:rsidRPr="005C029F">
        <w:rPr>
          <w:rFonts w:cs="Times New Roman"/>
          <w:szCs w:val="28"/>
        </w:rPr>
        <w:t xml:space="preserve"> </w:t>
      </w:r>
      <w:r w:rsidR="00095721">
        <w:rPr>
          <w:rFonts w:cs="Times New Roman"/>
          <w:szCs w:val="28"/>
        </w:rPr>
        <w:t xml:space="preserve">effect </w:t>
      </w:r>
      <w:r w:rsidRPr="005C029F">
        <w:rPr>
          <w:rFonts w:cs="Times New Roman"/>
          <w:szCs w:val="28"/>
        </w:rPr>
        <w:t>on pests under vari</w:t>
      </w:r>
      <w:r w:rsidR="008465A0">
        <w:rPr>
          <w:rFonts w:cs="Times New Roman"/>
          <w:szCs w:val="28"/>
        </w:rPr>
        <w:t>ous</w:t>
      </w:r>
      <w:r w:rsidRPr="005C029F">
        <w:rPr>
          <w:rFonts w:cs="Times New Roman"/>
          <w:szCs w:val="28"/>
        </w:rPr>
        <w:t xml:space="preserve"> environmental conditions. </w:t>
      </w:r>
      <w:r w:rsidR="008465A0">
        <w:rPr>
          <w:rFonts w:cs="Times New Roman"/>
          <w:szCs w:val="28"/>
        </w:rPr>
        <w:t xml:space="preserve"> </w:t>
      </w:r>
      <w:r w:rsidR="00C7288D">
        <w:rPr>
          <w:rFonts w:cs="Times New Roman"/>
          <w:szCs w:val="28"/>
        </w:rPr>
        <w:t xml:space="preserve">Accordingly, </w:t>
      </w:r>
      <w:r w:rsidRPr="005C029F">
        <w:rPr>
          <w:rFonts w:cs="Times New Roman"/>
          <w:szCs w:val="28"/>
        </w:rPr>
        <w:t>GAPs</w:t>
      </w:r>
      <w:r w:rsidR="00C7288D">
        <w:rPr>
          <w:rFonts w:cs="Times New Roman"/>
          <w:szCs w:val="28"/>
        </w:rPr>
        <w:t xml:space="preserve"> in this study</w:t>
      </w:r>
      <w:r w:rsidRPr="005C029F">
        <w:rPr>
          <w:rFonts w:cs="Times New Roman"/>
          <w:szCs w:val="28"/>
        </w:rPr>
        <w:t xml:space="preserve"> showed </w:t>
      </w:r>
      <w:r w:rsidR="000950E0">
        <w:rPr>
          <w:rFonts w:cs="Times New Roman"/>
          <w:szCs w:val="28"/>
        </w:rPr>
        <w:t xml:space="preserve">consistent </w:t>
      </w:r>
      <w:r w:rsidRPr="005C029F">
        <w:rPr>
          <w:rFonts w:cs="Times New Roman"/>
          <w:szCs w:val="28"/>
        </w:rPr>
        <w:t>pest consumption</w:t>
      </w:r>
      <w:r w:rsidR="000950E0">
        <w:rPr>
          <w:rFonts w:cs="Times New Roman"/>
          <w:szCs w:val="28"/>
        </w:rPr>
        <w:t xml:space="preserve"> </w:t>
      </w:r>
      <w:r w:rsidR="007E4509">
        <w:rPr>
          <w:rFonts w:cs="Times New Roman"/>
          <w:szCs w:val="28"/>
        </w:rPr>
        <w:t>across</w:t>
      </w:r>
      <w:r w:rsidRPr="005C029F">
        <w:rPr>
          <w:rFonts w:cs="Times New Roman"/>
          <w:szCs w:val="28"/>
        </w:rPr>
        <w:t xml:space="preserve"> years, </w:t>
      </w:r>
      <w:r w:rsidR="007E4509" w:rsidRPr="005C029F">
        <w:rPr>
          <w:rFonts w:cs="Times New Roman"/>
          <w:szCs w:val="28"/>
        </w:rPr>
        <w:t>despite</w:t>
      </w:r>
      <w:r w:rsidR="007E4509">
        <w:rPr>
          <w:rFonts w:cs="Times New Roman"/>
          <w:szCs w:val="28"/>
        </w:rPr>
        <w:t xml:space="preserve"> </w:t>
      </w:r>
      <w:del w:id="656" w:author="Gen-Chang Hsu" w:date="2024-08-25T22:25:00Z" w16du:dateUtc="2024-08-26T02:25:00Z">
        <w:r w:rsidR="007E4509" w:rsidDel="00CC0BEA">
          <w:rPr>
            <w:rFonts w:cs="Times New Roman"/>
            <w:szCs w:val="28"/>
          </w:rPr>
          <w:delText xml:space="preserve">various </w:delText>
        </w:r>
      </w:del>
      <w:ins w:id="657" w:author="Gen-Chang Hsu" w:date="2024-08-25T22:25:00Z" w16du:dateUtc="2024-08-26T02:25:00Z">
        <w:r w:rsidR="00CC0BEA">
          <w:rPr>
            <w:rFonts w:cs="Times New Roman"/>
            <w:szCs w:val="28"/>
          </w:rPr>
          <w:t xml:space="preserve">variable </w:t>
        </w:r>
      </w:ins>
      <w:r w:rsidR="00095721">
        <w:rPr>
          <w:rFonts w:cs="Times New Roman"/>
          <w:szCs w:val="28"/>
        </w:rPr>
        <w:t>abiotic and biotic</w:t>
      </w:r>
      <w:ins w:id="658" w:author="Gen-Chang Hsu" w:date="2024-08-25T22:25:00Z" w16du:dateUtc="2024-08-26T02:25:00Z">
        <w:r w:rsidR="00CC0BEA">
          <w:rPr>
            <w:rFonts w:cs="Times New Roman"/>
            <w:szCs w:val="28"/>
          </w:rPr>
          <w:t xml:space="preserve"> </w:t>
        </w:r>
      </w:ins>
      <w:del w:id="659" w:author="Gen-Chang Hsu" w:date="2024-08-25T22:25:00Z" w16du:dateUtc="2024-08-26T02:25:00Z">
        <w:r w:rsidR="00095721" w:rsidDel="00CC0BEA">
          <w:rPr>
            <w:rFonts w:cs="Times New Roman"/>
            <w:szCs w:val="28"/>
          </w:rPr>
          <w:delText xml:space="preserve"> </w:delText>
        </w:r>
        <w:r w:rsidRPr="005C029F" w:rsidDel="00CC0BEA">
          <w:rPr>
            <w:rFonts w:cs="Times New Roman"/>
            <w:szCs w:val="28"/>
          </w:rPr>
          <w:delText xml:space="preserve">environmental </w:delText>
        </w:r>
      </w:del>
      <w:r w:rsidRPr="005C029F">
        <w:rPr>
          <w:rFonts w:cs="Times New Roman"/>
          <w:szCs w:val="28"/>
        </w:rPr>
        <w:t xml:space="preserve">conditions. </w:t>
      </w:r>
      <w:r w:rsidR="007E4509">
        <w:rPr>
          <w:rFonts w:cs="Times New Roman"/>
          <w:szCs w:val="28"/>
        </w:rPr>
        <w:t xml:space="preserve"> </w:t>
      </w:r>
      <w:del w:id="660" w:author="Gen-Chang Hsu" w:date="2024-08-25T22:25:00Z" w16du:dateUtc="2024-08-26T02:25:00Z">
        <w:r w:rsidRPr="005C029F" w:rsidDel="001070AE">
          <w:rPr>
            <w:rFonts w:cs="Times New Roman"/>
            <w:szCs w:val="28"/>
          </w:rPr>
          <w:delText>Specifically, r</w:delText>
        </w:r>
      </w:del>
      <w:ins w:id="661" w:author="Gen-Chang Hsu" w:date="2024-08-25T22:25:00Z" w16du:dateUtc="2024-08-26T02:25:00Z">
        <w:r w:rsidR="001070AE">
          <w:rPr>
            <w:rFonts w:cs="Times New Roman"/>
            <w:szCs w:val="28"/>
          </w:rPr>
          <w:t>R</w:t>
        </w:r>
      </w:ins>
      <w:r w:rsidRPr="005C029F">
        <w:rPr>
          <w:rFonts w:cs="Times New Roman"/>
          <w:szCs w:val="28"/>
        </w:rPr>
        <w:t xml:space="preserve">egarding the abiotic factors, the daily mean temperature, particularly from April to June, varied substantially among years (Appendix </w:t>
      </w:r>
      <w:r w:rsidR="00FE0498">
        <w:rPr>
          <w:rFonts w:cs="Times New Roman"/>
          <w:szCs w:val="28"/>
        </w:rPr>
        <w:t>A</w:t>
      </w:r>
      <w:r w:rsidRPr="005C029F">
        <w:rPr>
          <w:rFonts w:cs="Times New Roman"/>
          <w:szCs w:val="28"/>
        </w:rPr>
        <w:t>: Fig. S</w:t>
      </w:r>
      <w:r w:rsidR="004B71DB">
        <w:rPr>
          <w:rFonts w:cs="Times New Roman"/>
          <w:szCs w:val="28"/>
        </w:rPr>
        <w:t>3</w:t>
      </w:r>
      <w:r w:rsidRPr="005C029F">
        <w:rPr>
          <w:rFonts w:cs="Times New Roman"/>
          <w:szCs w:val="28"/>
        </w:rPr>
        <w:t>).</w:t>
      </w:r>
      <w:r w:rsidR="007E4509">
        <w:rPr>
          <w:rFonts w:cs="Times New Roman"/>
          <w:szCs w:val="28"/>
        </w:rPr>
        <w:t xml:space="preserve"> </w:t>
      </w:r>
      <w:r w:rsidRPr="005C029F">
        <w:rPr>
          <w:rFonts w:cs="Times New Roman"/>
          <w:color w:val="FF0000"/>
          <w:szCs w:val="28"/>
        </w:rPr>
        <w:t xml:space="preserve"> </w:t>
      </w:r>
      <w:r w:rsidRPr="005C029F">
        <w:rPr>
          <w:rFonts w:cs="Times New Roman"/>
          <w:szCs w:val="28"/>
        </w:rPr>
        <w:t xml:space="preserve">The daily precipitation also fluctuated over the three study years, with multiple high precipitation events in 2017, overall low precipitation in 2018, and relatively </w:t>
      </w:r>
      <w:r w:rsidR="00BE5224">
        <w:rPr>
          <w:rFonts w:cs="Times New Roman"/>
          <w:szCs w:val="28"/>
        </w:rPr>
        <w:t xml:space="preserve">uniform </w:t>
      </w:r>
      <w:r w:rsidRPr="005C029F">
        <w:rPr>
          <w:rFonts w:cs="Times New Roman"/>
          <w:szCs w:val="28"/>
        </w:rPr>
        <w:t xml:space="preserve">precipitation in 2019 (Appendix </w:t>
      </w:r>
      <w:r w:rsidR="00FE0498">
        <w:rPr>
          <w:rFonts w:cs="Times New Roman"/>
          <w:szCs w:val="28"/>
        </w:rPr>
        <w:t>A</w:t>
      </w:r>
      <w:r w:rsidRPr="005C029F">
        <w:rPr>
          <w:rFonts w:cs="Times New Roman"/>
          <w:szCs w:val="28"/>
        </w:rPr>
        <w:t>: Fig. S</w:t>
      </w:r>
      <w:r w:rsidR="004B71DB">
        <w:rPr>
          <w:rFonts w:cs="Times New Roman"/>
          <w:szCs w:val="28"/>
        </w:rPr>
        <w:t>3</w:t>
      </w:r>
      <w:r w:rsidRPr="00D03B87">
        <w:rPr>
          <w:rFonts w:cs="Times New Roman"/>
          <w:szCs w:val="28"/>
        </w:rPr>
        <w:t xml:space="preserve">). </w:t>
      </w:r>
      <w:r w:rsidR="009133F7" w:rsidRPr="00D03B87">
        <w:rPr>
          <w:rFonts w:cs="Times New Roman"/>
          <w:szCs w:val="28"/>
        </w:rPr>
        <w:t xml:space="preserve"> </w:t>
      </w:r>
      <w:commentRangeStart w:id="662"/>
      <w:r w:rsidRPr="00D03B87">
        <w:rPr>
          <w:rFonts w:cs="Times New Roman"/>
          <w:szCs w:val="28"/>
        </w:rPr>
        <w:t xml:space="preserve">Regarding the biotic factors, the </w:t>
      </w:r>
      <w:ins w:id="663" w:author="Gen-Chang Hsu" w:date="2024-08-27T22:16:00Z" w16du:dateUtc="2024-08-28T02:16:00Z">
        <w:r w:rsidR="008C2013" w:rsidRPr="00D03B87">
          <w:rPr>
            <w:rFonts w:cs="Times New Roman"/>
            <w:szCs w:val="28"/>
          </w:rPr>
          <w:t xml:space="preserve">abundance of </w:t>
        </w:r>
      </w:ins>
      <w:ins w:id="664" w:author="Gen-Chang Hsu" w:date="2024-08-27T22:26:00Z" w16du:dateUtc="2024-08-28T02:26:00Z">
        <w:r w:rsidR="008C2013" w:rsidRPr="00D03B87">
          <w:rPr>
            <w:rFonts w:cs="Times New Roman"/>
            <w:szCs w:val="28"/>
          </w:rPr>
          <w:t xml:space="preserve">different </w:t>
        </w:r>
      </w:ins>
      <w:ins w:id="665" w:author="Gen-Chang Hsu" w:date="2024-08-27T22:16:00Z" w16du:dateUtc="2024-08-28T02:16:00Z">
        <w:r w:rsidR="008C2013" w:rsidRPr="00D03B87">
          <w:rPr>
            <w:rFonts w:cs="Times New Roman"/>
            <w:szCs w:val="28"/>
          </w:rPr>
          <w:t>prey sources</w:t>
        </w:r>
      </w:ins>
      <w:commentRangeEnd w:id="662"/>
      <w:ins w:id="666" w:author="Gen-Chang Hsu" w:date="2024-08-27T22:18:00Z" w16du:dateUtc="2024-08-28T02:18:00Z">
        <w:r w:rsidR="008C2013" w:rsidRPr="00D03B87">
          <w:rPr>
            <w:rStyle w:val="CommentReference"/>
          </w:rPr>
          <w:commentReference w:id="662"/>
        </w:r>
      </w:ins>
      <w:ins w:id="667" w:author="Gen-Chang Hsu" w:date="2024-08-27T22:17:00Z" w16du:dateUtc="2024-08-28T02:17:00Z">
        <w:r w:rsidR="008C2013" w:rsidRPr="00E77C40">
          <w:rPr>
            <w:rFonts w:cs="Times New Roman"/>
            <w:color w:val="FF0000"/>
            <w:szCs w:val="28"/>
            <w:rPrChange w:id="668" w:author="Gen-Chang Hsu" w:date="2024-08-27T22:32:00Z" w16du:dateUtc="2024-08-28T02:32:00Z">
              <w:rPr>
                <w:rFonts w:cs="Times New Roman"/>
                <w:szCs w:val="28"/>
              </w:rPr>
            </w:rPrChange>
          </w:rPr>
          <w:t xml:space="preserve"> </w:t>
        </w:r>
      </w:ins>
      <w:ins w:id="669" w:author="Gen-Chang Hsu" w:date="2024-08-27T22:16:00Z" w16du:dateUtc="2024-08-28T02:16:00Z">
        <w:r w:rsidR="008C2013">
          <w:rPr>
            <w:rFonts w:cs="Times New Roman"/>
            <w:szCs w:val="28"/>
          </w:rPr>
          <w:t xml:space="preserve">as well as the </w:t>
        </w:r>
      </w:ins>
      <w:ins w:id="670" w:author="Gen-Chang Hsu" w:date="2024-08-28T11:42:00Z" w16du:dateUtc="2024-08-28T15:42:00Z">
        <w:r w:rsidR="00901F1E">
          <w:rPr>
            <w:rFonts w:cs="Times New Roman"/>
            <w:szCs w:val="28"/>
          </w:rPr>
          <w:t xml:space="preserve">taxonomic </w:t>
        </w:r>
      </w:ins>
      <w:r w:rsidRPr="005C029F">
        <w:rPr>
          <w:rFonts w:cs="Times New Roman"/>
          <w:szCs w:val="28"/>
        </w:rPr>
        <w:t>composition of rice herbivores at the flowering and ripening stage</w:t>
      </w:r>
      <w:r w:rsidR="009133F7">
        <w:rPr>
          <w:rFonts w:cs="Times New Roman"/>
          <w:szCs w:val="28"/>
        </w:rPr>
        <w:t>s</w:t>
      </w:r>
      <w:r w:rsidRPr="005C029F">
        <w:rPr>
          <w:rFonts w:cs="Times New Roman"/>
          <w:szCs w:val="28"/>
        </w:rPr>
        <w:t xml:space="preserve"> </w:t>
      </w:r>
      <w:del w:id="671" w:author="Gen-Chang Hsu" w:date="2024-08-28T11:42:00Z" w16du:dateUtc="2024-08-28T15:42:00Z">
        <w:r w:rsidRPr="005C029F" w:rsidDel="00901F1E">
          <w:rPr>
            <w:rFonts w:cs="Times New Roman"/>
            <w:szCs w:val="28"/>
          </w:rPr>
          <w:delText xml:space="preserve">differed </w:delText>
        </w:r>
      </w:del>
      <w:ins w:id="672" w:author="Gen-Chang Hsu" w:date="2024-08-28T11:42:00Z" w16du:dateUtc="2024-08-28T15:42:00Z">
        <w:r w:rsidR="00901F1E">
          <w:rPr>
            <w:rFonts w:cs="Times New Roman"/>
            <w:szCs w:val="28"/>
          </w:rPr>
          <w:t>varied</w:t>
        </w:r>
        <w:r w:rsidR="00901F1E" w:rsidRPr="005C029F">
          <w:rPr>
            <w:rFonts w:cs="Times New Roman"/>
            <w:szCs w:val="28"/>
          </w:rPr>
          <w:t xml:space="preserve"> </w:t>
        </w:r>
      </w:ins>
      <w:r w:rsidRPr="005C029F">
        <w:rPr>
          <w:rFonts w:cs="Times New Roman"/>
          <w:szCs w:val="28"/>
        </w:rPr>
        <w:t>substantially among the three years</w:t>
      </w:r>
      <w:ins w:id="673" w:author="Gen-Chang Hsu" w:date="2024-08-28T11:41:00Z" w16du:dateUtc="2024-08-28T15:41:00Z">
        <w:r w:rsidR="007A731E">
          <w:rPr>
            <w:rFonts w:cs="Times New Roman"/>
            <w:szCs w:val="28"/>
          </w:rPr>
          <w:t xml:space="preserve"> </w:t>
        </w:r>
      </w:ins>
      <w:del w:id="674" w:author="Gen-Chang Hsu" w:date="2024-08-28T11:41:00Z" w16du:dateUtc="2024-08-28T15:41:00Z">
        <w:r w:rsidRPr="005C029F" w:rsidDel="007A731E">
          <w:rPr>
            <w:rFonts w:cs="Times New Roman"/>
            <w:szCs w:val="28"/>
          </w:rPr>
          <w:delText>, in particular the two most dominant groups: leafhoppers (Cicadellidae/</w:delText>
        </w:r>
        <w:r w:rsidRPr="005C029F" w:rsidDel="007A731E">
          <w:rPr>
            <w:rFonts w:cs="Times New Roman"/>
            <w:i/>
            <w:szCs w:val="28"/>
          </w:rPr>
          <w:delText>Nephotettix</w:delText>
        </w:r>
        <w:r w:rsidRPr="005C029F" w:rsidDel="007A731E">
          <w:rPr>
            <w:rFonts w:cs="Times New Roman"/>
            <w:szCs w:val="28"/>
          </w:rPr>
          <w:delText>) and planthoppers (Delphacidae/</w:delText>
        </w:r>
        <w:r w:rsidRPr="005C029F" w:rsidDel="007A731E">
          <w:rPr>
            <w:rFonts w:cs="Times New Roman"/>
            <w:i/>
            <w:szCs w:val="28"/>
          </w:rPr>
          <w:delText>Nilaparvata</w:delText>
        </w:r>
        <w:r w:rsidRPr="005C029F" w:rsidDel="007A731E">
          <w:rPr>
            <w:rFonts w:cs="Times New Roman"/>
            <w:szCs w:val="28"/>
          </w:rPr>
          <w:delText xml:space="preserve">) </w:delText>
        </w:r>
      </w:del>
      <w:r w:rsidRPr="005C029F">
        <w:rPr>
          <w:rFonts w:cs="Times New Roman"/>
          <w:szCs w:val="28"/>
        </w:rPr>
        <w:t xml:space="preserve">(Appendix </w:t>
      </w:r>
      <w:r w:rsidR="00FE0498">
        <w:rPr>
          <w:rFonts w:cs="Times New Roman"/>
          <w:szCs w:val="28"/>
        </w:rPr>
        <w:t>A</w:t>
      </w:r>
      <w:r w:rsidRPr="005C029F">
        <w:rPr>
          <w:rFonts w:cs="Times New Roman"/>
          <w:szCs w:val="28"/>
        </w:rPr>
        <w:t xml:space="preserve">: Table </w:t>
      </w:r>
      <w:r w:rsidRPr="005C029F">
        <w:rPr>
          <w:rFonts w:cs="Times New Roman"/>
          <w:szCs w:val="28"/>
        </w:rPr>
        <w:lastRenderedPageBreak/>
        <w:t>S</w:t>
      </w:r>
      <w:ins w:id="675" w:author="Gen-Chang Hsu" w:date="2024-08-28T11:41:00Z" w16du:dateUtc="2024-08-28T15:41:00Z">
        <w:r w:rsidR="007A731E">
          <w:rPr>
            <w:rFonts w:cs="Times New Roman"/>
            <w:szCs w:val="28"/>
          </w:rPr>
          <w:t>E and S3</w:t>
        </w:r>
      </w:ins>
      <w:del w:id="676" w:author="Gen-Chang Hsu" w:date="2024-08-28T11:41:00Z" w16du:dateUtc="2024-08-28T15:41:00Z">
        <w:r w:rsidRPr="005C029F" w:rsidDel="007A731E">
          <w:rPr>
            <w:rFonts w:cs="Times New Roman"/>
            <w:szCs w:val="28"/>
          </w:rPr>
          <w:delText>3</w:delText>
        </w:r>
      </w:del>
      <w:r w:rsidRPr="005C029F">
        <w:rPr>
          <w:rFonts w:cs="Times New Roman"/>
          <w:szCs w:val="28"/>
        </w:rPr>
        <w:t xml:space="preserve">). </w:t>
      </w:r>
      <w:r w:rsidR="009133F7">
        <w:rPr>
          <w:rFonts w:cs="Times New Roman"/>
          <w:szCs w:val="28"/>
        </w:rPr>
        <w:t xml:space="preserve"> </w:t>
      </w:r>
      <w:del w:id="677" w:author="Gen-Chang Hsu" w:date="2024-08-28T11:42:00Z" w16du:dateUtc="2024-08-28T15:42:00Z">
        <w:r w:rsidRPr="005C029F" w:rsidDel="00901F1E">
          <w:rPr>
            <w:rFonts w:cs="Times New Roman"/>
            <w:szCs w:val="28"/>
          </w:rPr>
          <w:delText xml:space="preserve">Although </w:delText>
        </w:r>
      </w:del>
      <w:del w:id="678" w:author="Gen-Chang Hsu" w:date="2024-08-25T22:27:00Z" w16du:dateUtc="2024-08-26T02:27:00Z">
        <w:r w:rsidR="006B6C63" w:rsidRPr="005C029F" w:rsidDel="001070AE">
          <w:rPr>
            <w:rFonts w:cs="Times New Roman"/>
            <w:szCs w:val="28"/>
          </w:rPr>
          <w:delText xml:space="preserve">both </w:delText>
        </w:r>
        <w:r w:rsidRPr="005C029F" w:rsidDel="001070AE">
          <w:rPr>
            <w:rFonts w:cs="Times New Roman"/>
            <w:szCs w:val="28"/>
          </w:rPr>
          <w:delText>abiotic and biotic f</w:delText>
        </w:r>
      </w:del>
      <w:del w:id="679" w:author="Gen-Chang Hsu" w:date="2024-08-28T11:42:00Z" w16du:dateUtc="2024-08-28T15:42:00Z">
        <w:r w:rsidRPr="005C029F" w:rsidDel="00901F1E">
          <w:rPr>
            <w:rFonts w:cs="Times New Roman"/>
            <w:szCs w:val="28"/>
          </w:rPr>
          <w:delText>actors varied substantially over</w:delText>
        </w:r>
        <w:r w:rsidR="00BE5224" w:rsidDel="00901F1E">
          <w:rPr>
            <w:rFonts w:cs="Times New Roman"/>
            <w:szCs w:val="28"/>
          </w:rPr>
          <w:delText xml:space="preserve"> the</w:delText>
        </w:r>
        <w:r w:rsidRPr="005C029F" w:rsidDel="00901F1E">
          <w:rPr>
            <w:rFonts w:cs="Times New Roman"/>
            <w:szCs w:val="28"/>
          </w:rPr>
          <w:delText xml:space="preserve"> years</w:delText>
        </w:r>
      </w:del>
      <w:ins w:id="680" w:author="Gen-Chang Hsu" w:date="2024-08-28T11:42:00Z" w16du:dateUtc="2024-08-28T15:42:00Z">
        <w:r w:rsidR="00901F1E">
          <w:rPr>
            <w:rFonts w:cs="Times New Roman"/>
            <w:szCs w:val="28"/>
          </w:rPr>
          <w:t xml:space="preserve">Despite these </w:t>
        </w:r>
      </w:ins>
      <w:ins w:id="681" w:author="Gen-Chang Hsu" w:date="2024-08-28T11:43:00Z" w16du:dateUtc="2024-08-28T15:43:00Z">
        <w:r w:rsidR="00901F1E">
          <w:rPr>
            <w:rFonts w:cs="Times New Roman"/>
            <w:szCs w:val="28"/>
          </w:rPr>
          <w:t>abiotic and biotic variations</w:t>
        </w:r>
      </w:ins>
      <w:del w:id="682" w:author="Gen-Chang Hsu" w:date="2024-08-25T22:26:00Z" w16du:dateUtc="2024-08-26T02:26:00Z">
        <w:r w:rsidRPr="005C029F" w:rsidDel="001070AE">
          <w:rPr>
            <w:rFonts w:cs="Times New Roman"/>
            <w:szCs w:val="28"/>
          </w:rPr>
          <w:delText xml:space="preserve"> </w:delText>
        </w:r>
        <w:r w:rsidR="00BE5224" w:rsidDel="001070AE">
          <w:rPr>
            <w:rFonts w:cs="Times New Roman"/>
            <w:szCs w:val="28"/>
          </w:rPr>
          <w:delText>of</w:delText>
        </w:r>
        <w:r w:rsidRPr="005C029F" w:rsidDel="001070AE">
          <w:rPr>
            <w:rFonts w:cs="Times New Roman"/>
            <w:szCs w:val="28"/>
          </w:rPr>
          <w:delText xml:space="preserve"> our study</w:delText>
        </w:r>
      </w:del>
      <w:r w:rsidRPr="005C029F">
        <w:rPr>
          <w:rFonts w:cs="Times New Roman"/>
          <w:szCs w:val="28"/>
        </w:rPr>
        <w:t>, pest consumption by GAPs generally remained stable,</w:t>
      </w:r>
      <w:r w:rsidR="009133F7">
        <w:rPr>
          <w:rFonts w:cs="Times New Roman"/>
          <w:szCs w:val="28"/>
        </w:rPr>
        <w:t xml:space="preserve"> </w:t>
      </w:r>
      <w:r w:rsidRPr="005C029F">
        <w:rPr>
          <w:rFonts w:cs="Times New Roman"/>
          <w:szCs w:val="28"/>
        </w:rPr>
        <w:t>suggest</w:t>
      </w:r>
      <w:r w:rsidR="009133F7">
        <w:rPr>
          <w:rFonts w:cs="Times New Roman"/>
          <w:szCs w:val="28"/>
        </w:rPr>
        <w:t xml:space="preserve">ing </w:t>
      </w:r>
      <w:r w:rsidR="00C7288D" w:rsidRPr="005C029F">
        <w:rPr>
          <w:rFonts w:cs="Times New Roman"/>
          <w:szCs w:val="28"/>
        </w:rPr>
        <w:t xml:space="preserve">that GAPs can be </w:t>
      </w:r>
      <w:del w:id="683" w:author="Gen-Chang Hsu" w:date="2024-08-25T22:28:00Z" w16du:dateUtc="2024-08-26T02:28:00Z">
        <w:r w:rsidR="00C7288D" w:rsidRPr="005C029F" w:rsidDel="00E418B7">
          <w:rPr>
            <w:rFonts w:cs="Times New Roman"/>
            <w:szCs w:val="28"/>
          </w:rPr>
          <w:delText xml:space="preserve">a </w:delText>
        </w:r>
      </w:del>
      <w:r w:rsidR="00C7288D" w:rsidRPr="005C029F">
        <w:rPr>
          <w:rFonts w:cs="Times New Roman"/>
          <w:szCs w:val="28"/>
        </w:rPr>
        <w:t>predictable</w:t>
      </w:r>
      <w:ins w:id="684" w:author="Gen-Chang Hsu" w:date="2024-08-25T22:27:00Z" w16du:dateUtc="2024-08-26T02:27:00Z">
        <w:r w:rsidR="00E418B7">
          <w:rPr>
            <w:rFonts w:cs="Times New Roman"/>
            <w:szCs w:val="28"/>
          </w:rPr>
          <w:t xml:space="preserve"> biocontrol agents</w:t>
        </w:r>
      </w:ins>
      <w:del w:id="685" w:author="Gen-Chang Hsu" w:date="2024-08-25T22:27:00Z" w16du:dateUtc="2024-08-26T02:27:00Z">
        <w:r w:rsidR="00C7288D" w:rsidRPr="005C029F" w:rsidDel="00E418B7">
          <w:rPr>
            <w:rFonts w:cs="Times New Roman"/>
            <w:szCs w:val="28"/>
          </w:rPr>
          <w:delText>, valuable tool</w:delText>
        </w:r>
      </w:del>
      <w:r w:rsidR="00C7288D" w:rsidRPr="005C029F">
        <w:rPr>
          <w:rFonts w:cs="Times New Roman"/>
          <w:szCs w:val="28"/>
        </w:rPr>
        <w:t xml:space="preserve"> </w:t>
      </w:r>
      <w:del w:id="686" w:author="Gen-Chang Hsu" w:date="2024-08-25T22:28:00Z" w16du:dateUtc="2024-08-26T02:28:00Z">
        <w:r w:rsidR="00C7288D" w:rsidRPr="005C029F" w:rsidDel="00E418B7">
          <w:rPr>
            <w:rFonts w:cs="Times New Roman"/>
            <w:szCs w:val="28"/>
          </w:rPr>
          <w:delText xml:space="preserve">for pest control </w:delText>
        </w:r>
      </w:del>
      <w:r w:rsidR="00C7288D" w:rsidRPr="005C029F">
        <w:rPr>
          <w:rFonts w:cs="Times New Roman"/>
          <w:szCs w:val="28"/>
        </w:rPr>
        <w:t xml:space="preserve">in </w:t>
      </w:r>
      <w:del w:id="687" w:author="Gen-Chang Hsu" w:date="2024-08-17T22:09:00Z" w16du:dateUtc="2024-08-18T02:09:00Z">
        <w:r w:rsidR="00C7288D" w:rsidRPr="005C029F" w:rsidDel="0024779E">
          <w:rPr>
            <w:rFonts w:cs="Times New Roman"/>
            <w:szCs w:val="28"/>
          </w:rPr>
          <w:delText xml:space="preserve">sustainable </w:delText>
        </w:r>
      </w:del>
      <w:ins w:id="688" w:author="Gen-Chang Hsu" w:date="2024-08-17T22:09:00Z" w16du:dateUtc="2024-08-18T02:09:00Z">
        <w:r w:rsidR="0024779E">
          <w:rPr>
            <w:rFonts w:cs="Times New Roman"/>
            <w:szCs w:val="28"/>
          </w:rPr>
          <w:t>rice fields</w:t>
        </w:r>
      </w:ins>
      <w:del w:id="689" w:author="Gen-Chang Hsu" w:date="2024-08-17T22:09:00Z" w16du:dateUtc="2024-08-18T02:09:00Z">
        <w:r w:rsidR="00C7288D" w:rsidRPr="005C029F" w:rsidDel="0024779E">
          <w:rPr>
            <w:rFonts w:cs="Times New Roman"/>
            <w:szCs w:val="28"/>
          </w:rPr>
          <w:delText>agriculture</w:delText>
        </w:r>
      </w:del>
      <w:r w:rsidR="001D7B88">
        <w:rPr>
          <w:rFonts w:cs="Times New Roman"/>
          <w:szCs w:val="28"/>
        </w:rPr>
        <w:t xml:space="preserve"> </w:t>
      </w:r>
      <w:r w:rsidR="00C7288D" w:rsidRPr="005C029F">
        <w:rPr>
          <w:rFonts w:cs="Times New Roman"/>
          <w:szCs w:val="28"/>
        </w:rPr>
        <w:fldChar w:fldCharType="begin"/>
      </w:r>
      <w:r w:rsidR="00DE3109">
        <w:rPr>
          <w:rFonts w:cs="Times New Roman"/>
          <w:szCs w:val="28"/>
        </w:rPr>
        <w:instrText xml:space="preserve"> ADDIN EN.CITE &lt;EndNote&gt;&lt;Cite&gt;&lt;Author&gt;Eitzinger&lt;/Author&gt;&lt;Year&gt;2021&lt;/Year&gt;&lt;RecNum&gt;96&lt;/RecNum&gt;&lt;Prefix&gt;but see &lt;/Prefix&gt;&lt;DisplayText&gt;(but see Eitzinger&lt;style face="italic"&gt; et al.&lt;/style&gt;, 2021)&lt;/DisplayText&gt;&lt;record&gt;&lt;rec-number&gt;96&lt;/rec-number&gt;&lt;foreign-keys&gt;&lt;key app="EN" db-id="2vstfap51s9ztmea0af5fa9f5v90srreddde" timestamp="1631006716"&gt;96&lt;/key&gt;&lt;/foreign-keys&gt;&lt;ref-type name="Journal Article"&gt;17&lt;/ref-type&gt;&lt;contributors&gt;&lt;authors&gt;&lt;author&gt;Eitzinger, Bernhard&lt;/author&gt;&lt;author&gt;Roslin, Tomas&lt;/author&gt;&lt;author&gt;Vesterinen, Eero J&lt;/author&gt;&lt;author&gt;Robinson, Sinikka I&lt;/author&gt;&lt;author&gt;O&amp;apos;Gorman, Eoin J&lt;/author&gt;&lt;/authors&gt;&lt;/contributors&gt;&lt;titles&gt;&lt;title&gt;Temperature affects both the Grinnellian and Eltonian dimensions of ecological niches–A tale of two Arctic wolf spiders&lt;/title&gt;&lt;secondary-title&gt;Basic and Applied Ecology&lt;/secondary-title&gt;&lt;/titles&gt;&lt;periodical&gt;&lt;full-title&gt;Basic and Applied Ecology&lt;/full-title&gt;&lt;/periodical&gt;&lt;pages&gt;132-143&lt;/pages&gt;&lt;volume&gt;50&lt;/volume&gt;&lt;dates&gt;&lt;year&gt;2021&lt;/year&gt;&lt;/dates&gt;&lt;isbn&gt;1439-1791&lt;/isbn&gt;&lt;urls&gt;&lt;/urls&gt;&lt;/record&gt;&lt;/Cite&gt;&lt;/EndNote&gt;</w:instrText>
      </w:r>
      <w:r w:rsidR="00C7288D" w:rsidRPr="005C029F">
        <w:rPr>
          <w:rFonts w:cs="Times New Roman"/>
          <w:szCs w:val="28"/>
        </w:rPr>
        <w:fldChar w:fldCharType="separate"/>
      </w:r>
      <w:r w:rsidR="00DE3109">
        <w:rPr>
          <w:rFonts w:cs="Times New Roman"/>
          <w:noProof/>
          <w:szCs w:val="28"/>
        </w:rPr>
        <w:t>(but see Eitzinger</w:t>
      </w:r>
      <w:r w:rsidR="00DE3109" w:rsidRPr="00DE3109">
        <w:rPr>
          <w:rFonts w:cs="Times New Roman"/>
          <w:i/>
          <w:noProof/>
          <w:szCs w:val="28"/>
        </w:rPr>
        <w:t xml:space="preserve"> et al.</w:t>
      </w:r>
      <w:r w:rsidR="00DE3109">
        <w:rPr>
          <w:rFonts w:cs="Times New Roman"/>
          <w:noProof/>
          <w:szCs w:val="28"/>
        </w:rPr>
        <w:t>, 2021)</w:t>
      </w:r>
      <w:r w:rsidR="00C7288D" w:rsidRPr="005C029F">
        <w:rPr>
          <w:rFonts w:cs="Times New Roman"/>
          <w:szCs w:val="28"/>
        </w:rPr>
        <w:fldChar w:fldCharType="end"/>
      </w:r>
      <w:r w:rsidR="00C7288D" w:rsidRPr="005C029F">
        <w:rPr>
          <w:rFonts w:cs="Times New Roman"/>
          <w:szCs w:val="28"/>
        </w:rPr>
        <w:t xml:space="preserve">. </w:t>
      </w:r>
    </w:p>
    <w:p w14:paraId="33C951F5" w14:textId="77777777" w:rsidR="005B0566" w:rsidRPr="005C029F" w:rsidRDefault="00DD4E15" w:rsidP="00145E4B">
      <w:pPr>
        <w:spacing w:after="0" w:line="480" w:lineRule="auto"/>
        <w:rPr>
          <w:rFonts w:cs="Times New Roman"/>
          <w:szCs w:val="28"/>
        </w:rPr>
      </w:pPr>
      <w:r w:rsidRPr="005C029F">
        <w:rPr>
          <w:rFonts w:cs="Times New Roman"/>
          <w:szCs w:val="28"/>
        </w:rPr>
        <w:tab/>
      </w:r>
    </w:p>
    <w:p w14:paraId="4D59E74A" w14:textId="43804C3F" w:rsidR="005B0566" w:rsidRPr="005C029F" w:rsidRDefault="00FE6BE4" w:rsidP="000D3626">
      <w:pPr>
        <w:spacing w:after="0" w:line="480" w:lineRule="auto"/>
        <w:jc w:val="left"/>
        <w:rPr>
          <w:rFonts w:cs="Times New Roman"/>
          <w:i/>
          <w:szCs w:val="28"/>
        </w:rPr>
      </w:pPr>
      <w:r>
        <w:rPr>
          <w:rFonts w:cs="Times New Roman"/>
          <w:i/>
          <w:szCs w:val="28"/>
        </w:rPr>
        <w:t>4.</w:t>
      </w:r>
      <w:r w:rsidR="000D3626">
        <w:rPr>
          <w:rFonts w:cs="Times New Roman"/>
          <w:i/>
          <w:szCs w:val="28"/>
        </w:rPr>
        <w:t>3</w:t>
      </w:r>
      <w:r>
        <w:rPr>
          <w:rFonts w:cs="Times New Roman"/>
          <w:i/>
          <w:szCs w:val="28"/>
        </w:rPr>
        <w:t>.</w:t>
      </w:r>
      <w:r w:rsidR="000D3626">
        <w:rPr>
          <w:rFonts w:cs="Times New Roman"/>
          <w:i/>
          <w:szCs w:val="28"/>
        </w:rPr>
        <w:t xml:space="preserve"> </w:t>
      </w:r>
      <w:r>
        <w:rPr>
          <w:rFonts w:cs="Times New Roman"/>
          <w:i/>
          <w:szCs w:val="28"/>
        </w:rPr>
        <w:t xml:space="preserve"> </w:t>
      </w:r>
      <w:r w:rsidR="00DD4E15" w:rsidRPr="005C029F">
        <w:rPr>
          <w:rFonts w:cs="Times New Roman"/>
          <w:i/>
          <w:szCs w:val="28"/>
        </w:rPr>
        <w:t>Factors associated with pest consumption by predators</w:t>
      </w:r>
    </w:p>
    <w:p w14:paraId="0D0AE012" w14:textId="3D5321E0" w:rsidR="005B0566" w:rsidRPr="005C029F" w:rsidRDefault="00DD4E15" w:rsidP="00FE6BE4">
      <w:pPr>
        <w:spacing w:after="0" w:line="480" w:lineRule="auto"/>
        <w:ind w:firstLine="720"/>
        <w:jc w:val="left"/>
        <w:rPr>
          <w:rFonts w:cs="Times New Roman"/>
          <w:szCs w:val="28"/>
        </w:rPr>
      </w:pPr>
      <w:r w:rsidRPr="005C029F">
        <w:rPr>
          <w:rFonts w:cs="Times New Roman"/>
          <w:szCs w:val="28"/>
        </w:rPr>
        <w:t>The proportion of rice pest</w:t>
      </w:r>
      <w:r w:rsidR="00850680">
        <w:rPr>
          <w:rFonts w:cs="Times New Roman"/>
          <w:szCs w:val="28"/>
        </w:rPr>
        <w:t>s</w:t>
      </w:r>
      <w:r w:rsidRPr="005C029F">
        <w:rPr>
          <w:rFonts w:cs="Times New Roman"/>
          <w:szCs w:val="28"/>
        </w:rPr>
        <w:t xml:space="preserve"> in </w:t>
      </w:r>
      <w:proofErr w:type="spellStart"/>
      <w:r w:rsidRPr="005C029F">
        <w:rPr>
          <w:rFonts w:cs="Times New Roman"/>
          <w:szCs w:val="28"/>
        </w:rPr>
        <w:t>GAPs’</w:t>
      </w:r>
      <w:proofErr w:type="spellEnd"/>
      <w:r w:rsidRPr="005C029F">
        <w:rPr>
          <w:rFonts w:cs="Times New Roman"/>
          <w:szCs w:val="28"/>
        </w:rPr>
        <w:t xml:space="preserve"> diets differed between farm types and among crop stages but was not associated with the percent forest cover surrounding the farms or the relative abundance of rice herbivores in the field. </w:t>
      </w:r>
      <w:r w:rsidR="00005E76">
        <w:rPr>
          <w:rFonts w:cs="Times New Roman"/>
          <w:szCs w:val="28"/>
        </w:rPr>
        <w:t xml:space="preserve"> </w:t>
      </w:r>
      <w:r w:rsidRPr="005C029F">
        <w:rPr>
          <w:rFonts w:cs="Times New Roman"/>
          <w:szCs w:val="28"/>
        </w:rPr>
        <w:t xml:space="preserve">Overall, GAPs in conventional farms consumed a higher proportion of rice pests in their diet compared </w:t>
      </w:r>
      <w:r w:rsidR="00493EB2">
        <w:rPr>
          <w:rFonts w:cs="Times New Roman"/>
          <w:szCs w:val="28"/>
        </w:rPr>
        <w:t>to</w:t>
      </w:r>
      <w:r w:rsidRPr="005C029F">
        <w:rPr>
          <w:rFonts w:cs="Times New Roman"/>
          <w:szCs w:val="28"/>
        </w:rPr>
        <w:t xml:space="preserve"> those in organic farms. </w:t>
      </w:r>
      <w:r w:rsidR="00005E76">
        <w:rPr>
          <w:rFonts w:cs="Times New Roman"/>
          <w:szCs w:val="28"/>
        </w:rPr>
        <w:t xml:space="preserve"> </w:t>
      </w:r>
      <w:r w:rsidR="00422719" w:rsidRPr="005C029F">
        <w:rPr>
          <w:rFonts w:cs="Times New Roman"/>
          <w:szCs w:val="28"/>
        </w:rPr>
        <w:t xml:space="preserve">There </w:t>
      </w:r>
      <w:r w:rsidR="00493EB2">
        <w:rPr>
          <w:rFonts w:cs="Times New Roman"/>
          <w:szCs w:val="28"/>
        </w:rPr>
        <w:t>are</w:t>
      </w:r>
      <w:r w:rsidR="00422719" w:rsidRPr="005C029F">
        <w:rPr>
          <w:rFonts w:cs="Times New Roman"/>
          <w:szCs w:val="28"/>
        </w:rPr>
        <w:t xml:space="preserve"> two </w:t>
      </w:r>
      <w:r w:rsidRPr="005C029F">
        <w:rPr>
          <w:rFonts w:cs="Times New Roman"/>
          <w:szCs w:val="28"/>
        </w:rPr>
        <w:t>explanation</w:t>
      </w:r>
      <w:r w:rsidR="00422719" w:rsidRPr="005C029F">
        <w:rPr>
          <w:rFonts w:cs="Times New Roman"/>
          <w:szCs w:val="28"/>
        </w:rPr>
        <w:t>s for this: 1)</w:t>
      </w:r>
      <w:r w:rsidRPr="005C029F">
        <w:rPr>
          <w:rFonts w:cs="Times New Roman"/>
          <w:szCs w:val="28"/>
        </w:rPr>
        <w:t xml:space="preserve"> </w:t>
      </w:r>
      <w:r w:rsidR="00422719" w:rsidRPr="005C029F">
        <w:rPr>
          <w:rFonts w:cs="Times New Roman"/>
          <w:szCs w:val="28"/>
        </w:rPr>
        <w:t>O</w:t>
      </w:r>
      <w:r w:rsidRPr="005C029F">
        <w:rPr>
          <w:rFonts w:cs="Times New Roman"/>
          <w:szCs w:val="28"/>
        </w:rPr>
        <w:t xml:space="preserve">rganic farming may promote arthropod diversity and therefore distract predators from feeding on target pests </w:t>
      </w:r>
      <w:r w:rsidR="005723B1" w:rsidRPr="005C029F">
        <w:rPr>
          <w:rFonts w:cs="Times New Roman"/>
          <w:szCs w:val="28"/>
        </w:rPr>
        <w:fldChar w:fldCharType="begin">
          <w:fldData xml:space="preserve">PEVuZE5vdGU+PENpdGU+PEF1dGhvcj5MaWNodGVuYmVyZzwvQXV0aG9yPjxZZWFyPjIwMTc8L1ll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==
</w:fldData>
        </w:fldChar>
      </w:r>
      <w:r w:rsidR="00A95473">
        <w:rPr>
          <w:rFonts w:cs="Times New Roman"/>
          <w:szCs w:val="28"/>
        </w:rPr>
        <w:instrText xml:space="preserve"> ADDIN EN.CITE </w:instrText>
      </w:r>
      <w:r w:rsidR="00A95473">
        <w:rPr>
          <w:rFonts w:cs="Times New Roman"/>
          <w:szCs w:val="28"/>
        </w:rPr>
        <w:fldChar w:fldCharType="begin">
          <w:fldData xml:space="preserve">PEVuZE5vdGU+PENpdGU+PEF1dGhvcj5MaWNodGVuYmVyZzwvQXV0aG9yPjxZZWFyPjIwMTc8L1ll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==
</w:fldData>
        </w:fldChar>
      </w:r>
      <w:r w:rsidR="00A95473">
        <w:rPr>
          <w:rFonts w:cs="Times New Roman"/>
          <w:szCs w:val="28"/>
        </w:rPr>
        <w:instrText xml:space="preserve"> ADDIN EN.CITE.DATA </w:instrText>
      </w:r>
      <w:r w:rsidR="00A95473">
        <w:rPr>
          <w:rFonts w:cs="Times New Roman"/>
          <w:szCs w:val="28"/>
        </w:rPr>
      </w:r>
      <w:r w:rsidR="00A95473">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A95473">
        <w:rPr>
          <w:rFonts w:cs="Times New Roman"/>
          <w:noProof/>
          <w:szCs w:val="28"/>
        </w:rPr>
        <w:t>(Bengtsson</w:t>
      </w:r>
      <w:r w:rsidR="00A95473" w:rsidRPr="00A95473">
        <w:rPr>
          <w:rFonts w:cs="Times New Roman"/>
          <w:i/>
          <w:noProof/>
          <w:szCs w:val="28"/>
        </w:rPr>
        <w:t xml:space="preserve"> et al.</w:t>
      </w:r>
      <w:r w:rsidR="00A95473">
        <w:rPr>
          <w:rFonts w:cs="Times New Roman"/>
          <w:noProof/>
          <w:szCs w:val="28"/>
        </w:rPr>
        <w:t>, 2005; Birkhofer</w:t>
      </w:r>
      <w:r w:rsidR="00A95473" w:rsidRPr="00A95473">
        <w:rPr>
          <w:rFonts w:cs="Times New Roman"/>
          <w:i/>
          <w:noProof/>
          <w:szCs w:val="28"/>
        </w:rPr>
        <w:t xml:space="preserve"> et al.</w:t>
      </w:r>
      <w:r w:rsidR="00A95473">
        <w:rPr>
          <w:rFonts w:cs="Times New Roman"/>
          <w:noProof/>
          <w:szCs w:val="28"/>
        </w:rPr>
        <w:t>, 2008; Lichtenberg</w:t>
      </w:r>
      <w:r w:rsidR="00A95473" w:rsidRPr="00A95473">
        <w:rPr>
          <w:rFonts w:cs="Times New Roman"/>
          <w:i/>
          <w:noProof/>
          <w:szCs w:val="28"/>
        </w:rPr>
        <w:t xml:space="preserve"> et al.</w:t>
      </w:r>
      <w:r w:rsidR="00A95473">
        <w:rPr>
          <w:rFonts w:cs="Times New Roman"/>
          <w:noProof/>
          <w:szCs w:val="28"/>
        </w:rPr>
        <w:t>, 2017)</w:t>
      </w:r>
      <w:r w:rsidR="005723B1" w:rsidRPr="005C029F">
        <w:rPr>
          <w:rFonts w:cs="Times New Roman"/>
          <w:szCs w:val="28"/>
        </w:rPr>
        <w:fldChar w:fldCharType="end"/>
      </w:r>
      <w:r w:rsidRPr="005C029F">
        <w:rPr>
          <w:rFonts w:cs="Times New Roman"/>
          <w:szCs w:val="28"/>
        </w:rPr>
        <w:t xml:space="preserve">. </w:t>
      </w:r>
      <w:r w:rsidR="00005E76">
        <w:rPr>
          <w:rFonts w:cs="Times New Roman"/>
          <w:szCs w:val="28"/>
        </w:rPr>
        <w:t xml:space="preserve"> </w:t>
      </w:r>
      <w:r w:rsidR="00422719" w:rsidRPr="005C029F">
        <w:rPr>
          <w:rFonts w:cs="Times New Roman"/>
          <w:szCs w:val="28"/>
        </w:rPr>
        <w:t>2) P</w:t>
      </w:r>
      <w:r w:rsidRPr="005C029F">
        <w:rPr>
          <w:rFonts w:cs="Times New Roman"/>
          <w:szCs w:val="28"/>
        </w:rPr>
        <w:t xml:space="preserve">est densities may be higher in conventional farms </w:t>
      </w:r>
      <w:r w:rsidR="005723B1" w:rsidRPr="005C029F">
        <w:rPr>
          <w:rFonts w:cs="Times New Roman"/>
          <w:szCs w:val="28"/>
        </w:rPr>
        <w:fldChar w:fldCharType="begin"/>
      </w:r>
      <w:r w:rsidR="002D78D0">
        <w:rPr>
          <w:rFonts w:cs="Times New Roman"/>
          <w:szCs w:val="28"/>
        </w:rPr>
        <w:instrText xml:space="preserve"> ADDIN EN.CITE &lt;EndNote&gt;&lt;Cite&gt;&lt;Author&gt;Porcel&lt;/Author&gt;&lt;Year&gt;2018&lt;/Year&gt;&lt;RecNum&gt;80&lt;/RecNum&gt;&lt;DisplayText&gt;(Porcel&lt;style face="italic"&gt; et al.&lt;/style&gt;, 2018)&lt;/DisplayText&gt;&lt;record&gt;&lt;rec-number&gt;80&lt;/rec-number&gt;&lt;foreign-keys&gt;&lt;key app="EN" db-id="2vstfap51s9ztmea0af5fa9f5v90srreddde" timestamp="1630915172"&gt;80&lt;/key&gt;&lt;/foreign-keys&gt;&lt;ref-type name="Journal Article"&gt;17&lt;/ref-type&gt;&lt;contributors&gt;&lt;authors&gt;&lt;author&gt;Porcel, Mario&lt;/author&gt;&lt;author&gt;Andersson, Georg KS&lt;/author&gt;&lt;author&gt;Pålsson, Joakim&lt;/author&gt;&lt;author&gt;Tasin, Marco&lt;/author&gt;&lt;/authors&gt;&lt;/contributors&gt;&lt;titles&gt;&lt;title&gt;Organic management in apple orchards: higher impacts on biological control than on pollination&lt;/title&gt;&lt;secondary-title&gt;Journal of Applied Ecology&lt;/secondary-title&gt;&lt;/titles&gt;&lt;periodical&gt;&lt;full-title&gt;Journal of Applied Ecology&lt;/full-title&gt;&lt;/periodical&gt;&lt;pages&gt;2779-2789&lt;/pages&gt;&lt;volume&gt;55&lt;/volume&gt;&lt;number&gt;6&lt;/number&gt;&lt;dates&gt;&lt;year&gt;2018&lt;/year&gt;&lt;/dates&gt;&lt;isbn&gt;0021-8901&lt;/isbn&gt;&lt;urls&gt;&lt;/urls&gt;&lt;/record&gt;&lt;/Cite&gt;&lt;/EndNote&gt;</w:instrText>
      </w:r>
      <w:r w:rsidR="005723B1" w:rsidRPr="005C029F">
        <w:rPr>
          <w:rFonts w:cs="Times New Roman"/>
          <w:szCs w:val="28"/>
        </w:rPr>
        <w:fldChar w:fldCharType="separate"/>
      </w:r>
      <w:r w:rsidR="002D78D0">
        <w:rPr>
          <w:rFonts w:cs="Times New Roman"/>
          <w:noProof/>
          <w:szCs w:val="28"/>
        </w:rPr>
        <w:t>(Porcel</w:t>
      </w:r>
      <w:r w:rsidR="002D78D0" w:rsidRPr="002D78D0">
        <w:rPr>
          <w:rFonts w:cs="Times New Roman"/>
          <w:i/>
          <w:noProof/>
          <w:szCs w:val="28"/>
        </w:rPr>
        <w:t xml:space="preserve"> et al.</w:t>
      </w:r>
      <w:r w:rsidR="002D78D0">
        <w:rPr>
          <w:rFonts w:cs="Times New Roman"/>
          <w:noProof/>
          <w:szCs w:val="28"/>
        </w:rPr>
        <w:t>, 2018)</w:t>
      </w:r>
      <w:r w:rsidR="005723B1" w:rsidRPr="005C029F">
        <w:rPr>
          <w:rFonts w:cs="Times New Roman"/>
          <w:szCs w:val="28"/>
        </w:rPr>
        <w:fldChar w:fldCharType="end"/>
      </w:r>
      <w:r w:rsidRPr="005C029F">
        <w:rPr>
          <w:rFonts w:cs="Times New Roman"/>
          <w:szCs w:val="28"/>
        </w:rPr>
        <w:t>, leading to higher</w:t>
      </w:r>
      <w:r w:rsidR="00AC0C58" w:rsidRPr="005C029F">
        <w:rPr>
          <w:rFonts w:cs="Times New Roman"/>
          <w:szCs w:val="28"/>
        </w:rPr>
        <w:t xml:space="preserve"> predator-prey</w:t>
      </w:r>
      <w:r w:rsidRPr="005C029F">
        <w:rPr>
          <w:rFonts w:cs="Times New Roman"/>
          <w:szCs w:val="28"/>
        </w:rPr>
        <w:t xml:space="preserve"> encounter rates and </w:t>
      </w:r>
      <w:r w:rsidR="00493EB2">
        <w:rPr>
          <w:rFonts w:cs="Times New Roman"/>
          <w:szCs w:val="28"/>
        </w:rPr>
        <w:t xml:space="preserve">thus </w:t>
      </w:r>
      <w:r w:rsidR="00AC0C58" w:rsidRPr="005C029F">
        <w:rPr>
          <w:rFonts w:cs="Times New Roman"/>
          <w:szCs w:val="28"/>
        </w:rPr>
        <w:t xml:space="preserve">pest </w:t>
      </w:r>
      <w:r w:rsidRPr="005C029F">
        <w:rPr>
          <w:rFonts w:cs="Times New Roman"/>
          <w:szCs w:val="28"/>
        </w:rPr>
        <w:t xml:space="preserve">consumption </w:t>
      </w:r>
      <w:r w:rsidR="00AC0C58" w:rsidRPr="005C029F">
        <w:rPr>
          <w:rFonts w:cs="Times New Roman"/>
          <w:szCs w:val="28"/>
        </w:rPr>
        <w:t>by GAPs</w:t>
      </w:r>
      <w:r w:rsidRPr="005C029F">
        <w:rPr>
          <w:rFonts w:cs="Times New Roman"/>
          <w:szCs w:val="28"/>
        </w:rPr>
        <w:t>.</w:t>
      </w:r>
      <w:ins w:id="690" w:author="Gen-Chang Hsu" w:date="2024-08-25T23:12:00Z" w16du:dateUtc="2024-08-26T03:12:00Z">
        <w:r w:rsidR="009F3C74">
          <w:rPr>
            <w:rFonts w:cs="Times New Roman"/>
            <w:szCs w:val="28"/>
          </w:rPr>
          <w:t xml:space="preserve"> In fact, </w:t>
        </w:r>
      </w:ins>
      <w:ins w:id="691" w:author="Gen-Chang Hsu" w:date="2024-08-25T23:13:00Z" w16du:dateUtc="2024-08-26T03:13:00Z">
        <w:r w:rsidR="009F3C74">
          <w:rPr>
            <w:rFonts w:cs="Times New Roman"/>
            <w:szCs w:val="28"/>
          </w:rPr>
          <w:t>although not statistically significant</w:t>
        </w:r>
      </w:ins>
      <w:ins w:id="692" w:author="Gen-Chang Hsu" w:date="2024-08-25T23:14:00Z" w16du:dateUtc="2024-08-26T03:14:00Z">
        <w:r w:rsidR="009F3C74">
          <w:rPr>
            <w:rFonts w:cs="Times New Roman"/>
            <w:szCs w:val="28"/>
          </w:rPr>
          <w:t>,</w:t>
        </w:r>
      </w:ins>
      <w:ins w:id="693" w:author="Gen-Chang Hsu" w:date="2024-08-25T23:12:00Z" w16du:dateUtc="2024-08-26T03:12:00Z">
        <w:r w:rsidR="009F3C74">
          <w:rPr>
            <w:rFonts w:cs="Times New Roman"/>
            <w:szCs w:val="28"/>
          </w:rPr>
          <w:t xml:space="preserve"> rice herbivore abundance </w:t>
        </w:r>
      </w:ins>
      <w:ins w:id="694" w:author="Gen-Chang Hsu" w:date="2024-08-25T23:13:00Z" w16du:dateUtc="2024-08-26T03:13:00Z">
        <w:r w:rsidR="009F3C74">
          <w:rPr>
            <w:rFonts w:cs="Times New Roman"/>
            <w:szCs w:val="28"/>
          </w:rPr>
          <w:t>appeared to be</w:t>
        </w:r>
      </w:ins>
      <w:ins w:id="695" w:author="Gen-Chang Hsu" w:date="2024-08-25T23:12:00Z" w16du:dateUtc="2024-08-26T03:12:00Z">
        <w:r w:rsidR="009F3C74">
          <w:rPr>
            <w:rFonts w:cs="Times New Roman"/>
            <w:szCs w:val="28"/>
          </w:rPr>
          <w:t xml:space="preserve"> higher in conventional farms </w:t>
        </w:r>
      </w:ins>
      <w:ins w:id="696" w:author="Gen-Chang Hsu" w:date="2024-08-25T23:13:00Z" w16du:dateUtc="2024-08-26T03:13:00Z">
        <w:r w:rsidR="009F3C74">
          <w:rPr>
            <w:rFonts w:cs="Times New Roman"/>
            <w:szCs w:val="28"/>
          </w:rPr>
          <w:t>(Table S</w:t>
        </w:r>
      </w:ins>
      <w:ins w:id="697" w:author="Gen-Chang Hsu" w:date="2024-08-26T09:43:00Z" w16du:dateUtc="2024-08-26T13:43:00Z">
        <w:r w:rsidR="00337BFB">
          <w:rPr>
            <w:rFonts w:cs="Times New Roman"/>
            <w:szCs w:val="28"/>
          </w:rPr>
          <w:t>C</w:t>
        </w:r>
      </w:ins>
      <w:ins w:id="698" w:author="Gen-Chang Hsu" w:date="2024-08-25T23:13:00Z" w16du:dateUtc="2024-08-26T03:13:00Z">
        <w:r w:rsidR="009F3C74">
          <w:rPr>
            <w:rFonts w:cs="Times New Roman"/>
            <w:szCs w:val="28"/>
          </w:rPr>
          <w:t>).</w:t>
        </w:r>
      </w:ins>
      <w:r w:rsidRPr="005C029F">
        <w:rPr>
          <w:rFonts w:cs="Times New Roman"/>
          <w:szCs w:val="28"/>
        </w:rPr>
        <w:t xml:space="preserve"> </w:t>
      </w:r>
      <w:r w:rsidR="00005E76">
        <w:rPr>
          <w:rFonts w:cs="Times New Roman"/>
          <w:szCs w:val="28"/>
        </w:rPr>
        <w:t xml:space="preserve"> </w:t>
      </w:r>
      <w:r w:rsidRPr="005C029F">
        <w:rPr>
          <w:rFonts w:cs="Times New Roman"/>
          <w:szCs w:val="28"/>
        </w:rPr>
        <w:t xml:space="preserve">Regardless of the </w:t>
      </w:r>
      <w:r w:rsidR="00005E76">
        <w:rPr>
          <w:rFonts w:cs="Times New Roman"/>
          <w:szCs w:val="28"/>
        </w:rPr>
        <w:t>potential</w:t>
      </w:r>
      <w:r w:rsidRPr="005C029F">
        <w:rPr>
          <w:rFonts w:cs="Times New Roman"/>
          <w:szCs w:val="28"/>
        </w:rPr>
        <w:t xml:space="preserve"> mechanisms, our results </w:t>
      </w:r>
      <w:del w:id="699" w:author="Gen-Chang Hsu" w:date="2024-08-25T23:12:00Z" w16du:dateUtc="2024-08-26T03:12:00Z">
        <w:r w:rsidRPr="005C029F" w:rsidDel="009F3C74">
          <w:rPr>
            <w:rFonts w:cs="Times New Roman"/>
            <w:szCs w:val="28"/>
          </w:rPr>
          <w:delText xml:space="preserve">highlight </w:delText>
        </w:r>
      </w:del>
      <w:ins w:id="700" w:author="Gen-Chang Hsu" w:date="2024-08-25T23:12:00Z" w16du:dateUtc="2024-08-26T03:12:00Z">
        <w:r w:rsidR="009F3C74">
          <w:rPr>
            <w:rFonts w:cs="Times New Roman"/>
            <w:szCs w:val="28"/>
          </w:rPr>
          <w:t>indicate</w:t>
        </w:r>
      </w:ins>
      <w:ins w:id="701" w:author="Gen-Chang Hsu" w:date="2024-08-25T23:14:00Z" w16du:dateUtc="2024-08-26T03:14:00Z">
        <w:r w:rsidR="004832F8">
          <w:rPr>
            <w:rFonts w:cs="Times New Roman"/>
            <w:szCs w:val="28"/>
          </w:rPr>
          <w:t xml:space="preserve"> an </w:t>
        </w:r>
      </w:ins>
      <w:del w:id="702" w:author="Gen-Chang Hsu" w:date="2024-08-25T23:14:00Z" w16du:dateUtc="2024-08-26T03:14:00Z">
        <w:r w:rsidRPr="005C029F" w:rsidDel="004832F8">
          <w:rPr>
            <w:rFonts w:cs="Times New Roman"/>
            <w:szCs w:val="28"/>
          </w:rPr>
          <w:delText xml:space="preserve">the </w:delText>
        </w:r>
      </w:del>
      <w:r w:rsidRPr="005C029F">
        <w:rPr>
          <w:rFonts w:cs="Times New Roman"/>
          <w:szCs w:val="28"/>
        </w:rPr>
        <w:t xml:space="preserve">important but overlooked biocontrol value of GAPs in conventional farming systems. </w:t>
      </w:r>
      <w:commentRangeStart w:id="703"/>
      <w:ins w:id="704" w:author="Gen-Chang Hsu" w:date="2024-08-28T12:40:00Z" w16du:dateUtc="2024-08-28T16:40:00Z">
        <w:r w:rsidR="006C5479">
          <w:rPr>
            <w:rFonts w:cs="Times New Roman"/>
            <w:szCs w:val="28"/>
          </w:rPr>
          <w:t xml:space="preserve">On the other hand, GAPs </w:t>
        </w:r>
      </w:ins>
      <w:ins w:id="705" w:author="Gen-Chang Hsu" w:date="2024-08-28T12:43:00Z" w16du:dateUtc="2024-08-28T16:43:00Z">
        <w:r w:rsidR="006C5479">
          <w:rPr>
            <w:rFonts w:cs="Times New Roman"/>
            <w:szCs w:val="28"/>
          </w:rPr>
          <w:t>are critical components of</w:t>
        </w:r>
      </w:ins>
      <w:ins w:id="706" w:author="Gen-Chang Hsu" w:date="2024-08-28T12:40:00Z" w16du:dateUtc="2024-08-28T16:40:00Z">
        <w:r w:rsidR="006C5479">
          <w:rPr>
            <w:rFonts w:cs="Times New Roman"/>
            <w:szCs w:val="28"/>
          </w:rPr>
          <w:t xml:space="preserve"> </w:t>
        </w:r>
      </w:ins>
      <w:ins w:id="707" w:author="Gen-Chang Hsu" w:date="2024-08-28T12:42:00Z" w16du:dateUtc="2024-08-28T16:42:00Z">
        <w:r w:rsidR="006C5479">
          <w:rPr>
            <w:rFonts w:cs="Times New Roman"/>
            <w:szCs w:val="28"/>
          </w:rPr>
          <w:t xml:space="preserve">pest </w:t>
        </w:r>
      </w:ins>
      <w:ins w:id="708" w:author="Gen-Chang Hsu" w:date="2024-08-28T12:43:00Z" w16du:dateUtc="2024-08-28T16:43:00Z">
        <w:r w:rsidR="006C5479">
          <w:rPr>
            <w:rFonts w:cs="Times New Roman"/>
            <w:szCs w:val="28"/>
          </w:rPr>
          <w:t>management</w:t>
        </w:r>
      </w:ins>
      <w:ins w:id="709" w:author="Gen-Chang Hsu" w:date="2024-08-28T12:40:00Z" w16du:dateUtc="2024-08-28T16:40:00Z">
        <w:r w:rsidR="006C5479">
          <w:rPr>
            <w:rFonts w:cs="Times New Roman"/>
            <w:szCs w:val="28"/>
          </w:rPr>
          <w:t xml:space="preserve"> in</w:t>
        </w:r>
      </w:ins>
      <w:ins w:id="710" w:author="Gen-Chang Hsu" w:date="2024-08-28T12:41:00Z" w16du:dateUtc="2024-08-28T16:41:00Z">
        <w:r w:rsidR="006C5479">
          <w:rPr>
            <w:rFonts w:cs="Times New Roman"/>
            <w:szCs w:val="28"/>
          </w:rPr>
          <w:t xml:space="preserve"> </w:t>
        </w:r>
        <w:r w:rsidR="006C5479" w:rsidRPr="008B15C3">
          <w:rPr>
            <w:rFonts w:cs="Arial"/>
            <w:bCs/>
            <w:szCs w:val="24"/>
          </w:rPr>
          <w:t xml:space="preserve">organic </w:t>
        </w:r>
      </w:ins>
      <w:ins w:id="711" w:author="Gen-Chang Hsu" w:date="2024-08-28T12:43:00Z" w16du:dateUtc="2024-08-28T16:43:00Z">
        <w:r w:rsidR="006C5479">
          <w:rPr>
            <w:rFonts w:cs="Arial"/>
            <w:bCs/>
            <w:szCs w:val="24"/>
          </w:rPr>
          <w:t>farms</w:t>
        </w:r>
      </w:ins>
      <w:ins w:id="712" w:author="Gen-Chang Hsu" w:date="2024-08-28T12:44:00Z" w16du:dateUtc="2024-08-28T16:44:00Z">
        <w:r w:rsidR="006C5479">
          <w:rPr>
            <w:rFonts w:cs="Times New Roman"/>
            <w:szCs w:val="28"/>
          </w:rPr>
          <w:t xml:space="preserve"> (especially because </w:t>
        </w:r>
      </w:ins>
      <w:ins w:id="713" w:author="Gen-Chang Hsu" w:date="2024-08-28T12:45:00Z" w16du:dateUtc="2024-08-28T16:45:00Z">
        <w:r w:rsidR="006C5479">
          <w:rPr>
            <w:rFonts w:cs="Times New Roman"/>
            <w:szCs w:val="28"/>
          </w:rPr>
          <w:t xml:space="preserve">pesticides </w:t>
        </w:r>
      </w:ins>
      <w:ins w:id="714" w:author="Gen-Chang Hsu" w:date="2024-08-28T12:44:00Z" w16du:dateUtc="2024-08-28T16:44:00Z">
        <w:r w:rsidR="006C5479">
          <w:rPr>
            <w:rFonts w:cs="Times New Roman"/>
            <w:szCs w:val="28"/>
          </w:rPr>
          <w:t xml:space="preserve">are not allowed), and </w:t>
        </w:r>
      </w:ins>
      <w:ins w:id="715" w:author="Gen-Chang Hsu" w:date="2024-08-28T12:42:00Z" w16du:dateUtc="2024-08-28T16:42:00Z">
        <w:r w:rsidR="006C5479">
          <w:rPr>
            <w:rFonts w:cs="Times New Roman"/>
            <w:szCs w:val="28"/>
          </w:rPr>
          <w:t>w</w:t>
        </w:r>
      </w:ins>
      <w:ins w:id="716" w:author="Gen-Chang Hsu" w:date="2024-08-28T12:30:00Z" w16du:dateUtc="2024-08-28T16:30:00Z">
        <w:r w:rsidR="001F0D28">
          <w:rPr>
            <w:rFonts w:cs="Times New Roman"/>
            <w:szCs w:val="28"/>
          </w:rPr>
          <w:t xml:space="preserve">e encourage future studies </w:t>
        </w:r>
      </w:ins>
      <w:ins w:id="717" w:author="Gen-Chang Hsu" w:date="2024-08-28T12:31:00Z" w16du:dateUtc="2024-08-28T16:31:00Z">
        <w:r w:rsidR="001F0D28">
          <w:rPr>
            <w:rFonts w:cs="Times New Roman"/>
            <w:szCs w:val="28"/>
          </w:rPr>
          <w:t xml:space="preserve">to </w:t>
        </w:r>
      </w:ins>
      <w:ins w:id="718" w:author="Gen-Chang Hsu" w:date="2024-08-28T12:32:00Z" w16du:dateUtc="2024-08-28T16:32:00Z">
        <w:r w:rsidR="001F0D28">
          <w:rPr>
            <w:rFonts w:cs="Arial"/>
            <w:bCs/>
            <w:szCs w:val="24"/>
          </w:rPr>
          <w:t>investigate</w:t>
        </w:r>
      </w:ins>
      <w:ins w:id="719" w:author="Gen-Chang Hsu" w:date="2024-08-28T12:31:00Z" w16du:dateUtc="2024-08-28T16:31:00Z">
        <w:r w:rsidR="001F0D28">
          <w:rPr>
            <w:rFonts w:cs="Arial"/>
            <w:bCs/>
            <w:szCs w:val="24"/>
          </w:rPr>
          <w:t xml:space="preserve"> </w:t>
        </w:r>
      </w:ins>
      <w:ins w:id="720" w:author="Gen-Chang Hsu" w:date="2024-08-28T12:32:00Z" w16du:dateUtc="2024-08-28T16:32:00Z">
        <w:r w:rsidR="001F0D28">
          <w:rPr>
            <w:rFonts w:cs="Arial"/>
            <w:bCs/>
            <w:szCs w:val="24"/>
          </w:rPr>
          <w:t>the</w:t>
        </w:r>
      </w:ins>
      <w:ins w:id="721" w:author="Gen-Chang Hsu" w:date="2024-08-28T12:42:00Z" w16du:dateUtc="2024-08-28T16:42:00Z">
        <w:r w:rsidR="006C5479">
          <w:rPr>
            <w:rFonts w:cs="Arial"/>
            <w:bCs/>
            <w:szCs w:val="24"/>
          </w:rPr>
          <w:t>ir</w:t>
        </w:r>
      </w:ins>
      <w:ins w:id="722" w:author="Gen-Chang Hsu" w:date="2024-08-28T12:32:00Z" w16du:dateUtc="2024-08-28T16:32:00Z">
        <w:r w:rsidR="001F0D28">
          <w:rPr>
            <w:rFonts w:cs="Arial"/>
            <w:bCs/>
            <w:szCs w:val="24"/>
          </w:rPr>
          <w:t xml:space="preserve"> bio</w:t>
        </w:r>
      </w:ins>
      <w:ins w:id="723" w:author="Gen-Chang Hsu" w:date="2024-08-28T12:33:00Z" w16du:dateUtc="2024-08-28T16:33:00Z">
        <w:r w:rsidR="001F0D28">
          <w:rPr>
            <w:rFonts w:cs="Arial"/>
            <w:bCs/>
            <w:szCs w:val="24"/>
          </w:rPr>
          <w:t>control efficacy</w:t>
        </w:r>
      </w:ins>
      <w:ins w:id="724" w:author="Gen-Chang Hsu" w:date="2024-08-28T12:31:00Z" w16du:dateUtc="2024-08-28T16:31:00Z">
        <w:r w:rsidR="001F0D28" w:rsidRPr="008B15C3">
          <w:rPr>
            <w:rFonts w:cs="Arial"/>
            <w:bCs/>
            <w:szCs w:val="24"/>
          </w:rPr>
          <w:t xml:space="preserve"> </w:t>
        </w:r>
      </w:ins>
      <w:ins w:id="725" w:author="Gen-Chang Hsu" w:date="2024-08-28T12:42:00Z" w16du:dateUtc="2024-08-28T16:42:00Z">
        <w:r w:rsidR="006C5479">
          <w:rPr>
            <w:rFonts w:cs="Arial"/>
            <w:bCs/>
            <w:szCs w:val="24"/>
          </w:rPr>
          <w:t xml:space="preserve">and </w:t>
        </w:r>
      </w:ins>
      <w:ins w:id="726" w:author="Gen-Chang Hsu" w:date="2024-08-28T12:33:00Z" w16du:dateUtc="2024-08-28T16:33:00Z">
        <w:r w:rsidR="001F0D28">
          <w:rPr>
            <w:rFonts w:cs="Arial"/>
            <w:bCs/>
            <w:szCs w:val="24"/>
          </w:rPr>
          <w:t>interactions with other natural enemies</w:t>
        </w:r>
      </w:ins>
      <w:ins w:id="727" w:author="Gen-Chang Hsu" w:date="2024-08-28T12:31:00Z" w16du:dateUtc="2024-08-28T16:31:00Z">
        <w:r w:rsidR="001F0D28" w:rsidRPr="008B15C3">
          <w:rPr>
            <w:rFonts w:cs="Arial"/>
            <w:bCs/>
            <w:szCs w:val="24"/>
          </w:rPr>
          <w:t xml:space="preserve"> in organic </w:t>
        </w:r>
      </w:ins>
      <w:ins w:id="728" w:author="Gen-Chang Hsu" w:date="2024-08-28T12:32:00Z" w16du:dateUtc="2024-08-28T16:32:00Z">
        <w:r w:rsidR="001F0D28">
          <w:rPr>
            <w:rFonts w:cs="Arial"/>
            <w:bCs/>
            <w:szCs w:val="24"/>
          </w:rPr>
          <w:t>systems</w:t>
        </w:r>
      </w:ins>
      <w:ins w:id="729" w:author="Gen-Chang Hsu" w:date="2024-08-28T12:43:00Z" w16du:dateUtc="2024-08-28T16:43:00Z">
        <w:r w:rsidR="006C5479">
          <w:rPr>
            <w:rFonts w:cs="Arial"/>
            <w:bCs/>
            <w:szCs w:val="24"/>
          </w:rPr>
          <w:t>.</w:t>
        </w:r>
      </w:ins>
      <w:commentRangeEnd w:id="703"/>
      <w:ins w:id="730" w:author="Gen-Chang Hsu" w:date="2024-08-28T12:46:00Z" w16du:dateUtc="2024-08-28T16:46:00Z">
        <w:r w:rsidR="006C5479">
          <w:rPr>
            <w:rStyle w:val="CommentReference"/>
          </w:rPr>
          <w:commentReference w:id="703"/>
        </w:r>
      </w:ins>
      <w:ins w:id="731" w:author="Gen-Chang Hsu" w:date="2024-08-28T12:34:00Z" w16du:dateUtc="2024-08-28T16:34:00Z">
        <w:r w:rsidR="00EA0A2A">
          <w:rPr>
            <w:rFonts w:cs="Arial"/>
            <w:bCs/>
            <w:szCs w:val="24"/>
          </w:rPr>
          <w:t xml:space="preserve"> </w:t>
        </w:r>
      </w:ins>
    </w:p>
    <w:p w14:paraId="7542D260" w14:textId="524A7892" w:rsidR="00A24F0A" w:rsidRPr="005C029F" w:rsidRDefault="00DD4E15" w:rsidP="00145E4B">
      <w:pPr>
        <w:spacing w:after="0" w:line="480" w:lineRule="auto"/>
        <w:ind w:firstLine="720"/>
        <w:jc w:val="left"/>
        <w:rPr>
          <w:rFonts w:cs="Times New Roman"/>
          <w:szCs w:val="28"/>
        </w:rPr>
      </w:pPr>
      <w:r w:rsidRPr="005C029F">
        <w:rPr>
          <w:rFonts w:cs="Times New Roman"/>
          <w:szCs w:val="28"/>
        </w:rPr>
        <w:t>Besides farming practice</w:t>
      </w:r>
      <w:r w:rsidR="00BE5224">
        <w:rPr>
          <w:rFonts w:cs="Times New Roman"/>
          <w:szCs w:val="28"/>
        </w:rPr>
        <w:t>s</w:t>
      </w:r>
      <w:r w:rsidRPr="005C029F">
        <w:rPr>
          <w:rFonts w:cs="Times New Roman"/>
          <w:szCs w:val="28"/>
        </w:rPr>
        <w:t>, crop stage</w:t>
      </w:r>
      <w:r w:rsidR="00E754A0">
        <w:rPr>
          <w:rFonts w:cs="Times New Roman"/>
          <w:szCs w:val="28"/>
        </w:rPr>
        <w:t>s</w:t>
      </w:r>
      <w:r w:rsidRPr="005C029F">
        <w:rPr>
          <w:rFonts w:cs="Times New Roman"/>
          <w:szCs w:val="28"/>
        </w:rPr>
        <w:t xml:space="preserve"> </w:t>
      </w:r>
      <w:r w:rsidR="00060F89" w:rsidRPr="005C029F">
        <w:rPr>
          <w:rFonts w:cs="Times New Roman"/>
          <w:szCs w:val="28"/>
        </w:rPr>
        <w:t xml:space="preserve">also </w:t>
      </w:r>
      <w:r w:rsidRPr="005C029F">
        <w:rPr>
          <w:rFonts w:cs="Times New Roman"/>
          <w:szCs w:val="28"/>
        </w:rPr>
        <w:t xml:space="preserve">affected pest consumption. </w:t>
      </w:r>
      <w:r w:rsidR="00005E76">
        <w:rPr>
          <w:rFonts w:cs="Times New Roman"/>
          <w:szCs w:val="28"/>
        </w:rPr>
        <w:t xml:space="preserve"> </w:t>
      </w:r>
      <w:r w:rsidR="00950546">
        <w:rPr>
          <w:rFonts w:cs="Times New Roman"/>
          <w:szCs w:val="28"/>
        </w:rPr>
        <w:t>Overall</w:t>
      </w:r>
      <w:r w:rsidRPr="005C029F">
        <w:rPr>
          <w:rFonts w:cs="Times New Roman"/>
          <w:szCs w:val="28"/>
        </w:rPr>
        <w:t>, pest consumption by GAPs increased from early (tillering) to late (ripening) stage</w:t>
      </w:r>
      <w:r w:rsidR="00BE5224">
        <w:rPr>
          <w:rFonts w:cs="Times New Roman"/>
          <w:szCs w:val="28"/>
        </w:rPr>
        <w:t>s</w:t>
      </w:r>
      <w:r w:rsidRPr="005C029F">
        <w:rPr>
          <w:rFonts w:cs="Times New Roman"/>
          <w:szCs w:val="28"/>
        </w:rPr>
        <w:t xml:space="preserve">, consistent with previous studies where predators consumed </w:t>
      </w:r>
      <w:r w:rsidR="00B917D0" w:rsidRPr="005C029F">
        <w:rPr>
          <w:rFonts w:cs="Times New Roman"/>
          <w:szCs w:val="28"/>
        </w:rPr>
        <w:t xml:space="preserve">more </w:t>
      </w:r>
      <w:r w:rsidRPr="005C029F">
        <w:rPr>
          <w:rFonts w:cs="Times New Roman"/>
          <w:szCs w:val="28"/>
        </w:rPr>
        <w:t xml:space="preserve">pests </w:t>
      </w:r>
      <w:r w:rsidR="00E44EB8" w:rsidRPr="005C029F">
        <w:rPr>
          <w:rFonts w:cs="Times New Roman"/>
          <w:szCs w:val="28"/>
        </w:rPr>
        <w:t xml:space="preserve">in </w:t>
      </w:r>
      <w:r w:rsidR="00BE5224">
        <w:rPr>
          <w:rFonts w:cs="Times New Roman"/>
          <w:szCs w:val="28"/>
        </w:rPr>
        <w:t xml:space="preserve">the </w:t>
      </w:r>
      <w:r w:rsidR="00E44EB8" w:rsidRPr="005C029F">
        <w:rPr>
          <w:rFonts w:cs="Times New Roman"/>
          <w:szCs w:val="28"/>
        </w:rPr>
        <w:t xml:space="preserve">late </w:t>
      </w:r>
      <w:r w:rsidRPr="005C029F">
        <w:rPr>
          <w:rFonts w:cs="Times New Roman"/>
          <w:szCs w:val="28"/>
        </w:rPr>
        <w:t xml:space="preserve">crop season </w:t>
      </w:r>
      <w:commentRangeStart w:id="732"/>
      <w:r w:rsidR="005723B1" w:rsidRPr="005C029F">
        <w:rPr>
          <w:rFonts w:cs="Times New Roman"/>
          <w:szCs w:val="28"/>
        </w:rPr>
        <w:fldChar w:fldCharType="begin">
          <w:fldData xml:space="preserve">PEVuZE5vdGU+PENpdGU+PEF1dGhvcj5Ic3U8L0F1dGhvcj48WWVhcj4yMDIxPC9ZZWFyPjxSZWNO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=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PEVuZE5vdGU+PENpdGU+PEF1dGhvcj5Ic3U8L0F1dGhvcj48WWVhcj4yMDIxPC9ZZWFyPjxSZWNO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=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2D78D0">
        <w:rPr>
          <w:rFonts w:cs="Times New Roman"/>
          <w:noProof/>
          <w:szCs w:val="28"/>
        </w:rPr>
        <w:t>(Roubinet</w:t>
      </w:r>
      <w:r w:rsidR="002D78D0" w:rsidRPr="002D78D0">
        <w:rPr>
          <w:rFonts w:cs="Times New Roman"/>
          <w:i/>
          <w:noProof/>
          <w:szCs w:val="28"/>
        </w:rPr>
        <w:t xml:space="preserve"> et al.</w:t>
      </w:r>
      <w:r w:rsidR="002D78D0">
        <w:rPr>
          <w:rFonts w:cs="Times New Roman"/>
          <w:noProof/>
          <w:szCs w:val="28"/>
        </w:rPr>
        <w:t>, 2017; Hsu</w:t>
      </w:r>
      <w:r w:rsidR="002D78D0" w:rsidRPr="002D78D0">
        <w:rPr>
          <w:rFonts w:cs="Times New Roman"/>
          <w:i/>
          <w:noProof/>
          <w:szCs w:val="28"/>
        </w:rPr>
        <w:t xml:space="preserve"> et al.</w:t>
      </w:r>
      <w:r w:rsidR="002D78D0">
        <w:rPr>
          <w:rFonts w:cs="Times New Roman"/>
          <w:noProof/>
          <w:szCs w:val="28"/>
        </w:rPr>
        <w:t>, 2021)</w:t>
      </w:r>
      <w:r w:rsidR="005723B1" w:rsidRPr="005C029F">
        <w:rPr>
          <w:rFonts w:cs="Times New Roman"/>
          <w:szCs w:val="28"/>
        </w:rPr>
        <w:fldChar w:fldCharType="end"/>
      </w:r>
      <w:commentRangeEnd w:id="732"/>
      <w:r w:rsidR="00B0188B">
        <w:rPr>
          <w:rStyle w:val="CommentReference"/>
        </w:rPr>
        <w:commentReference w:id="732"/>
      </w:r>
      <w:r w:rsidRPr="005C029F">
        <w:rPr>
          <w:rFonts w:cs="Times New Roman"/>
          <w:szCs w:val="28"/>
        </w:rPr>
        <w:t xml:space="preserve">. </w:t>
      </w:r>
      <w:r w:rsidR="00950546">
        <w:rPr>
          <w:rFonts w:cs="Times New Roman"/>
          <w:szCs w:val="28"/>
        </w:rPr>
        <w:t xml:space="preserve"> </w:t>
      </w:r>
      <w:moveToRangeStart w:id="733" w:author="Gen-Chang Hsu" w:date="2024-08-25T23:21:00Z" w:name="move175520522"/>
      <w:moveTo w:id="734" w:author="Gen-Chang Hsu" w:date="2024-08-25T23:21:00Z" w16du:dateUtc="2024-08-26T03:21:00Z">
        <w:r w:rsidR="00B0188B" w:rsidRPr="005C029F">
          <w:rPr>
            <w:rFonts w:cs="Times New Roman"/>
            <w:szCs w:val="28"/>
          </w:rPr>
          <w:t>These findings indicate a higher biocontrol value of predators when</w:t>
        </w:r>
        <w:del w:id="735" w:author="Gen-Chang Hsu" w:date="2024-08-25T23:22:00Z" w16du:dateUtc="2024-08-26T03:22:00Z">
          <w:r w:rsidR="00B0188B" w:rsidRPr="005C029F" w:rsidDel="00B0188B">
            <w:rPr>
              <w:rFonts w:cs="Times New Roman"/>
              <w:szCs w:val="28"/>
            </w:rPr>
            <w:delText xml:space="preserve"> the </w:delText>
          </w:r>
        </w:del>
      </w:moveTo>
      <w:ins w:id="736" w:author="Gen-Chang Hsu" w:date="2024-08-25T23:22:00Z" w16du:dateUtc="2024-08-26T03:22:00Z">
        <w:r w:rsidR="00B0188B">
          <w:rPr>
            <w:rFonts w:cs="Times New Roman"/>
            <w:szCs w:val="28"/>
          </w:rPr>
          <w:t xml:space="preserve"> </w:t>
        </w:r>
      </w:ins>
      <w:moveTo w:id="737" w:author="Gen-Chang Hsu" w:date="2024-08-25T23:21:00Z" w16du:dateUtc="2024-08-26T03:21:00Z">
        <w:r w:rsidR="00B0188B" w:rsidRPr="005C029F">
          <w:rPr>
            <w:rFonts w:cs="Times New Roman"/>
            <w:szCs w:val="28"/>
          </w:rPr>
          <w:lastRenderedPageBreak/>
          <w:t>crop production is most vulnerable to pest damage.</w:t>
        </w:r>
      </w:moveTo>
      <w:ins w:id="738" w:author="Gen-Chang Hsu" w:date="2024-08-25T23:25:00Z" w16du:dateUtc="2024-08-26T03:25:00Z">
        <w:r w:rsidR="000E12F5">
          <w:rPr>
            <w:rFonts w:cs="Times New Roman"/>
            <w:szCs w:val="28"/>
          </w:rPr>
          <w:t xml:space="preserve"> </w:t>
        </w:r>
      </w:ins>
      <w:ins w:id="739" w:author="Gen-Chang Hsu" w:date="2024-08-25T23:26:00Z" w16du:dateUtc="2024-08-26T03:26:00Z">
        <w:r w:rsidR="000E12F5">
          <w:rPr>
            <w:rFonts w:cs="Times New Roman"/>
            <w:szCs w:val="28"/>
          </w:rPr>
          <w:t xml:space="preserve"> Therefore, f</w:t>
        </w:r>
        <w:r w:rsidR="000E12F5" w:rsidRPr="005C029F">
          <w:rPr>
            <w:rFonts w:cs="Times New Roman"/>
            <w:szCs w:val="28"/>
          </w:rPr>
          <w:t xml:space="preserve">arming practitioners </w:t>
        </w:r>
        <w:r w:rsidR="000E12F5">
          <w:rPr>
            <w:rFonts w:cs="Times New Roman"/>
            <w:szCs w:val="28"/>
          </w:rPr>
          <w:t>may</w:t>
        </w:r>
        <w:r w:rsidR="000E12F5" w:rsidRPr="005C029F">
          <w:rPr>
            <w:rFonts w:cs="Times New Roman"/>
            <w:szCs w:val="28"/>
          </w:rPr>
          <w:t xml:space="preserve"> avoid practices that harm predators (e.g., chemical applications) during </w:t>
        </w:r>
        <w:r w:rsidR="000E12F5">
          <w:rPr>
            <w:rFonts w:cs="Times New Roman"/>
            <w:szCs w:val="28"/>
          </w:rPr>
          <w:t>this period</w:t>
        </w:r>
        <w:r w:rsidR="000E12F5" w:rsidRPr="005C029F">
          <w:rPr>
            <w:rFonts w:cs="Times New Roman"/>
            <w:szCs w:val="28"/>
          </w:rPr>
          <w:t xml:space="preserve"> to maintain healthy predator populations and </w:t>
        </w:r>
        <w:r w:rsidR="000E12F5">
          <w:rPr>
            <w:rFonts w:cs="Times New Roman"/>
            <w:szCs w:val="28"/>
          </w:rPr>
          <w:t xml:space="preserve">the </w:t>
        </w:r>
        <w:r w:rsidR="000E12F5" w:rsidRPr="005C029F">
          <w:rPr>
            <w:rFonts w:cs="Times New Roman"/>
            <w:szCs w:val="28"/>
          </w:rPr>
          <w:t>associated ecosystem services.</w:t>
        </w:r>
      </w:ins>
      <w:moveTo w:id="740" w:author="Gen-Chang Hsu" w:date="2024-08-25T23:21:00Z" w16du:dateUtc="2024-08-26T03:21:00Z">
        <w:r w:rsidR="00B0188B">
          <w:rPr>
            <w:rFonts w:cs="Times New Roman"/>
            <w:szCs w:val="28"/>
          </w:rPr>
          <w:t xml:space="preserve"> </w:t>
        </w:r>
        <w:r w:rsidR="00B0188B" w:rsidRPr="005C029F">
          <w:rPr>
            <w:rFonts w:cs="Times New Roman"/>
            <w:szCs w:val="28"/>
          </w:rPr>
          <w:t xml:space="preserve"> </w:t>
        </w:r>
      </w:moveTo>
      <w:moveToRangeEnd w:id="733"/>
      <w:commentRangeStart w:id="741"/>
      <w:del w:id="742" w:author="Gen-Chang Hsu" w:date="2024-08-25T23:20:00Z" w16du:dateUtc="2024-08-26T03:20:00Z">
        <w:r w:rsidR="00756659" w:rsidDel="00B0188B">
          <w:rPr>
            <w:rFonts w:cs="Times New Roman"/>
            <w:szCs w:val="28"/>
          </w:rPr>
          <w:delText xml:space="preserve">This may be because </w:delText>
        </w:r>
        <w:r w:rsidRPr="005C029F" w:rsidDel="00B0188B">
          <w:rPr>
            <w:rFonts w:cs="Times New Roman"/>
            <w:szCs w:val="28"/>
          </w:rPr>
          <w:delText xml:space="preserve">pest </w:delText>
        </w:r>
      </w:del>
      <w:del w:id="743" w:author="Gen-Chang Hsu" w:date="2024-08-25T23:19:00Z" w16du:dateUtc="2024-08-26T03:19:00Z">
        <w:r w:rsidRPr="005C029F" w:rsidDel="00B0188B">
          <w:rPr>
            <w:rFonts w:cs="Times New Roman"/>
            <w:szCs w:val="28"/>
          </w:rPr>
          <w:delText xml:space="preserve">populations </w:delText>
        </w:r>
      </w:del>
      <w:del w:id="744" w:author="Gen-Chang Hsu" w:date="2024-08-25T23:20:00Z" w16du:dateUtc="2024-08-26T03:20:00Z">
        <w:r w:rsidRPr="005C029F" w:rsidDel="00B0188B">
          <w:rPr>
            <w:rFonts w:cs="Times New Roman"/>
            <w:szCs w:val="28"/>
          </w:rPr>
          <w:delText>increased</w:delText>
        </w:r>
        <w:r w:rsidR="00B917D0" w:rsidRPr="005C029F" w:rsidDel="00B0188B">
          <w:rPr>
            <w:rFonts w:cs="Times New Roman"/>
            <w:szCs w:val="28"/>
          </w:rPr>
          <w:delText xml:space="preserve"> with</w:delText>
        </w:r>
        <w:r w:rsidRPr="005C029F" w:rsidDel="00B0188B">
          <w:rPr>
            <w:rFonts w:cs="Times New Roman"/>
            <w:szCs w:val="28"/>
          </w:rPr>
          <w:delText xml:space="preserve"> </w:delText>
        </w:r>
        <w:r w:rsidR="00B917D0" w:rsidRPr="005C029F" w:rsidDel="00B0188B">
          <w:rPr>
            <w:rFonts w:cs="Times New Roman"/>
            <w:szCs w:val="28"/>
          </w:rPr>
          <w:delText>rice development</w:delText>
        </w:r>
      </w:del>
      <w:del w:id="745" w:author="Gen-Chang Hsu" w:date="2024-08-25T23:19:00Z" w16du:dateUtc="2024-08-26T03:19:00Z">
        <w:r w:rsidR="00B917D0" w:rsidRPr="005C029F" w:rsidDel="00B0188B">
          <w:rPr>
            <w:rFonts w:cs="Times New Roman"/>
            <w:szCs w:val="28"/>
          </w:rPr>
          <w:delText xml:space="preserve"> </w:delText>
        </w:r>
        <w:r w:rsidRPr="005C029F" w:rsidDel="00B0188B">
          <w:rPr>
            <w:rFonts w:cs="Times New Roman"/>
            <w:szCs w:val="28"/>
          </w:rPr>
          <w:delText xml:space="preserve">and </w:delText>
        </w:r>
        <w:r w:rsidR="00E446BA" w:rsidRPr="005C029F" w:rsidDel="00B0188B">
          <w:rPr>
            <w:rFonts w:cs="Times New Roman"/>
            <w:szCs w:val="28"/>
          </w:rPr>
          <w:delText xml:space="preserve">eventually </w:delText>
        </w:r>
        <w:r w:rsidRPr="005C029F" w:rsidDel="00B0188B">
          <w:rPr>
            <w:rFonts w:cs="Times New Roman"/>
            <w:szCs w:val="28"/>
          </w:rPr>
          <w:delText>predominated</w:delText>
        </w:r>
      </w:del>
      <w:del w:id="746" w:author="Gen-Chang Hsu" w:date="2024-08-25T23:20:00Z" w16du:dateUtc="2024-08-26T03:20:00Z">
        <w:r w:rsidRPr="005C029F" w:rsidDel="00B0188B">
          <w:rPr>
            <w:rFonts w:cs="Times New Roman"/>
            <w:szCs w:val="28"/>
          </w:rPr>
          <w:delText xml:space="preserve">, leading to high pest consumption by </w:delText>
        </w:r>
        <w:r w:rsidR="00E446BA" w:rsidRPr="005C029F" w:rsidDel="00B0188B">
          <w:rPr>
            <w:rFonts w:cs="Times New Roman"/>
            <w:szCs w:val="28"/>
          </w:rPr>
          <w:delText xml:space="preserve">GAPs at </w:delText>
        </w:r>
        <w:r w:rsidR="00846CB7" w:rsidRPr="005C029F" w:rsidDel="00B0188B">
          <w:rPr>
            <w:rFonts w:cs="Times New Roman"/>
            <w:szCs w:val="28"/>
          </w:rPr>
          <w:delText>the flowering and ripening stages</w:delText>
        </w:r>
        <w:r w:rsidRPr="005C029F" w:rsidDel="00B0188B">
          <w:rPr>
            <w:rFonts w:cs="Times New Roman"/>
            <w:szCs w:val="28"/>
          </w:rPr>
          <w:delText>.</w:delText>
        </w:r>
      </w:del>
      <w:ins w:id="747" w:author="Gen-Chang Hsu" w:date="2024-08-25T23:20:00Z" w16du:dateUtc="2024-08-26T03:20:00Z">
        <w:r w:rsidR="00B0188B">
          <w:rPr>
            <w:rFonts w:cs="Times New Roman"/>
            <w:szCs w:val="28"/>
          </w:rPr>
          <w:t xml:space="preserve">Interestingly, rice herbivore abundance did not increase significantly </w:t>
        </w:r>
      </w:ins>
      <w:ins w:id="748" w:author="Gen-Chang Hsu" w:date="2024-08-25T23:21:00Z" w16du:dateUtc="2024-08-26T03:21:00Z">
        <w:r w:rsidR="00B0188B">
          <w:rPr>
            <w:rFonts w:cs="Times New Roman"/>
            <w:szCs w:val="28"/>
          </w:rPr>
          <w:t>over the crop season</w:t>
        </w:r>
      </w:ins>
      <w:ins w:id="749" w:author="Gen-Chang Hsu" w:date="2024-08-25T23:20:00Z" w16du:dateUtc="2024-08-26T03:20:00Z">
        <w:r w:rsidR="00B0188B">
          <w:rPr>
            <w:rFonts w:cs="Times New Roman"/>
            <w:szCs w:val="28"/>
          </w:rPr>
          <w:t xml:space="preserve"> (Table S</w:t>
        </w:r>
      </w:ins>
      <w:ins w:id="750" w:author="Gen-Chang Hsu" w:date="2024-08-26T09:43:00Z" w16du:dateUtc="2024-08-26T13:43:00Z">
        <w:r w:rsidR="00337BFB">
          <w:rPr>
            <w:rFonts w:cs="Times New Roman"/>
            <w:szCs w:val="28"/>
          </w:rPr>
          <w:t>D</w:t>
        </w:r>
      </w:ins>
      <w:ins w:id="751" w:author="Gen-Chang Hsu" w:date="2024-08-25T23:20:00Z" w16du:dateUtc="2024-08-26T03:20:00Z">
        <w:r w:rsidR="00B0188B">
          <w:rPr>
            <w:rFonts w:cs="Times New Roman"/>
            <w:szCs w:val="28"/>
          </w:rPr>
          <w:t>).</w:t>
        </w:r>
      </w:ins>
      <w:ins w:id="752" w:author="Gen-Chang Hsu" w:date="2024-08-25T23:21:00Z" w16du:dateUtc="2024-08-26T03:21:00Z">
        <w:r w:rsidR="00B0188B">
          <w:rPr>
            <w:rFonts w:cs="Times New Roman"/>
            <w:szCs w:val="28"/>
          </w:rPr>
          <w:t xml:space="preserve"> </w:t>
        </w:r>
      </w:ins>
      <w:ins w:id="753" w:author="Gen-Chang Hsu" w:date="2024-08-25T23:23:00Z" w16du:dateUtc="2024-08-26T03:23:00Z">
        <w:r w:rsidR="00B0188B">
          <w:rPr>
            <w:rFonts w:cs="Times New Roman"/>
            <w:szCs w:val="28"/>
          </w:rPr>
          <w:t>Yet,</w:t>
        </w:r>
      </w:ins>
      <w:ins w:id="754" w:author="Gen-Chang Hsu" w:date="2024-08-25T23:21:00Z" w16du:dateUtc="2024-08-26T03:21:00Z">
        <w:r w:rsidR="00B0188B">
          <w:rPr>
            <w:rFonts w:cs="Times New Roman"/>
            <w:szCs w:val="28"/>
          </w:rPr>
          <w:t xml:space="preserve"> GAPs still consumed</w:t>
        </w:r>
      </w:ins>
      <w:ins w:id="755" w:author="Gen-Chang Hsu" w:date="2024-08-25T23:23:00Z" w16du:dateUtc="2024-08-26T03:23:00Z">
        <w:r w:rsidR="00B0188B">
          <w:rPr>
            <w:rFonts w:cs="Times New Roman"/>
            <w:szCs w:val="28"/>
          </w:rPr>
          <w:t xml:space="preserve"> increasing proportions of rice pests</w:t>
        </w:r>
      </w:ins>
      <w:ins w:id="756" w:author="Gen-Chang Hsu" w:date="2024-08-25T23:24:00Z" w16du:dateUtc="2024-08-26T03:24:00Z">
        <w:r w:rsidR="00B0188B">
          <w:rPr>
            <w:rFonts w:cs="Times New Roman"/>
            <w:szCs w:val="28"/>
          </w:rPr>
          <w:t xml:space="preserve"> at late crop stages</w:t>
        </w:r>
      </w:ins>
      <w:ins w:id="757" w:author="Gen-Chang Hsu" w:date="2024-08-25T23:23:00Z" w16du:dateUtc="2024-08-26T03:23:00Z">
        <w:r w:rsidR="00B0188B">
          <w:rPr>
            <w:rFonts w:cs="Times New Roman"/>
            <w:szCs w:val="28"/>
          </w:rPr>
          <w:t>, suggesting that prey preference may play a role in the</w:t>
        </w:r>
      </w:ins>
      <w:ins w:id="758" w:author="Gen-Chang Hsu" w:date="2024-08-25T23:24:00Z" w16du:dateUtc="2024-08-26T03:24:00Z">
        <w:r w:rsidR="00B0188B">
          <w:rPr>
            <w:rFonts w:cs="Times New Roman"/>
            <w:szCs w:val="28"/>
          </w:rPr>
          <w:t>ir feeding behavior</w:t>
        </w:r>
      </w:ins>
      <w:ins w:id="759" w:author="Gen-Chang Hsu" w:date="2024-08-25T23:21:00Z" w16du:dateUtc="2024-08-26T03:21:00Z">
        <w:r w:rsidR="00B0188B">
          <w:rPr>
            <w:rFonts w:cs="Times New Roman"/>
            <w:szCs w:val="28"/>
          </w:rPr>
          <w:t>.</w:t>
        </w:r>
      </w:ins>
      <w:commentRangeEnd w:id="741"/>
      <w:ins w:id="760" w:author="Gen-Chang Hsu" w:date="2024-08-25T23:29:00Z" w16du:dateUtc="2024-08-26T03:29:00Z">
        <w:r w:rsidR="00946776">
          <w:rPr>
            <w:rStyle w:val="CommentReference"/>
          </w:rPr>
          <w:commentReference w:id="741"/>
        </w:r>
      </w:ins>
      <w:del w:id="761" w:author="Gen-Chang Hsu" w:date="2024-08-25T23:25:00Z" w16du:dateUtc="2024-08-26T03:25:00Z">
        <w:r w:rsidRPr="005C029F" w:rsidDel="000E12F5">
          <w:rPr>
            <w:rFonts w:cs="Times New Roman"/>
            <w:szCs w:val="28"/>
          </w:rPr>
          <w:delText xml:space="preserve"> </w:delText>
        </w:r>
      </w:del>
      <w:del w:id="762" w:author="Gen-Chang Hsu" w:date="2024-08-25T23:20:00Z" w16du:dateUtc="2024-08-26T03:20:00Z">
        <w:r w:rsidR="00BD1373" w:rsidDel="00B0188B">
          <w:rPr>
            <w:rFonts w:cs="Times New Roman"/>
            <w:szCs w:val="28"/>
          </w:rPr>
          <w:delText xml:space="preserve"> </w:delText>
        </w:r>
      </w:del>
      <w:moveFromRangeStart w:id="763" w:author="Gen-Chang Hsu" w:date="2024-08-25T23:21:00Z" w:name="move175520522"/>
      <w:moveFrom w:id="764" w:author="Gen-Chang Hsu" w:date="2024-08-25T23:21:00Z" w16du:dateUtc="2024-08-26T03:21:00Z">
        <w:r w:rsidRPr="005C029F" w:rsidDel="00B0188B">
          <w:rPr>
            <w:rFonts w:cs="Times New Roman"/>
            <w:szCs w:val="28"/>
          </w:rPr>
          <w:t>These findings indicate a higher biocontrol value of predators when the crop production is most vulnerable to pest damage.</w:t>
        </w:r>
        <w:r w:rsidR="00BD1373" w:rsidDel="00B0188B">
          <w:rPr>
            <w:rFonts w:cs="Times New Roman"/>
            <w:szCs w:val="28"/>
          </w:rPr>
          <w:t xml:space="preserve"> </w:t>
        </w:r>
        <w:r w:rsidRPr="005C029F" w:rsidDel="00B0188B">
          <w:rPr>
            <w:rFonts w:cs="Times New Roman"/>
            <w:szCs w:val="28"/>
          </w:rPr>
          <w:t xml:space="preserve"> </w:t>
        </w:r>
      </w:moveFrom>
      <w:moveFromRangeEnd w:id="763"/>
      <w:del w:id="765" w:author="Gen-Chang Hsu" w:date="2024-08-25T23:25:00Z" w16du:dateUtc="2024-08-26T03:25:00Z">
        <w:r w:rsidRPr="005C029F" w:rsidDel="000E12F5">
          <w:rPr>
            <w:rFonts w:cs="Times New Roman"/>
            <w:szCs w:val="28"/>
          </w:rPr>
          <w:delText xml:space="preserve">Therefore, </w:delText>
        </w:r>
        <w:r w:rsidR="00A24F0A" w:rsidRPr="005C029F" w:rsidDel="000E12F5">
          <w:rPr>
            <w:rFonts w:cs="Times New Roman"/>
            <w:szCs w:val="28"/>
          </w:rPr>
          <w:delText xml:space="preserve">farming practitioners may want to avoid practices that harm predators (e.g., chemical applications) during </w:delText>
        </w:r>
        <w:r w:rsidR="001225DD" w:rsidDel="000E12F5">
          <w:rPr>
            <w:rFonts w:cs="Times New Roman"/>
            <w:szCs w:val="28"/>
          </w:rPr>
          <w:delText>this period</w:delText>
        </w:r>
        <w:r w:rsidR="00A24F0A" w:rsidRPr="005C029F" w:rsidDel="000E12F5">
          <w:rPr>
            <w:rFonts w:cs="Times New Roman"/>
            <w:szCs w:val="28"/>
          </w:rPr>
          <w:delText xml:space="preserve"> to maintain healthy predator populations and associated ecosystem services.</w:delText>
        </w:r>
      </w:del>
    </w:p>
    <w:p w14:paraId="17D13A0D" w14:textId="2C2CC1B8" w:rsidR="005B0566" w:rsidRPr="005C029F" w:rsidRDefault="00DD4E15" w:rsidP="00145E4B">
      <w:pPr>
        <w:spacing w:after="0" w:line="480" w:lineRule="auto"/>
        <w:jc w:val="left"/>
        <w:rPr>
          <w:rFonts w:cs="Times New Roman"/>
          <w:color w:val="FF0000"/>
          <w:szCs w:val="28"/>
        </w:rPr>
      </w:pPr>
      <w:r w:rsidRPr="005C029F">
        <w:rPr>
          <w:rFonts w:cs="Times New Roman"/>
          <w:szCs w:val="28"/>
        </w:rPr>
        <w:tab/>
      </w:r>
      <w:r w:rsidR="00DC18B9">
        <w:rPr>
          <w:rFonts w:cs="Times New Roman"/>
          <w:szCs w:val="28"/>
        </w:rPr>
        <w:t>C</w:t>
      </w:r>
      <w:r w:rsidRPr="005C029F">
        <w:rPr>
          <w:rFonts w:cs="Times New Roman"/>
          <w:szCs w:val="28"/>
        </w:rPr>
        <w:t>omplex</w:t>
      </w:r>
      <w:r w:rsidR="00051927">
        <w:rPr>
          <w:rFonts w:cs="Times New Roman"/>
          <w:szCs w:val="28"/>
        </w:rPr>
        <w:t xml:space="preserve"> habitat structure</w:t>
      </w:r>
      <w:r w:rsidR="00DC18B9">
        <w:rPr>
          <w:rFonts w:cs="Times New Roman"/>
          <w:szCs w:val="28"/>
        </w:rPr>
        <w:t xml:space="preserve"> </w:t>
      </w:r>
      <w:r w:rsidR="00051927">
        <w:rPr>
          <w:rFonts w:cs="Times New Roman"/>
          <w:szCs w:val="28"/>
        </w:rPr>
        <w:t xml:space="preserve">(e.g., </w:t>
      </w:r>
      <w:r w:rsidRPr="005C029F">
        <w:rPr>
          <w:rFonts w:cs="Times New Roman"/>
          <w:szCs w:val="28"/>
        </w:rPr>
        <w:t>surrounding vegetation</w:t>
      </w:r>
      <w:r w:rsidR="00051927">
        <w:rPr>
          <w:rFonts w:cs="Times New Roman"/>
          <w:szCs w:val="28"/>
        </w:rPr>
        <w:t>)</w:t>
      </w:r>
      <w:r w:rsidRPr="005C029F">
        <w:rPr>
          <w:rFonts w:cs="Times New Roman"/>
          <w:szCs w:val="28"/>
        </w:rPr>
        <w:t xml:space="preserve"> </w:t>
      </w:r>
      <w:r w:rsidR="00DC18B9">
        <w:rPr>
          <w:rFonts w:cs="Times New Roman"/>
          <w:szCs w:val="28"/>
        </w:rPr>
        <w:t xml:space="preserve">has been suggested to </w:t>
      </w:r>
      <w:r w:rsidRPr="005C029F">
        <w:rPr>
          <w:rFonts w:cs="Times New Roman"/>
          <w:szCs w:val="28"/>
        </w:rPr>
        <w:t xml:space="preserve">promote </w:t>
      </w:r>
      <w:r w:rsidR="00DC18B9">
        <w:rPr>
          <w:rFonts w:cs="Times New Roman"/>
          <w:szCs w:val="28"/>
        </w:rPr>
        <w:t xml:space="preserve">predator </w:t>
      </w:r>
      <w:r w:rsidRPr="005C029F">
        <w:rPr>
          <w:rFonts w:cs="Times New Roman"/>
          <w:szCs w:val="28"/>
        </w:rPr>
        <w:t xml:space="preserve">abundance and diversity </w:t>
      </w:r>
      <w:r w:rsidR="005723B1" w:rsidRPr="005C029F">
        <w:rPr>
          <w:rFonts w:cs="Times New Roman"/>
          <w:szCs w:val="28"/>
        </w:rPr>
        <w:fldChar w:fldCharType="begin"/>
      </w:r>
      <w:r w:rsidR="002D78D0">
        <w:rPr>
          <w:rFonts w:cs="Times New Roman"/>
          <w:szCs w:val="28"/>
        </w:rPr>
        <w:instrText xml:space="preserve"> ADDIN EN.CITE &lt;EndNote&gt;&lt;Cite&gt;&lt;Author&gt;Langellotto&lt;/Author&gt;&lt;Year&gt;2004&lt;/Year&gt;&lt;RecNum&gt;83&lt;/RecNum&gt;&lt;DisplayText&gt;(Langellotto and Denno, 2004; Diehl&lt;style face="italic"&gt; et al.&lt;/style&gt;, 2013)&lt;/DisplayText&gt;&lt;record&gt;&lt;rec-number&gt;83&lt;/rec-number&gt;&lt;foreign-keys&gt;&lt;key app="EN" db-id="2vstfap51s9ztmea0af5fa9f5v90srreddde" timestamp="1630944146"&gt;83&lt;/key&gt;&lt;/foreign-keys&gt;&lt;ref-type name="Journal Article"&gt;17&lt;/ref-type&gt;&lt;contributors&gt;&lt;authors&gt;&lt;author&gt;Langellotto, Gail A&lt;/author&gt;&lt;author&gt;Denno, Robert F&lt;/author&gt;&lt;/authors&gt;&lt;/contributors&gt;&lt;titles&gt;&lt;title&gt;Responses of invertebrate natural enemies to complex-structured habitats: a meta-analytical synthesis&lt;/title&gt;&lt;secondary-title&gt;Oecologia&lt;/secondary-title&gt;&lt;/titles&gt;&lt;periodical&gt;&lt;full-title&gt;Oecologia&lt;/full-title&gt;&lt;/periodical&gt;&lt;pages&gt;1-10&lt;/pages&gt;&lt;volume&gt;139&lt;/volume&gt;&lt;number&gt;1&lt;/number&gt;&lt;dates&gt;&lt;year&gt;2004&lt;/year&gt;&lt;/dates&gt;&lt;isbn&gt;0029-8549&lt;/isbn&gt;&lt;urls&gt;&lt;/urls&gt;&lt;/record&gt;&lt;/Cite&gt;&lt;Cite&gt;&lt;Author&gt;Diehl&lt;/Author&gt;&lt;Year&gt;2013&lt;/Year&gt;&lt;RecNum&gt;85&lt;/RecNum&gt;&lt;record&gt;&lt;rec-number&gt;85&lt;/rec-number&gt;&lt;foreign-keys&gt;&lt;key app="EN" db-id="2vstfap51s9ztmea0af5fa9f5v90srreddde" timestamp="1630946012"&gt;85&lt;/key&gt;&lt;/foreign-keys&gt;&lt;ref-type name="Journal Article"&gt;17&lt;/ref-type&gt;&lt;contributors&gt;&lt;authors&gt;&lt;author&gt;Diehl, Eva&lt;/author&gt;&lt;author&gt;Mader, Viktoria L&lt;/author&gt;&lt;author&gt;Wolters, Volkmar&lt;/author&gt;&lt;author&gt;Birkhofer, Klaus&lt;/author&gt;&lt;/authors&gt;&lt;/contributors&gt;&lt;titles&gt;&lt;title&gt;Management intensity and vegetation complexity affect web-building spiders and their prey&lt;/title&gt;&lt;secondary-title&gt;Oecologia&lt;/secondary-title&gt;&lt;/titles&gt;&lt;periodical&gt;&lt;full-title&gt;Oecologia&lt;/full-title&gt;&lt;/periodical&gt;&lt;pages&gt;579-589&lt;/pages&gt;&lt;volume&gt;173&lt;/volume&gt;&lt;number&gt;2&lt;/number&gt;&lt;dates&gt;&lt;year&gt;2013&lt;/year&gt;&lt;/dates&gt;&lt;isbn&gt;0029-8549&lt;/isbn&gt;&lt;urls&gt;&lt;/urls&gt;&lt;/record&gt;&lt;/Cite&gt;&lt;/EndNote&gt;</w:instrText>
      </w:r>
      <w:r w:rsidR="005723B1" w:rsidRPr="005C029F">
        <w:rPr>
          <w:rFonts w:cs="Times New Roman"/>
          <w:szCs w:val="28"/>
        </w:rPr>
        <w:fldChar w:fldCharType="separate"/>
      </w:r>
      <w:r w:rsidR="002D78D0">
        <w:rPr>
          <w:rFonts w:cs="Times New Roman"/>
          <w:noProof/>
          <w:szCs w:val="28"/>
        </w:rPr>
        <w:t>(Langellotto and Denno, 2004; Diehl</w:t>
      </w:r>
      <w:r w:rsidR="002D78D0" w:rsidRPr="002D78D0">
        <w:rPr>
          <w:rFonts w:cs="Times New Roman"/>
          <w:i/>
          <w:noProof/>
          <w:szCs w:val="28"/>
        </w:rPr>
        <w:t xml:space="preserve"> et al.</w:t>
      </w:r>
      <w:r w:rsidR="002D78D0">
        <w:rPr>
          <w:rFonts w:cs="Times New Roman"/>
          <w:noProof/>
          <w:szCs w:val="28"/>
        </w:rPr>
        <w:t>, 2013)</w:t>
      </w:r>
      <w:r w:rsidR="005723B1" w:rsidRPr="005C029F">
        <w:rPr>
          <w:rFonts w:cs="Times New Roman"/>
          <w:szCs w:val="28"/>
        </w:rPr>
        <w:fldChar w:fldCharType="end"/>
      </w:r>
      <w:r w:rsidR="00DC18B9">
        <w:rPr>
          <w:rFonts w:cs="Times New Roman"/>
          <w:szCs w:val="28"/>
        </w:rPr>
        <w:t>, but s</w:t>
      </w:r>
      <w:r w:rsidR="000A1584" w:rsidRPr="005C029F">
        <w:rPr>
          <w:rFonts w:cs="Times New Roman"/>
          <w:szCs w:val="28"/>
        </w:rPr>
        <w:t>uch h</w:t>
      </w:r>
      <w:r w:rsidRPr="005C029F">
        <w:rPr>
          <w:rFonts w:cs="Times New Roman"/>
          <w:szCs w:val="28"/>
        </w:rPr>
        <w:t>igher complexity</w:t>
      </w:r>
      <w:r w:rsidR="00DC18B9">
        <w:rPr>
          <w:rFonts w:cs="Times New Roman"/>
          <w:szCs w:val="28"/>
        </w:rPr>
        <w:t xml:space="preserve"> did not </w:t>
      </w:r>
      <w:r w:rsidRPr="005C029F">
        <w:rPr>
          <w:rFonts w:cs="Times New Roman"/>
          <w:szCs w:val="28"/>
        </w:rPr>
        <w:t xml:space="preserve">affect predators’ diet composition </w:t>
      </w:r>
      <w:r w:rsidR="00DC18B9">
        <w:rPr>
          <w:rFonts w:cs="Times New Roman"/>
          <w:szCs w:val="28"/>
        </w:rPr>
        <w:t>in our study</w:t>
      </w:r>
      <w:r w:rsidRPr="005C029F">
        <w:rPr>
          <w:rFonts w:cs="Times New Roman"/>
          <w:szCs w:val="28"/>
        </w:rPr>
        <w:t xml:space="preserve">. </w:t>
      </w:r>
      <w:r w:rsidR="00DC18B9">
        <w:rPr>
          <w:rFonts w:cs="Times New Roman"/>
          <w:szCs w:val="28"/>
        </w:rPr>
        <w:t xml:space="preserve"> </w:t>
      </w:r>
      <w:r w:rsidRPr="005C029F">
        <w:rPr>
          <w:rFonts w:cs="Times New Roman"/>
          <w:szCs w:val="28"/>
        </w:rPr>
        <w:t xml:space="preserve">This might be because </w:t>
      </w:r>
      <w:r w:rsidR="00CA7591">
        <w:rPr>
          <w:rFonts w:cs="Times New Roman"/>
          <w:szCs w:val="28"/>
        </w:rPr>
        <w:t xml:space="preserve">the </w:t>
      </w:r>
      <w:r w:rsidRPr="005C029F">
        <w:rPr>
          <w:rFonts w:cs="Times New Roman"/>
          <w:szCs w:val="28"/>
        </w:rPr>
        <w:t>prey species in our study system were mostly associated with rice plants</w:t>
      </w:r>
      <w:r w:rsidR="00CF2C08" w:rsidRPr="005C029F">
        <w:rPr>
          <w:rFonts w:cs="Times New Roman"/>
          <w:szCs w:val="28"/>
        </w:rPr>
        <w:t xml:space="preserve"> but not</w:t>
      </w:r>
      <w:r w:rsidRPr="005C029F">
        <w:rPr>
          <w:rFonts w:cs="Times New Roman"/>
          <w:szCs w:val="28"/>
        </w:rPr>
        <w:t xml:space="preserve"> the </w:t>
      </w:r>
      <w:r w:rsidR="004E68D4" w:rsidRPr="005C029F">
        <w:rPr>
          <w:rFonts w:cs="Times New Roman"/>
          <w:szCs w:val="28"/>
        </w:rPr>
        <w:t xml:space="preserve">surrounding </w:t>
      </w:r>
      <w:r w:rsidRPr="005C029F">
        <w:rPr>
          <w:rFonts w:cs="Times New Roman"/>
          <w:szCs w:val="28"/>
        </w:rPr>
        <w:t>vegetation</w:t>
      </w:r>
      <w:r w:rsidR="00CF2C08" w:rsidRPr="005C029F">
        <w:rPr>
          <w:rFonts w:cs="Times New Roman"/>
          <w:szCs w:val="28"/>
        </w:rPr>
        <w:t xml:space="preserve">, </w:t>
      </w:r>
      <w:r w:rsidR="00396C94" w:rsidRPr="005C029F">
        <w:rPr>
          <w:rFonts w:cs="Times New Roman"/>
          <w:szCs w:val="28"/>
        </w:rPr>
        <w:t xml:space="preserve">consistent with </w:t>
      </w:r>
      <w:r w:rsidRPr="005C029F">
        <w:rPr>
          <w:rFonts w:cs="Times New Roman"/>
          <w:szCs w:val="28"/>
        </w:rPr>
        <w:t xml:space="preserve">a meta-analysis </w:t>
      </w:r>
      <w:r w:rsidR="00396C94" w:rsidRPr="001E7758">
        <w:rPr>
          <w:rFonts w:cs="Times New Roman"/>
          <w:szCs w:val="28"/>
        </w:rPr>
        <w:t xml:space="preserve">where habitat complexity </w:t>
      </w:r>
      <w:r w:rsidR="00CA7591" w:rsidRPr="001E7758">
        <w:rPr>
          <w:rFonts w:cs="Times New Roman"/>
          <w:szCs w:val="28"/>
        </w:rPr>
        <w:t xml:space="preserve">had no effect on </w:t>
      </w:r>
      <w:r w:rsidRPr="001E7758">
        <w:rPr>
          <w:rFonts w:cs="Times New Roman"/>
          <w:szCs w:val="28"/>
        </w:rPr>
        <w:t>crop herbivore</w:t>
      </w:r>
      <w:r w:rsidR="005D1D26" w:rsidRPr="001E7758">
        <w:rPr>
          <w:rFonts w:cs="Times New Roman"/>
          <w:szCs w:val="28"/>
        </w:rPr>
        <w:t xml:space="preserve"> densities</w:t>
      </w:r>
      <w:r w:rsidRPr="001E7758">
        <w:rPr>
          <w:rFonts w:cs="Times New Roman"/>
          <w:szCs w:val="28"/>
        </w:rPr>
        <w:t xml:space="preserve"> </w:t>
      </w:r>
      <w:r w:rsidR="005723B1" w:rsidRPr="001E7758">
        <w:rPr>
          <w:rFonts w:cs="Times New Roman"/>
          <w:szCs w:val="28"/>
        </w:rPr>
        <w:fldChar w:fldCharType="begin"/>
      </w:r>
      <w:r w:rsidR="002D78D0" w:rsidRPr="001E7758">
        <w:rPr>
          <w:rFonts w:cs="Times New Roman"/>
          <w:szCs w:val="28"/>
        </w:rPr>
        <w:instrText xml:space="preserve"> ADDIN EN.CITE &lt;EndNote&gt;&lt;Cite&gt;&lt;Author&gt;Langellotto&lt;/Author&gt;&lt;Year&gt;2004&lt;/Year&gt;&lt;RecNum&gt;83&lt;/RecNum&gt;&lt;DisplayText&gt;(Langellotto and Denno, 2004)&lt;/DisplayText&gt;&lt;record&gt;&lt;rec-number&gt;83&lt;/rec-number&gt;&lt;foreign-keys&gt;&lt;key app="EN" db-id="2vstfap51s9ztmea0af5fa9f5v90srreddde" timestamp="1630944146"&gt;83&lt;/key&gt;&lt;/foreign-keys&gt;&lt;ref-type name="Journal Article"&gt;17&lt;/ref-type&gt;&lt;contributors&gt;&lt;authors&gt;&lt;author&gt;Langellotto, Gail A&lt;/author&gt;&lt;author&gt;Denno, Robert F&lt;/author&gt;&lt;/authors&gt;&lt;/contributors&gt;&lt;titles&gt;&lt;title&gt;Responses of invertebrate natural enemies to complex-structured habitats: a meta-analytical synthesis&lt;/title&gt;&lt;secondary-title&gt;Oecologia&lt;/secondary-title&gt;&lt;/titles&gt;&lt;periodical&gt;&lt;full-title&gt;Oecologia&lt;/full-title&gt;&lt;/periodical&gt;&lt;pages&gt;1-10&lt;/pages&gt;&lt;volume&gt;139&lt;/volume&gt;&lt;number&gt;1&lt;/number&gt;&lt;dates&gt;&lt;year&gt;2004&lt;/year&gt;&lt;/dates&gt;&lt;isbn&gt;0029-8549&lt;/isbn&gt;&lt;urls&gt;&lt;/urls&gt;&lt;/record&gt;&lt;/Cite&gt;&lt;/EndNote&gt;</w:instrText>
      </w:r>
      <w:r w:rsidR="005723B1" w:rsidRPr="001E7758">
        <w:rPr>
          <w:rFonts w:cs="Times New Roman"/>
          <w:szCs w:val="28"/>
        </w:rPr>
        <w:fldChar w:fldCharType="separate"/>
      </w:r>
      <w:r w:rsidR="002D78D0" w:rsidRPr="001E7758">
        <w:rPr>
          <w:rFonts w:cs="Times New Roman"/>
          <w:noProof/>
          <w:szCs w:val="28"/>
        </w:rPr>
        <w:t>(Langellotto and Denno, 2004)</w:t>
      </w:r>
      <w:r w:rsidR="005723B1" w:rsidRPr="001E7758">
        <w:rPr>
          <w:rFonts w:cs="Times New Roman"/>
          <w:szCs w:val="28"/>
        </w:rPr>
        <w:fldChar w:fldCharType="end"/>
      </w:r>
      <w:r w:rsidRPr="001E7758">
        <w:rPr>
          <w:rFonts w:cs="Times New Roman"/>
          <w:szCs w:val="28"/>
        </w:rPr>
        <w:t xml:space="preserve">. </w:t>
      </w:r>
      <w:r w:rsidR="004E68D4" w:rsidRPr="001E7758">
        <w:rPr>
          <w:rFonts w:cs="Times New Roman"/>
          <w:szCs w:val="28"/>
        </w:rPr>
        <w:t xml:space="preserve"> </w:t>
      </w:r>
      <w:commentRangeStart w:id="766"/>
      <w:ins w:id="767" w:author="Gen-Chang Hsu" w:date="2024-08-28T12:01:00Z" w16du:dateUtc="2024-08-28T16:01:00Z">
        <w:r w:rsidR="007B680A" w:rsidRPr="001E7758">
          <w:rPr>
            <w:rFonts w:cs="Times New Roman"/>
            <w:szCs w:val="28"/>
          </w:rPr>
          <w:t>Nonetheless</w:t>
        </w:r>
      </w:ins>
      <w:ins w:id="768" w:author="Gen-Chang Hsu" w:date="2024-08-28T11:59:00Z" w16du:dateUtc="2024-08-28T15:59:00Z">
        <w:r w:rsidR="007B680A" w:rsidRPr="001E7758">
          <w:rPr>
            <w:rFonts w:cs="Times New Roman"/>
            <w:szCs w:val="28"/>
          </w:rPr>
          <w:t xml:space="preserve">, surrounding vegetation </w:t>
        </w:r>
      </w:ins>
      <w:ins w:id="769" w:author="Gen-Chang Hsu" w:date="2024-08-28T12:01:00Z" w16du:dateUtc="2024-08-28T16:01:00Z">
        <w:r w:rsidR="007B680A" w:rsidRPr="001E7758">
          <w:rPr>
            <w:rFonts w:cs="Times New Roman"/>
            <w:szCs w:val="28"/>
          </w:rPr>
          <w:t>can</w:t>
        </w:r>
      </w:ins>
      <w:ins w:id="770" w:author="Gen-Chang Hsu" w:date="2024-08-28T11:59:00Z" w16du:dateUtc="2024-08-28T15:59:00Z">
        <w:r w:rsidR="007B680A" w:rsidRPr="001E7758">
          <w:rPr>
            <w:rFonts w:cs="Times New Roman"/>
            <w:szCs w:val="28"/>
          </w:rPr>
          <w:t xml:space="preserve"> still </w:t>
        </w:r>
      </w:ins>
      <w:ins w:id="771" w:author="Gen-Chang Hsu" w:date="2024-08-28T12:00:00Z" w16du:dateUtc="2024-08-28T16:00:00Z">
        <w:r w:rsidR="007B680A" w:rsidRPr="001E7758">
          <w:rPr>
            <w:rFonts w:cs="Times New Roman"/>
            <w:szCs w:val="28"/>
          </w:rPr>
          <w:t>influ</w:t>
        </w:r>
      </w:ins>
      <w:ins w:id="772" w:author="Gen-Chang Hsu" w:date="2024-08-28T12:01:00Z" w16du:dateUtc="2024-08-28T16:01:00Z">
        <w:r w:rsidR="007B680A" w:rsidRPr="001E7758">
          <w:rPr>
            <w:rFonts w:cs="Times New Roman"/>
            <w:szCs w:val="28"/>
          </w:rPr>
          <w:t>ence</w:t>
        </w:r>
      </w:ins>
      <w:ins w:id="773" w:author="Gen-Chang Hsu" w:date="2024-08-28T11:59:00Z" w16du:dateUtc="2024-08-28T15:59:00Z">
        <w:r w:rsidR="007B680A" w:rsidRPr="001E7758">
          <w:rPr>
            <w:rFonts w:cs="Times New Roman"/>
            <w:szCs w:val="28"/>
          </w:rPr>
          <w:t xml:space="preserve"> overall pest control</w:t>
        </w:r>
      </w:ins>
      <w:ins w:id="774" w:author="Gen-Chang Hsu" w:date="2024-08-28T12:03:00Z" w16du:dateUtc="2024-08-28T16:03:00Z">
        <w:r w:rsidR="007B680A" w:rsidRPr="001E7758">
          <w:rPr>
            <w:rFonts w:cs="Times New Roman"/>
            <w:szCs w:val="28"/>
            <w:rPrChange w:id="775" w:author="Gen-Chang Hsu" w:date="2024-08-28T12:12:00Z" w16du:dateUtc="2024-08-28T16:12:00Z">
              <w:rPr>
                <w:rFonts w:cs="Times New Roman"/>
                <w:color w:val="FF0000"/>
                <w:szCs w:val="28"/>
              </w:rPr>
            </w:rPrChange>
          </w:rPr>
          <w:t xml:space="preserve"> efficacy</w:t>
        </w:r>
      </w:ins>
      <w:ins w:id="776" w:author="Gen-Chang Hsu" w:date="2024-08-28T11:59:00Z" w16du:dateUtc="2024-08-28T15:59:00Z">
        <w:r w:rsidR="007B680A" w:rsidRPr="001E7758">
          <w:rPr>
            <w:rFonts w:cs="Times New Roman"/>
            <w:szCs w:val="28"/>
          </w:rPr>
          <w:t xml:space="preserve"> by</w:t>
        </w:r>
      </w:ins>
      <w:ins w:id="777" w:author="Gen-Chang Hsu" w:date="2024-08-28T12:00:00Z" w16du:dateUtc="2024-08-28T16:00:00Z">
        <w:r w:rsidR="007B680A" w:rsidRPr="001E7758">
          <w:rPr>
            <w:rFonts w:cs="Times New Roman"/>
            <w:szCs w:val="28"/>
          </w:rPr>
          <w:t xml:space="preserve"> </w:t>
        </w:r>
      </w:ins>
      <w:ins w:id="778" w:author="Gen-Chang Hsu" w:date="2024-08-28T12:08:00Z" w16du:dateUtc="2024-08-28T16:08:00Z">
        <w:r w:rsidR="008A5349" w:rsidRPr="001E7758">
          <w:rPr>
            <w:rFonts w:cs="Times New Roman"/>
            <w:szCs w:val="28"/>
            <w:rPrChange w:id="779" w:author="Gen-Chang Hsu" w:date="2024-08-28T12:12:00Z" w16du:dateUtc="2024-08-28T16:12:00Z">
              <w:rPr>
                <w:rFonts w:cs="Times New Roman"/>
                <w:color w:val="FF0000"/>
                <w:szCs w:val="28"/>
              </w:rPr>
            </w:rPrChange>
          </w:rPr>
          <w:t xml:space="preserve">influencing </w:t>
        </w:r>
      </w:ins>
      <w:ins w:id="780" w:author="Gen-Chang Hsu" w:date="2024-08-28T12:07:00Z" w16du:dateUtc="2024-08-28T16:07:00Z">
        <w:r w:rsidR="008A5349" w:rsidRPr="001E7758">
          <w:rPr>
            <w:rFonts w:cs="Times New Roman"/>
            <w:szCs w:val="28"/>
            <w:rPrChange w:id="781" w:author="Gen-Chang Hsu" w:date="2024-08-28T12:12:00Z" w16du:dateUtc="2024-08-28T16:12:00Z">
              <w:rPr>
                <w:rFonts w:cs="Times New Roman"/>
                <w:color w:val="FF0000"/>
                <w:szCs w:val="28"/>
              </w:rPr>
            </w:rPrChange>
          </w:rPr>
          <w:t>the dispersal o</w:t>
        </w:r>
      </w:ins>
      <w:ins w:id="782" w:author="Gen-Chang Hsu" w:date="2024-08-28T12:08:00Z" w16du:dateUtc="2024-08-28T16:08:00Z">
        <w:r w:rsidR="008A5349" w:rsidRPr="001E7758">
          <w:rPr>
            <w:rFonts w:cs="Times New Roman"/>
            <w:szCs w:val="28"/>
            <w:rPrChange w:id="783" w:author="Gen-Chang Hsu" w:date="2024-08-28T12:12:00Z" w16du:dateUtc="2024-08-28T16:12:00Z">
              <w:rPr>
                <w:rFonts w:cs="Times New Roman"/>
                <w:color w:val="FF0000"/>
                <w:szCs w:val="28"/>
              </w:rPr>
            </w:rPrChange>
          </w:rPr>
          <w:t>f</w:t>
        </w:r>
      </w:ins>
      <w:ins w:id="784" w:author="Gen-Chang Hsu" w:date="2024-08-28T12:07:00Z" w16du:dateUtc="2024-08-28T16:07:00Z">
        <w:r w:rsidR="008A5349" w:rsidRPr="001E7758">
          <w:rPr>
            <w:rFonts w:cs="Times New Roman"/>
            <w:szCs w:val="28"/>
            <w:rPrChange w:id="785" w:author="Gen-Chang Hsu" w:date="2024-08-28T12:12:00Z" w16du:dateUtc="2024-08-28T16:12:00Z">
              <w:rPr>
                <w:rFonts w:cs="Times New Roman"/>
                <w:color w:val="FF0000"/>
                <w:szCs w:val="28"/>
              </w:rPr>
            </w:rPrChange>
          </w:rPr>
          <w:t xml:space="preserve"> predator</w:t>
        </w:r>
      </w:ins>
      <w:ins w:id="786" w:author="Gen-Chang Hsu" w:date="2024-08-28T12:08:00Z" w16du:dateUtc="2024-08-28T16:08:00Z">
        <w:r w:rsidR="008A5349" w:rsidRPr="001E7758">
          <w:rPr>
            <w:rFonts w:cs="Times New Roman"/>
            <w:szCs w:val="28"/>
            <w:rPrChange w:id="787" w:author="Gen-Chang Hsu" w:date="2024-08-28T12:12:00Z" w16du:dateUtc="2024-08-28T16:12:00Z">
              <w:rPr>
                <w:rFonts w:cs="Times New Roman"/>
                <w:color w:val="FF0000"/>
                <w:szCs w:val="28"/>
              </w:rPr>
            </w:rPrChange>
          </w:rPr>
          <w:t>s</w:t>
        </w:r>
      </w:ins>
      <w:ins w:id="788" w:author="Gen-Chang Hsu" w:date="2024-08-28T12:07:00Z" w16du:dateUtc="2024-08-28T16:07:00Z">
        <w:r w:rsidR="008A5349" w:rsidRPr="001E7758">
          <w:rPr>
            <w:rFonts w:cs="Times New Roman"/>
            <w:szCs w:val="28"/>
            <w:rPrChange w:id="789" w:author="Gen-Chang Hsu" w:date="2024-08-28T12:12:00Z" w16du:dateUtc="2024-08-28T16:12:00Z">
              <w:rPr>
                <w:rFonts w:cs="Times New Roman"/>
                <w:color w:val="FF0000"/>
                <w:szCs w:val="28"/>
              </w:rPr>
            </w:rPrChange>
          </w:rPr>
          <w:t xml:space="preserve"> and prey </w:t>
        </w:r>
      </w:ins>
      <w:ins w:id="790" w:author="Gen-Chang Hsu" w:date="2024-08-28T12:08:00Z" w16du:dateUtc="2024-08-28T16:08:00Z">
        <w:r w:rsidR="008A5349" w:rsidRPr="001E7758">
          <w:rPr>
            <w:rFonts w:cs="Times New Roman"/>
            <w:szCs w:val="28"/>
            <w:rPrChange w:id="791" w:author="Gen-Chang Hsu" w:date="2024-08-28T12:12:00Z" w16du:dateUtc="2024-08-28T16:12:00Z">
              <w:rPr>
                <w:rFonts w:cs="Times New Roman"/>
                <w:color w:val="FF0000"/>
                <w:szCs w:val="28"/>
              </w:rPr>
            </w:rPrChange>
          </w:rPr>
          <w:t xml:space="preserve">as well as </w:t>
        </w:r>
      </w:ins>
      <w:ins w:id="792" w:author="Gen-Chang Hsu" w:date="2024-08-28T12:00:00Z" w16du:dateUtc="2024-08-28T16:00:00Z">
        <w:r w:rsidR="007B680A" w:rsidRPr="001E7758">
          <w:rPr>
            <w:rFonts w:cs="Times New Roman"/>
            <w:szCs w:val="28"/>
          </w:rPr>
          <w:t>providing spatial refuge for predators when pest densities are low</w:t>
        </w:r>
      </w:ins>
      <w:ins w:id="793" w:author="Gen-Chang Hsu" w:date="2024-08-28T12:02:00Z" w16du:dateUtc="2024-08-28T16:02:00Z">
        <w:r w:rsidR="007B680A" w:rsidRPr="001E7758">
          <w:rPr>
            <w:rFonts w:cs="Times New Roman"/>
            <w:szCs w:val="28"/>
          </w:rPr>
          <w:t xml:space="preserve"> (</w:t>
        </w:r>
      </w:ins>
      <w:commentRangeStart w:id="794"/>
      <w:ins w:id="795" w:author="Gen-Chang Hsu" w:date="2024-08-28T12:10:00Z" w16du:dateUtc="2024-08-28T16:10:00Z">
        <w:r w:rsidR="001E7758" w:rsidRPr="001E7758">
          <w:rPr>
            <w:rFonts w:cs="Times New Roman"/>
            <w:szCs w:val="28"/>
            <w:rPrChange w:id="796" w:author="Gen-Chang Hsu" w:date="2024-08-28T12:12:00Z" w16du:dateUtc="2024-08-28T16:12:00Z">
              <w:rPr>
                <w:rFonts w:cs="Times New Roman"/>
                <w:color w:val="FF0000"/>
                <w:szCs w:val="28"/>
              </w:rPr>
            </w:rPrChange>
          </w:rPr>
          <w:t xml:space="preserve">Vasseur </w:t>
        </w:r>
        <w:r w:rsidR="001E7758" w:rsidRPr="001E7758">
          <w:rPr>
            <w:rFonts w:cs="Times New Roman"/>
            <w:i/>
            <w:iCs/>
            <w:szCs w:val="28"/>
            <w:rPrChange w:id="797" w:author="Gen-Chang Hsu" w:date="2024-08-28T12:12:00Z" w16du:dateUtc="2024-08-28T16:12:00Z">
              <w:rPr>
                <w:rFonts w:cs="Times New Roman"/>
                <w:color w:val="FF0000"/>
                <w:szCs w:val="28"/>
              </w:rPr>
            </w:rPrChange>
          </w:rPr>
          <w:t>et al</w:t>
        </w:r>
        <w:r w:rsidR="001E7758" w:rsidRPr="001E7758">
          <w:rPr>
            <w:rFonts w:cs="Times New Roman"/>
            <w:szCs w:val="28"/>
            <w:rPrChange w:id="798" w:author="Gen-Chang Hsu" w:date="2024-08-28T12:12:00Z" w16du:dateUtc="2024-08-28T16:12:00Z">
              <w:rPr>
                <w:rFonts w:cs="Times New Roman"/>
                <w:color w:val="FF0000"/>
                <w:szCs w:val="28"/>
              </w:rPr>
            </w:rPrChange>
          </w:rPr>
          <w:t>., 2013</w:t>
        </w:r>
      </w:ins>
      <w:commentRangeEnd w:id="794"/>
      <w:ins w:id="799" w:author="Gen-Chang Hsu" w:date="2024-08-28T12:11:00Z" w16du:dateUtc="2024-08-28T16:11:00Z">
        <w:r w:rsidR="001E7758" w:rsidRPr="001E7758">
          <w:rPr>
            <w:rStyle w:val="CommentReference"/>
          </w:rPr>
          <w:commentReference w:id="794"/>
        </w:r>
      </w:ins>
      <w:ins w:id="800" w:author="Gen-Chang Hsu" w:date="2024-08-28T12:02:00Z" w16du:dateUtc="2024-08-28T16:02:00Z">
        <w:r w:rsidR="007B680A" w:rsidRPr="001E7758">
          <w:rPr>
            <w:rFonts w:cs="Times New Roman"/>
            <w:szCs w:val="28"/>
          </w:rPr>
          <w:t xml:space="preserve">).  </w:t>
        </w:r>
      </w:ins>
      <w:commentRangeEnd w:id="766"/>
      <w:ins w:id="801" w:author="Gen-Chang Hsu" w:date="2024-08-28T12:46:00Z" w16du:dateUtc="2024-08-28T16:46:00Z">
        <w:r w:rsidR="006C5479">
          <w:rPr>
            <w:rStyle w:val="CommentReference"/>
          </w:rPr>
          <w:commentReference w:id="766"/>
        </w:r>
      </w:ins>
      <w:r w:rsidR="0026143E" w:rsidRPr="001E7758">
        <w:rPr>
          <w:rFonts w:cs="Times New Roman"/>
          <w:szCs w:val="28"/>
        </w:rPr>
        <w:t>Furthermore</w:t>
      </w:r>
      <w:r w:rsidRPr="001E7758">
        <w:rPr>
          <w:rFonts w:cs="Times New Roman"/>
          <w:szCs w:val="28"/>
        </w:rPr>
        <w:t>, although the diet composition of generalist predators</w:t>
      </w:r>
      <w:r w:rsidRPr="007719CB">
        <w:rPr>
          <w:rFonts w:cs="Times New Roman"/>
          <w:szCs w:val="28"/>
        </w:rPr>
        <w:t xml:space="preserve"> </w:t>
      </w:r>
      <w:r w:rsidR="0026143E">
        <w:rPr>
          <w:rFonts w:cs="Times New Roman"/>
          <w:szCs w:val="28"/>
        </w:rPr>
        <w:t xml:space="preserve">may </w:t>
      </w:r>
      <w:r w:rsidR="00746FDC" w:rsidRPr="007719CB">
        <w:rPr>
          <w:rFonts w:cs="Times New Roman"/>
          <w:szCs w:val="28"/>
        </w:rPr>
        <w:t>correlate</w:t>
      </w:r>
      <w:r w:rsidR="00746FDC" w:rsidRPr="005C029F">
        <w:rPr>
          <w:rFonts w:cs="Times New Roman"/>
          <w:szCs w:val="28"/>
        </w:rPr>
        <w:t xml:space="preserve"> with</w:t>
      </w:r>
      <w:r w:rsidRPr="005C029F">
        <w:rPr>
          <w:rFonts w:cs="Times New Roman"/>
          <w:szCs w:val="28"/>
        </w:rPr>
        <w:t xml:space="preserve"> prey availability in the field </w:t>
      </w:r>
      <w:r w:rsidR="005723B1" w:rsidRPr="005C029F">
        <w:rPr>
          <w:rFonts w:cs="Times New Roman"/>
          <w:szCs w:val="28"/>
        </w:rPr>
        <w:fldChar w:fldCharType="begin">
          <w:fldData xml:space="preserve">PEVuZE5vdGU+PENpdGU+PEF1dGhvcj5Ic3U8L0F1dGhvcj48WWVhcj4yMDIxPC9ZZWFyPjxSZWNO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PEVuZE5vdGU+PENpdGU+PEF1dGhvcj5Ic3U8L0F1dGhvcj48WWVhcj4yMDIxPC9ZZWFyPjxSZWNO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2D78D0">
        <w:rPr>
          <w:rFonts w:cs="Times New Roman"/>
          <w:noProof/>
          <w:szCs w:val="28"/>
        </w:rPr>
        <w:t>(Wise</w:t>
      </w:r>
      <w:r w:rsidR="002D78D0" w:rsidRPr="002D78D0">
        <w:rPr>
          <w:rFonts w:cs="Times New Roman"/>
          <w:i/>
          <w:noProof/>
          <w:szCs w:val="28"/>
        </w:rPr>
        <w:t xml:space="preserve"> et al.</w:t>
      </w:r>
      <w:r w:rsidR="002D78D0">
        <w:rPr>
          <w:rFonts w:cs="Times New Roman"/>
          <w:noProof/>
          <w:szCs w:val="28"/>
        </w:rPr>
        <w:t>, 2006; Hsu</w:t>
      </w:r>
      <w:r w:rsidR="002D78D0" w:rsidRPr="002D78D0">
        <w:rPr>
          <w:rFonts w:cs="Times New Roman"/>
          <w:i/>
          <w:noProof/>
          <w:szCs w:val="28"/>
        </w:rPr>
        <w:t xml:space="preserve"> et al.</w:t>
      </w:r>
      <w:r w:rsidR="002D78D0">
        <w:rPr>
          <w:rFonts w:cs="Times New Roman"/>
          <w:noProof/>
          <w:szCs w:val="28"/>
        </w:rPr>
        <w:t>, 2021)</w:t>
      </w:r>
      <w:r w:rsidR="005723B1" w:rsidRPr="005C029F">
        <w:rPr>
          <w:rFonts w:cs="Times New Roman"/>
          <w:szCs w:val="28"/>
        </w:rPr>
        <w:fldChar w:fldCharType="end"/>
      </w:r>
      <w:r w:rsidRPr="005C029F">
        <w:rPr>
          <w:rFonts w:cs="Times New Roman"/>
          <w:szCs w:val="28"/>
        </w:rPr>
        <w:t xml:space="preserve">, our </w:t>
      </w:r>
      <w:del w:id="802" w:author="Gen-Chang Hsu" w:date="2024-08-25T23:30:00Z" w16du:dateUtc="2024-08-26T03:30:00Z">
        <w:r w:rsidRPr="005C029F" w:rsidDel="00413624">
          <w:rPr>
            <w:rFonts w:cs="Times New Roman"/>
            <w:szCs w:val="28"/>
          </w:rPr>
          <w:delText xml:space="preserve">beta regression </w:delText>
        </w:r>
      </w:del>
      <w:r w:rsidRPr="005C029F">
        <w:rPr>
          <w:rFonts w:cs="Times New Roman"/>
          <w:szCs w:val="28"/>
        </w:rPr>
        <w:t>model</w:t>
      </w:r>
      <w:ins w:id="803" w:author="Gen-Chang Hsu" w:date="2024-08-25T23:30:00Z" w16du:dateUtc="2024-08-26T03:30:00Z">
        <w:r w:rsidR="00413624">
          <w:rPr>
            <w:rFonts w:cs="Times New Roman"/>
            <w:szCs w:val="28"/>
          </w:rPr>
          <w:t xml:space="preserve"> results</w:t>
        </w:r>
      </w:ins>
      <w:del w:id="804" w:author="Gen-Chang Hsu" w:date="2024-08-25T23:30:00Z" w16du:dateUtc="2024-08-26T03:30:00Z">
        <w:r w:rsidR="007D2510" w:rsidDel="00413624">
          <w:rPr>
            <w:rFonts w:cs="Times New Roman"/>
            <w:szCs w:val="28"/>
          </w:rPr>
          <w:delText>s</w:delText>
        </w:r>
      </w:del>
      <w:r w:rsidRPr="005C029F">
        <w:rPr>
          <w:rFonts w:cs="Times New Roman"/>
          <w:szCs w:val="28"/>
        </w:rPr>
        <w:t xml:space="preserve"> suggest </w:t>
      </w:r>
      <w:r w:rsidR="00746FDC" w:rsidRPr="005C029F">
        <w:rPr>
          <w:rFonts w:cs="Times New Roman"/>
          <w:szCs w:val="28"/>
        </w:rPr>
        <w:t xml:space="preserve">no such correlation between </w:t>
      </w:r>
      <w:ins w:id="805" w:author="Gen-Chang Hsu" w:date="2024-08-25T23:30:00Z" w16du:dateUtc="2024-08-26T03:30:00Z">
        <w:r w:rsidR="00413624">
          <w:rPr>
            <w:rFonts w:cs="Times New Roman"/>
            <w:szCs w:val="28"/>
          </w:rPr>
          <w:t xml:space="preserve">the relative abundance of </w:t>
        </w:r>
      </w:ins>
      <w:r w:rsidRPr="005C029F">
        <w:rPr>
          <w:rFonts w:cs="Times New Roman"/>
          <w:szCs w:val="28"/>
        </w:rPr>
        <w:t>rice herbivores</w:t>
      </w:r>
      <w:r w:rsidR="00746FDC" w:rsidRPr="005C029F">
        <w:rPr>
          <w:rFonts w:cs="Times New Roman"/>
          <w:szCs w:val="28"/>
        </w:rPr>
        <w:t xml:space="preserve"> and</w:t>
      </w:r>
      <w:r w:rsidRPr="005C029F">
        <w:rPr>
          <w:rFonts w:cs="Times New Roman"/>
          <w:szCs w:val="28"/>
        </w:rPr>
        <w:t xml:space="preserve"> </w:t>
      </w:r>
      <w:ins w:id="806" w:author="Gen-Chang Hsu" w:date="2024-08-25T23:30:00Z" w16du:dateUtc="2024-08-26T03:30:00Z">
        <w:r w:rsidR="00413624">
          <w:rPr>
            <w:rFonts w:cs="Times New Roman"/>
            <w:szCs w:val="28"/>
          </w:rPr>
          <w:t xml:space="preserve">pest consumption by </w:t>
        </w:r>
      </w:ins>
      <w:r w:rsidRPr="005C029F">
        <w:rPr>
          <w:rFonts w:cs="Times New Roman"/>
          <w:szCs w:val="28"/>
        </w:rPr>
        <w:t xml:space="preserve">GAPs. </w:t>
      </w:r>
      <w:r w:rsidR="0035371F">
        <w:rPr>
          <w:rFonts w:cs="Times New Roman"/>
          <w:szCs w:val="28"/>
        </w:rPr>
        <w:t xml:space="preserve"> </w:t>
      </w:r>
      <w:r w:rsidRPr="005C029F">
        <w:rPr>
          <w:rFonts w:cs="Times New Roman"/>
          <w:szCs w:val="28"/>
        </w:rPr>
        <w:t xml:space="preserve">An explanation is that the relative abundance of rice herbivores was highly correlated with crop stage, </w:t>
      </w:r>
      <w:r w:rsidR="003B6989" w:rsidRPr="005C029F">
        <w:rPr>
          <w:rFonts w:cs="Times New Roman"/>
          <w:szCs w:val="28"/>
        </w:rPr>
        <w:t>a significant factor</w:t>
      </w:r>
      <w:ins w:id="807" w:author="Gen-Chang Hsu" w:date="2024-08-25T23:31:00Z" w16du:dateUtc="2024-08-26T03:31:00Z">
        <w:r w:rsidR="00D35B81">
          <w:rPr>
            <w:rFonts w:cs="Times New Roman"/>
            <w:szCs w:val="28"/>
          </w:rPr>
          <w:t xml:space="preserve"> </w:t>
        </w:r>
      </w:ins>
      <w:del w:id="808" w:author="Gen-Chang Hsu" w:date="2024-08-25T23:31:00Z" w16du:dateUtc="2024-08-26T03:31:00Z">
        <w:r w:rsidR="00CC061C" w:rsidDel="00D35B81">
          <w:rPr>
            <w:rFonts w:cs="Times New Roman"/>
            <w:szCs w:val="28"/>
          </w:rPr>
          <w:delText xml:space="preserve"> likely</w:delText>
        </w:r>
        <w:r w:rsidR="003B6989" w:rsidRPr="005C029F" w:rsidDel="00D35B81">
          <w:rPr>
            <w:rFonts w:cs="Times New Roman"/>
            <w:szCs w:val="28"/>
          </w:rPr>
          <w:delText xml:space="preserve"> </w:delText>
        </w:r>
      </w:del>
      <w:r w:rsidR="00CC061C">
        <w:rPr>
          <w:rFonts w:cs="Times New Roman"/>
          <w:szCs w:val="28"/>
        </w:rPr>
        <w:t>associat</w:t>
      </w:r>
      <w:r w:rsidR="00C57121">
        <w:rPr>
          <w:rFonts w:cs="Times New Roman"/>
          <w:szCs w:val="28"/>
        </w:rPr>
        <w:t>ed</w:t>
      </w:r>
      <w:r w:rsidR="003B6989" w:rsidRPr="005C029F">
        <w:rPr>
          <w:rFonts w:cs="Times New Roman"/>
          <w:szCs w:val="28"/>
        </w:rPr>
        <w:t xml:space="preserve"> with various covariates (e.g., rice plant height) and</w:t>
      </w:r>
      <w:ins w:id="809" w:author="Gen-Chang Hsu" w:date="2024-08-25T23:31:00Z" w16du:dateUtc="2024-08-26T03:31:00Z">
        <w:r w:rsidR="00D35B81">
          <w:rPr>
            <w:rFonts w:cs="Times New Roman"/>
            <w:szCs w:val="28"/>
          </w:rPr>
          <w:t xml:space="preserve"> likely</w:t>
        </w:r>
      </w:ins>
      <w:r w:rsidR="003B6989" w:rsidRPr="005C029F">
        <w:rPr>
          <w:rFonts w:cs="Times New Roman"/>
          <w:szCs w:val="28"/>
        </w:rPr>
        <w:t xml:space="preserve"> </w:t>
      </w:r>
      <w:r w:rsidR="003B6989" w:rsidRPr="009B6D01">
        <w:rPr>
          <w:rFonts w:cs="Times New Roman"/>
          <w:szCs w:val="28"/>
        </w:rPr>
        <w:t>explaining most variations</w:t>
      </w:r>
      <w:r w:rsidR="003B6989" w:rsidRPr="005C029F">
        <w:rPr>
          <w:rFonts w:cs="Times New Roman"/>
          <w:szCs w:val="28"/>
        </w:rPr>
        <w:t xml:space="preserve"> </w:t>
      </w:r>
      <w:r w:rsidR="009B6D01">
        <w:rPr>
          <w:rFonts w:cs="Times New Roman"/>
          <w:szCs w:val="28"/>
        </w:rPr>
        <w:t>in pest consumption by GAPs</w:t>
      </w:r>
      <w:del w:id="810" w:author="Gen-Chang Hsu" w:date="2024-08-25T22:29:00Z" w16du:dateUtc="2024-08-26T02:29:00Z">
        <w:r w:rsidR="009B6D01" w:rsidDel="008105A0">
          <w:rPr>
            <w:rFonts w:cs="Times New Roman"/>
            <w:szCs w:val="28"/>
          </w:rPr>
          <w:delText xml:space="preserve"> </w:delText>
        </w:r>
      </w:del>
      <w:r w:rsidRPr="005C029F">
        <w:rPr>
          <w:rFonts w:cs="Times New Roman"/>
          <w:szCs w:val="28"/>
        </w:rPr>
        <w:t xml:space="preserve">.  </w:t>
      </w:r>
      <w:r w:rsidR="00FE3304" w:rsidRPr="005C029F">
        <w:rPr>
          <w:rFonts w:cs="Times New Roman"/>
          <w:szCs w:val="28"/>
        </w:rPr>
        <w:t>W</w:t>
      </w:r>
      <w:r w:rsidRPr="005C029F">
        <w:rPr>
          <w:rFonts w:cs="Times New Roman"/>
          <w:szCs w:val="28"/>
        </w:rPr>
        <w:t xml:space="preserve">e encourage further experiments, both observational and manipulative, to clarify the link between prey availability and </w:t>
      </w:r>
      <w:r w:rsidR="00366E1D" w:rsidRPr="005C029F">
        <w:rPr>
          <w:rFonts w:cs="Times New Roman"/>
          <w:szCs w:val="28"/>
        </w:rPr>
        <w:t>generalist predators</w:t>
      </w:r>
      <w:r w:rsidR="00366E1D">
        <w:rPr>
          <w:rFonts w:cs="Times New Roman"/>
          <w:szCs w:val="28"/>
        </w:rPr>
        <w:t>’</w:t>
      </w:r>
      <w:r w:rsidR="00366E1D" w:rsidRPr="005C029F">
        <w:rPr>
          <w:rFonts w:cs="Times New Roman"/>
          <w:szCs w:val="28"/>
        </w:rPr>
        <w:t xml:space="preserve"> </w:t>
      </w:r>
      <w:r w:rsidRPr="005C029F">
        <w:rPr>
          <w:rFonts w:cs="Times New Roman"/>
          <w:szCs w:val="28"/>
        </w:rPr>
        <w:t>diet composition in the field.</w:t>
      </w:r>
    </w:p>
    <w:p w14:paraId="50ACCB01" w14:textId="77777777" w:rsidR="005B0566" w:rsidRPr="005C029F" w:rsidRDefault="005B0566" w:rsidP="00145E4B">
      <w:pPr>
        <w:spacing w:after="0" w:line="480" w:lineRule="auto"/>
        <w:jc w:val="left"/>
        <w:rPr>
          <w:rFonts w:cs="Times New Roman"/>
          <w:szCs w:val="28"/>
        </w:rPr>
      </w:pPr>
    </w:p>
    <w:p w14:paraId="0FF4CDBE" w14:textId="3BA2424F" w:rsidR="005B0566" w:rsidRPr="005C029F" w:rsidRDefault="000D3626" w:rsidP="000D3626">
      <w:pPr>
        <w:spacing w:after="0" w:line="480" w:lineRule="auto"/>
        <w:jc w:val="left"/>
        <w:rPr>
          <w:rFonts w:cs="Times New Roman"/>
          <w:i/>
          <w:szCs w:val="28"/>
        </w:rPr>
      </w:pPr>
      <w:r>
        <w:rPr>
          <w:rFonts w:cs="Times New Roman"/>
          <w:i/>
          <w:szCs w:val="28"/>
        </w:rPr>
        <w:lastRenderedPageBreak/>
        <w:t>4</w:t>
      </w:r>
      <w:r w:rsidR="00FE6BE4">
        <w:rPr>
          <w:rFonts w:cs="Times New Roman"/>
          <w:i/>
          <w:szCs w:val="28"/>
        </w:rPr>
        <w:t xml:space="preserve">.4. </w:t>
      </w:r>
      <w:r>
        <w:rPr>
          <w:rFonts w:cs="Times New Roman"/>
          <w:i/>
          <w:szCs w:val="28"/>
        </w:rPr>
        <w:t xml:space="preserve"> </w:t>
      </w:r>
      <w:r w:rsidR="00DD4E15" w:rsidRPr="005C029F">
        <w:rPr>
          <w:rFonts w:cs="Times New Roman"/>
          <w:i/>
          <w:szCs w:val="28"/>
        </w:rPr>
        <w:t>Potential caveats of this study</w:t>
      </w:r>
    </w:p>
    <w:p w14:paraId="49A7EA9D" w14:textId="4E4B14D6" w:rsidR="007811BB" w:rsidRDefault="00DD4E15" w:rsidP="00FE6BE4">
      <w:pPr>
        <w:spacing w:after="0" w:line="480" w:lineRule="auto"/>
        <w:ind w:firstLine="720"/>
        <w:jc w:val="left"/>
        <w:rPr>
          <w:ins w:id="811" w:author="Gen-Chang Hsu" w:date="2024-09-01T13:42:00Z" w16du:dateUtc="2024-09-01T17:42:00Z"/>
          <w:rFonts w:cs="Times New Roman"/>
          <w:szCs w:val="28"/>
        </w:rPr>
      </w:pPr>
      <w:r w:rsidRPr="005C029F">
        <w:rPr>
          <w:rFonts w:cs="Times New Roman"/>
          <w:szCs w:val="28"/>
        </w:rPr>
        <w:t>Our study demonstrate</w:t>
      </w:r>
      <w:r w:rsidR="009A7C41">
        <w:rPr>
          <w:rFonts w:cs="Times New Roman"/>
          <w:szCs w:val="28"/>
        </w:rPr>
        <w:t>s</w:t>
      </w:r>
      <w:r w:rsidRPr="005C029F">
        <w:rPr>
          <w:rFonts w:cs="Times New Roman"/>
          <w:szCs w:val="28"/>
        </w:rPr>
        <w:t xml:space="preserve"> high </w:t>
      </w:r>
      <w:r w:rsidR="00830D61" w:rsidRPr="005C029F">
        <w:rPr>
          <w:rFonts w:cs="Times New Roman"/>
          <w:szCs w:val="28"/>
        </w:rPr>
        <w:t xml:space="preserve">pest </w:t>
      </w:r>
      <w:r w:rsidRPr="005C029F">
        <w:rPr>
          <w:rFonts w:cs="Times New Roman"/>
          <w:szCs w:val="28"/>
        </w:rPr>
        <w:t xml:space="preserve">consumption by GAPs in </w:t>
      </w:r>
      <w:r w:rsidR="00830D61" w:rsidRPr="005C029F">
        <w:rPr>
          <w:rFonts w:cs="Times New Roman"/>
          <w:szCs w:val="28"/>
        </w:rPr>
        <w:t xml:space="preserve">rice </w:t>
      </w:r>
      <w:r w:rsidRPr="005C029F">
        <w:rPr>
          <w:rFonts w:cs="Times New Roman"/>
          <w:szCs w:val="28"/>
        </w:rPr>
        <w:t>field</w:t>
      </w:r>
      <w:r w:rsidR="009A7C41">
        <w:rPr>
          <w:rFonts w:cs="Times New Roman"/>
          <w:szCs w:val="28"/>
        </w:rPr>
        <w:t>s</w:t>
      </w:r>
      <w:r w:rsidRPr="005C029F">
        <w:rPr>
          <w:rFonts w:cs="Times New Roman"/>
          <w:szCs w:val="28"/>
        </w:rPr>
        <w:t xml:space="preserve"> over three years and examines the factors influenc</w:t>
      </w:r>
      <w:r w:rsidR="00FA2F25" w:rsidRPr="005C029F">
        <w:rPr>
          <w:rFonts w:cs="Times New Roman"/>
          <w:szCs w:val="28"/>
        </w:rPr>
        <w:t>ing</w:t>
      </w:r>
      <w:r w:rsidR="00803787">
        <w:rPr>
          <w:rFonts w:cs="Times New Roman"/>
          <w:szCs w:val="28"/>
        </w:rPr>
        <w:t xml:space="preserve"> </w:t>
      </w:r>
      <w:proofErr w:type="spellStart"/>
      <w:r w:rsidR="00803787">
        <w:rPr>
          <w:rFonts w:cs="Times New Roman"/>
          <w:szCs w:val="28"/>
        </w:rPr>
        <w:t>GAPs’</w:t>
      </w:r>
      <w:proofErr w:type="spellEnd"/>
      <w:r w:rsidR="00803787">
        <w:rPr>
          <w:rFonts w:cs="Times New Roman"/>
          <w:szCs w:val="28"/>
        </w:rPr>
        <w:t xml:space="preserve"> diet</w:t>
      </w:r>
      <w:r w:rsidRPr="005C029F">
        <w:rPr>
          <w:rFonts w:cs="Times New Roman"/>
          <w:szCs w:val="28"/>
        </w:rPr>
        <w:t xml:space="preserve"> </w:t>
      </w:r>
      <w:r w:rsidR="00FA2F25" w:rsidRPr="005C029F">
        <w:rPr>
          <w:rFonts w:cs="Times New Roman"/>
          <w:szCs w:val="28"/>
        </w:rPr>
        <w:t xml:space="preserve">composition. </w:t>
      </w:r>
      <w:r w:rsidR="00803787">
        <w:rPr>
          <w:rFonts w:cs="Times New Roman"/>
          <w:szCs w:val="28"/>
        </w:rPr>
        <w:t xml:space="preserve"> </w:t>
      </w:r>
      <w:r w:rsidR="00FA2F25" w:rsidRPr="005C029F">
        <w:rPr>
          <w:rFonts w:cs="Times New Roman"/>
          <w:szCs w:val="28"/>
        </w:rPr>
        <w:t>While our study</w:t>
      </w:r>
      <w:r w:rsidRPr="005C029F">
        <w:rPr>
          <w:rFonts w:cs="Times New Roman"/>
          <w:szCs w:val="28"/>
        </w:rPr>
        <w:t xml:space="preserve"> provid</w:t>
      </w:r>
      <w:r w:rsidR="00FA2F25" w:rsidRPr="005C029F">
        <w:rPr>
          <w:rFonts w:cs="Times New Roman"/>
          <w:szCs w:val="28"/>
        </w:rPr>
        <w:t>es</w:t>
      </w:r>
      <w:r w:rsidRPr="005C029F">
        <w:rPr>
          <w:rFonts w:cs="Times New Roman"/>
          <w:szCs w:val="28"/>
        </w:rPr>
        <w:t xml:space="preserve"> evidence for </w:t>
      </w:r>
      <w:proofErr w:type="spellStart"/>
      <w:r w:rsidR="00FA2F25" w:rsidRPr="005C029F">
        <w:rPr>
          <w:rFonts w:cs="Times New Roman"/>
          <w:szCs w:val="28"/>
        </w:rPr>
        <w:t>GAPs’</w:t>
      </w:r>
      <w:proofErr w:type="spellEnd"/>
      <w:r w:rsidRPr="005C029F">
        <w:rPr>
          <w:rFonts w:cs="Times New Roman"/>
          <w:szCs w:val="28"/>
        </w:rPr>
        <w:t xml:space="preserve"> biocontrol potential, some caveats may exist. </w:t>
      </w:r>
      <w:r w:rsidR="004F1203">
        <w:rPr>
          <w:rFonts w:cs="Times New Roman"/>
          <w:szCs w:val="28"/>
        </w:rPr>
        <w:t xml:space="preserve"> </w:t>
      </w:r>
      <w:r w:rsidRPr="005C029F">
        <w:rPr>
          <w:rFonts w:cs="Times New Roman"/>
          <w:szCs w:val="28"/>
        </w:rPr>
        <w:t xml:space="preserve">First, high </w:t>
      </w:r>
      <w:r w:rsidR="00C37248" w:rsidRPr="005C029F">
        <w:rPr>
          <w:rFonts w:cs="Times New Roman"/>
          <w:szCs w:val="28"/>
        </w:rPr>
        <w:t xml:space="preserve">pest </w:t>
      </w:r>
      <w:r w:rsidRPr="005C029F">
        <w:rPr>
          <w:rFonts w:cs="Times New Roman"/>
          <w:szCs w:val="28"/>
        </w:rPr>
        <w:t xml:space="preserve">consumption in </w:t>
      </w:r>
      <w:proofErr w:type="spellStart"/>
      <w:r w:rsidRPr="005C029F">
        <w:rPr>
          <w:rFonts w:cs="Times New Roman"/>
          <w:szCs w:val="28"/>
        </w:rPr>
        <w:t>GAPs’</w:t>
      </w:r>
      <w:proofErr w:type="spellEnd"/>
      <w:r w:rsidRPr="005C029F">
        <w:rPr>
          <w:rFonts w:cs="Times New Roman"/>
          <w:szCs w:val="28"/>
        </w:rPr>
        <w:t xml:space="preserve"> diet</w:t>
      </w:r>
      <w:r w:rsidR="009A7C41">
        <w:rPr>
          <w:rFonts w:cs="Times New Roman"/>
          <w:szCs w:val="28"/>
        </w:rPr>
        <w:t>s</w:t>
      </w:r>
      <w:r w:rsidRPr="005C029F">
        <w:rPr>
          <w:rFonts w:cs="Times New Roman"/>
          <w:szCs w:val="28"/>
        </w:rPr>
        <w:t xml:space="preserve"> does not necessarily imply a strong suppression of pest populations in </w:t>
      </w:r>
      <w:r w:rsidR="006045A2" w:rsidRPr="005C029F">
        <w:rPr>
          <w:rFonts w:cs="Times New Roman"/>
          <w:szCs w:val="28"/>
        </w:rPr>
        <w:t>the field</w:t>
      </w:r>
      <w:r w:rsidRPr="005C029F">
        <w:rPr>
          <w:rFonts w:cs="Times New Roman"/>
          <w:szCs w:val="28"/>
        </w:rPr>
        <w:t xml:space="preserve">, </w:t>
      </w:r>
      <w:r w:rsidR="00C37248" w:rsidRPr="005C029F">
        <w:rPr>
          <w:rFonts w:cs="Times New Roman"/>
          <w:szCs w:val="28"/>
        </w:rPr>
        <w:t>since</w:t>
      </w:r>
      <w:r w:rsidRPr="005C029F">
        <w:rPr>
          <w:rFonts w:cs="Times New Roman"/>
          <w:szCs w:val="28"/>
        </w:rPr>
        <w:t xml:space="preserve"> </w:t>
      </w:r>
      <w:r w:rsidR="006045A2" w:rsidRPr="005C029F">
        <w:rPr>
          <w:rFonts w:cs="Times New Roman"/>
          <w:szCs w:val="28"/>
        </w:rPr>
        <w:t xml:space="preserve">pest </w:t>
      </w:r>
      <w:r w:rsidRPr="005C029F">
        <w:rPr>
          <w:rFonts w:cs="Times New Roman"/>
          <w:szCs w:val="28"/>
        </w:rPr>
        <w:t xml:space="preserve">population dynamics depend </w:t>
      </w:r>
      <w:r w:rsidR="009A7C41" w:rsidRPr="005C029F">
        <w:rPr>
          <w:rFonts w:cs="Times New Roman"/>
          <w:szCs w:val="28"/>
        </w:rPr>
        <w:t xml:space="preserve">not only </w:t>
      </w:r>
      <w:r w:rsidRPr="005C029F">
        <w:rPr>
          <w:rFonts w:cs="Times New Roman"/>
          <w:szCs w:val="28"/>
        </w:rPr>
        <w:t xml:space="preserve">on the per capita effect of predators but also predator density and diversity </w:t>
      </w:r>
      <w:r w:rsidR="005723B1" w:rsidRPr="005C029F">
        <w:rPr>
          <w:rFonts w:cs="Times New Roman"/>
          <w:szCs w:val="28"/>
        </w:rPr>
        <w:fldChar w:fldCharType="begin">
          <w:fldData xml:space="preserve">PEVuZE5vdGU+PENpdGU+PEF1dGhvcj5MZXRvdXJuZWF1PC9BdXRob3I+PFllYXI+MjAwOTwvWWVh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PEVuZE5vdGU+PENpdGU+PEF1dGhvcj5MZXRvdXJuZWF1PC9BdXRob3I+PFllYXI+MjAwOTwvWWVh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2D78D0">
        <w:rPr>
          <w:rFonts w:cs="Times New Roman"/>
          <w:noProof/>
          <w:szCs w:val="28"/>
        </w:rPr>
        <w:t>(Letourneau</w:t>
      </w:r>
      <w:r w:rsidR="002D78D0" w:rsidRPr="002D78D0">
        <w:rPr>
          <w:rFonts w:cs="Times New Roman"/>
          <w:i/>
          <w:noProof/>
          <w:szCs w:val="28"/>
        </w:rPr>
        <w:t xml:space="preserve"> et al.</w:t>
      </w:r>
      <w:r w:rsidR="002D78D0">
        <w:rPr>
          <w:rFonts w:cs="Times New Roman"/>
          <w:noProof/>
          <w:szCs w:val="28"/>
        </w:rPr>
        <w:t>, 2009; Rusch</w:t>
      </w:r>
      <w:r w:rsidR="002D78D0" w:rsidRPr="002D78D0">
        <w:rPr>
          <w:rFonts w:cs="Times New Roman"/>
          <w:i/>
          <w:noProof/>
          <w:szCs w:val="28"/>
        </w:rPr>
        <w:t xml:space="preserve"> et al.</w:t>
      </w:r>
      <w:r w:rsidR="002D78D0">
        <w:rPr>
          <w:rFonts w:cs="Times New Roman"/>
          <w:noProof/>
          <w:szCs w:val="28"/>
        </w:rPr>
        <w:t>, 2016)</w:t>
      </w:r>
      <w:r w:rsidR="005723B1" w:rsidRPr="005C029F">
        <w:rPr>
          <w:rFonts w:cs="Times New Roman"/>
          <w:szCs w:val="28"/>
        </w:rPr>
        <w:fldChar w:fldCharType="end"/>
      </w:r>
      <w:r w:rsidRPr="005C029F">
        <w:rPr>
          <w:rFonts w:cs="Times New Roman"/>
          <w:szCs w:val="28"/>
        </w:rPr>
        <w:t xml:space="preserve">. </w:t>
      </w:r>
      <w:r w:rsidR="004F1203">
        <w:rPr>
          <w:rFonts w:cs="Times New Roman"/>
          <w:szCs w:val="28"/>
        </w:rPr>
        <w:t xml:space="preserve"> </w:t>
      </w:r>
      <w:r w:rsidR="006045A2" w:rsidRPr="005C029F">
        <w:rPr>
          <w:rFonts w:cs="Times New Roman"/>
          <w:szCs w:val="28"/>
        </w:rPr>
        <w:t xml:space="preserve">To unveil the connection between per capita pest consumption and overall pest dynamics, </w:t>
      </w:r>
      <w:r w:rsidRPr="005C029F">
        <w:rPr>
          <w:rFonts w:cs="Times New Roman"/>
          <w:szCs w:val="28"/>
        </w:rPr>
        <w:t xml:space="preserve">future work </w:t>
      </w:r>
      <w:ins w:id="812" w:author="Gen-Chang Hsu" w:date="2024-08-27T13:42:00Z" w16du:dateUtc="2024-08-27T17:42:00Z">
        <w:r w:rsidR="00E45DEE">
          <w:rPr>
            <w:rFonts w:cs="Times New Roman"/>
            <w:szCs w:val="28"/>
          </w:rPr>
          <w:t>may</w:t>
        </w:r>
      </w:ins>
      <w:del w:id="813" w:author="Gen-Chang Hsu" w:date="2024-08-27T13:42:00Z" w16du:dateUtc="2024-08-27T17:42:00Z">
        <w:r w:rsidR="006045A2" w:rsidRPr="005C029F" w:rsidDel="00E45DEE">
          <w:rPr>
            <w:rFonts w:cs="Times New Roman"/>
            <w:szCs w:val="28"/>
          </w:rPr>
          <w:delText>may</w:delText>
        </w:r>
      </w:del>
      <w:ins w:id="814" w:author="Gen-Chang Hsu" w:date="2024-08-27T13:42:00Z" w16du:dateUtc="2024-08-27T17:42:00Z">
        <w:r w:rsidR="00E45DEE">
          <w:rPr>
            <w:rFonts w:cs="Times New Roman"/>
            <w:szCs w:val="28"/>
          </w:rPr>
          <w:t xml:space="preserve"> </w:t>
        </w:r>
      </w:ins>
      <w:del w:id="815" w:author="Gen-Chang Hsu" w:date="2024-08-27T13:42:00Z" w16du:dateUtc="2024-08-27T17:42:00Z">
        <w:r w:rsidR="006045A2" w:rsidRPr="005C029F" w:rsidDel="00E45DEE">
          <w:rPr>
            <w:rFonts w:cs="Times New Roman"/>
            <w:szCs w:val="28"/>
          </w:rPr>
          <w:delText xml:space="preserve"> </w:delText>
        </w:r>
        <w:r w:rsidRPr="005C029F" w:rsidDel="00E45DEE">
          <w:rPr>
            <w:rFonts w:cs="Times New Roman"/>
            <w:szCs w:val="28"/>
          </w:rPr>
          <w:delText xml:space="preserve">require </w:delText>
        </w:r>
      </w:del>
      <w:r w:rsidRPr="005C029F">
        <w:rPr>
          <w:rFonts w:cs="Times New Roman"/>
          <w:szCs w:val="28"/>
        </w:rPr>
        <w:t>complement</w:t>
      </w:r>
      <w:del w:id="816" w:author="Gen-Chang Hsu" w:date="2024-08-27T13:42:00Z" w16du:dateUtc="2024-08-27T17:42:00Z">
        <w:r w:rsidRPr="005C029F" w:rsidDel="00E45DEE">
          <w:rPr>
            <w:rFonts w:cs="Times New Roman"/>
            <w:szCs w:val="28"/>
          </w:rPr>
          <w:delText>ing</w:delText>
        </w:r>
      </w:del>
      <w:r w:rsidRPr="005C029F">
        <w:rPr>
          <w:rFonts w:cs="Times New Roman"/>
          <w:szCs w:val="28"/>
        </w:rPr>
        <w:t xml:space="preserve"> stable isotope analysis with field observations of predator and pest populations</w:t>
      </w:r>
      <w:ins w:id="817" w:author="Gen-Chang Hsu" w:date="2024-08-27T13:43:00Z" w16du:dateUtc="2024-08-27T17:43:00Z">
        <w:r w:rsidR="00E45DEE">
          <w:rPr>
            <w:rFonts w:cs="Times New Roman"/>
            <w:szCs w:val="28"/>
          </w:rPr>
          <w:t xml:space="preserve"> as well as </w:t>
        </w:r>
      </w:ins>
      <w:del w:id="818" w:author="Gen-Chang Hsu" w:date="2024-08-27T13:43:00Z" w16du:dateUtc="2024-08-27T17:43:00Z">
        <w:r w:rsidRPr="005C029F" w:rsidDel="00E45DEE">
          <w:rPr>
            <w:rFonts w:cs="Times New Roman"/>
            <w:szCs w:val="28"/>
          </w:rPr>
          <w:delText xml:space="preserve">. </w:delText>
        </w:r>
        <w:r w:rsidR="004F1203" w:rsidDel="00E45DEE">
          <w:rPr>
            <w:rFonts w:cs="Times New Roman"/>
            <w:szCs w:val="28"/>
          </w:rPr>
          <w:delText xml:space="preserve"> </w:delText>
        </w:r>
        <w:r w:rsidR="00004AEF" w:rsidDel="00E45DEE">
          <w:rPr>
            <w:rFonts w:cs="Times New Roman"/>
            <w:szCs w:val="28"/>
          </w:rPr>
          <w:delText xml:space="preserve">Furthermore, future work may examine </w:delText>
        </w:r>
      </w:del>
      <w:r w:rsidR="00004AEF">
        <w:rPr>
          <w:rFonts w:cs="Times New Roman"/>
          <w:szCs w:val="28"/>
        </w:rPr>
        <w:t>cro</w:t>
      </w:r>
      <w:ins w:id="819" w:author="Gen-Chang Hsu" w:date="2024-08-27T13:44:00Z" w16du:dateUtc="2024-08-27T17:44:00Z">
        <w:r w:rsidR="00E45DEE">
          <w:rPr>
            <w:rFonts w:cs="Times New Roman"/>
            <w:szCs w:val="28"/>
          </w:rPr>
          <w:t xml:space="preserve">p </w:t>
        </w:r>
      </w:ins>
      <w:del w:id="820" w:author="Gen-Chang Hsu" w:date="2024-08-27T13:44:00Z" w16du:dateUtc="2024-08-27T17:44:00Z">
        <w:r w:rsidR="00004AEF" w:rsidDel="00E45DEE">
          <w:rPr>
            <w:rFonts w:cs="Times New Roman"/>
            <w:szCs w:val="28"/>
          </w:rPr>
          <w:delText xml:space="preserve">p damage and </w:delText>
        </w:r>
      </w:del>
      <w:r w:rsidR="001B48A7">
        <w:rPr>
          <w:rFonts w:cs="Times New Roman"/>
          <w:szCs w:val="28"/>
        </w:rPr>
        <w:t>production</w:t>
      </w:r>
      <w:r w:rsidR="00004AEF">
        <w:rPr>
          <w:rFonts w:cs="Times New Roman"/>
          <w:szCs w:val="28"/>
        </w:rPr>
        <w:t xml:space="preserve"> to reveal the </w:t>
      </w:r>
      <w:ins w:id="821" w:author="Gen-Chang Hsu" w:date="2024-08-27T13:43:00Z" w16du:dateUtc="2024-08-27T17:43:00Z">
        <w:r w:rsidR="00E45DEE">
          <w:rPr>
            <w:rFonts w:cs="Times New Roman"/>
            <w:szCs w:val="28"/>
          </w:rPr>
          <w:t xml:space="preserve">overall </w:t>
        </w:r>
      </w:ins>
      <w:r w:rsidR="00004AEF">
        <w:rPr>
          <w:rFonts w:cs="Times New Roman"/>
          <w:szCs w:val="28"/>
        </w:rPr>
        <w:t>effect</w:t>
      </w:r>
      <w:ins w:id="822" w:author="Gen-Chang Hsu" w:date="2024-08-27T13:44:00Z" w16du:dateUtc="2024-08-27T17:44:00Z">
        <w:r w:rsidR="00E45DEE">
          <w:rPr>
            <w:rFonts w:cs="Times New Roman"/>
            <w:szCs w:val="28"/>
          </w:rPr>
          <w:t>s</w:t>
        </w:r>
      </w:ins>
      <w:r w:rsidR="00004AEF">
        <w:rPr>
          <w:rFonts w:cs="Times New Roman"/>
          <w:szCs w:val="28"/>
        </w:rPr>
        <w:t xml:space="preserve"> of GAPs on</w:t>
      </w:r>
      <w:r w:rsidR="003715A2">
        <w:rPr>
          <w:rFonts w:cs="Times New Roman"/>
          <w:szCs w:val="28"/>
        </w:rPr>
        <w:t xml:space="preserve"> pest control and</w:t>
      </w:r>
      <w:r w:rsidR="00004AEF">
        <w:rPr>
          <w:rFonts w:cs="Times New Roman"/>
          <w:szCs w:val="28"/>
        </w:rPr>
        <w:t xml:space="preserve"> crop performance.  </w:t>
      </w:r>
      <w:commentRangeStart w:id="823"/>
      <w:ins w:id="824" w:author="Gen-Chang Hsu" w:date="2024-09-01T13:42:00Z" w16du:dateUtc="2024-09-01T17:42:00Z">
        <w:r w:rsidR="007C0AC5">
          <w:rPr>
            <w:rFonts w:cs="Times New Roman"/>
            <w:szCs w:val="28"/>
          </w:rPr>
          <w:t xml:space="preserve">Moreover, the </w:t>
        </w:r>
      </w:ins>
      <w:ins w:id="825" w:author="Gen-Chang Hsu" w:date="2024-09-01T13:44:00Z" w16du:dateUtc="2024-09-01T17:44:00Z">
        <w:r w:rsidR="007C0AC5">
          <w:rPr>
            <w:rFonts w:cs="Times New Roman"/>
            <w:szCs w:val="28"/>
          </w:rPr>
          <w:t>TDFs</w:t>
        </w:r>
      </w:ins>
      <w:ins w:id="826" w:author="Gen-Chang Hsu" w:date="2024-09-01T13:42:00Z" w16du:dateUtc="2024-09-01T17:42:00Z">
        <w:r w:rsidR="007C0AC5">
          <w:rPr>
            <w:rFonts w:cs="Times New Roman"/>
            <w:szCs w:val="28"/>
          </w:rPr>
          <w:t xml:space="preserve"> </w:t>
        </w:r>
      </w:ins>
      <w:ins w:id="827" w:author="Gen-Chang Hsu" w:date="2024-09-01T13:46:00Z" w16du:dateUtc="2024-09-01T17:46:00Z">
        <w:r w:rsidR="007C0AC5">
          <w:rPr>
            <w:rFonts w:cs="Times New Roman"/>
            <w:szCs w:val="28"/>
          </w:rPr>
          <w:t>are key sources of</w:t>
        </w:r>
      </w:ins>
      <w:ins w:id="828" w:author="Gen-Chang Hsu" w:date="2024-09-01T13:45:00Z" w16du:dateUtc="2024-09-01T17:45:00Z">
        <w:r w:rsidR="007C0AC5">
          <w:rPr>
            <w:rFonts w:cs="Times New Roman"/>
            <w:szCs w:val="28"/>
          </w:rPr>
          <w:t xml:space="preserve"> uncertainties</w:t>
        </w:r>
      </w:ins>
      <w:ins w:id="829" w:author="Gen-Chang Hsu" w:date="2024-09-01T13:47:00Z" w16du:dateUtc="2024-09-01T17:47:00Z">
        <w:r w:rsidR="007C0AC5">
          <w:rPr>
            <w:rFonts w:cs="Times New Roman"/>
            <w:szCs w:val="28"/>
          </w:rPr>
          <w:t xml:space="preserve"> in the </w:t>
        </w:r>
        <w:r w:rsidR="007C0AC5">
          <w:rPr>
            <w:rFonts w:cs="Times New Roman"/>
            <w:szCs w:val="28"/>
          </w:rPr>
          <w:t>stable isotope mixing models</w:t>
        </w:r>
      </w:ins>
      <w:ins w:id="830" w:author="Gen-Chang Hsu" w:date="2024-09-01T13:42:00Z" w16du:dateUtc="2024-09-01T17:42:00Z">
        <w:r w:rsidR="007C0AC5">
          <w:rPr>
            <w:rFonts w:cs="Times New Roman"/>
            <w:szCs w:val="28"/>
          </w:rPr>
          <w:t>, and studies using</w:t>
        </w:r>
      </w:ins>
      <w:ins w:id="831" w:author="Gen-Chang Hsu" w:date="2024-09-01T13:46:00Z" w16du:dateUtc="2024-09-01T17:46:00Z">
        <w:r w:rsidR="007C0AC5">
          <w:rPr>
            <w:rFonts w:cs="Times New Roman"/>
            <w:szCs w:val="28"/>
          </w:rPr>
          <w:t xml:space="preserve"> TDF</w:t>
        </w:r>
      </w:ins>
      <w:ins w:id="832" w:author="Gen-Chang Hsu" w:date="2024-09-01T13:47:00Z" w16du:dateUtc="2024-09-01T17:47:00Z">
        <w:r w:rsidR="007C0AC5">
          <w:rPr>
            <w:rFonts w:cs="Times New Roman"/>
            <w:szCs w:val="28"/>
          </w:rPr>
          <w:t>s</w:t>
        </w:r>
      </w:ins>
      <w:ins w:id="833" w:author="Gen-Chang Hsu" w:date="2024-09-01T13:42:00Z" w16du:dateUtc="2024-09-01T17:42:00Z">
        <w:r w:rsidR="007C0AC5">
          <w:rPr>
            <w:rFonts w:cs="Times New Roman"/>
            <w:szCs w:val="28"/>
          </w:rPr>
          <w:t xml:space="preserve"> </w:t>
        </w:r>
      </w:ins>
      <w:ins w:id="834" w:author="Gen-Chang Hsu" w:date="2024-09-01T13:47:00Z" w16du:dateUtc="2024-09-01T17:47:00Z">
        <w:r w:rsidR="007C0AC5">
          <w:rPr>
            <w:rFonts w:cs="Times New Roman"/>
            <w:szCs w:val="28"/>
          </w:rPr>
          <w:t>derived</w:t>
        </w:r>
      </w:ins>
      <w:ins w:id="835" w:author="Gen-Chang Hsu" w:date="2024-09-01T13:44:00Z" w16du:dateUtc="2024-09-01T17:44:00Z">
        <w:r w:rsidR="007C0AC5">
          <w:rPr>
            <w:rFonts w:cs="Times New Roman"/>
            <w:szCs w:val="28"/>
          </w:rPr>
          <w:t xml:space="preserve"> under the natural conditions of</w:t>
        </w:r>
      </w:ins>
      <w:ins w:id="836" w:author="Gen-Chang Hsu" w:date="2024-09-01T13:42:00Z" w16du:dateUtc="2024-09-01T17:42:00Z">
        <w:r w:rsidR="007C0AC5">
          <w:rPr>
            <w:rFonts w:cs="Times New Roman"/>
            <w:szCs w:val="28"/>
          </w:rPr>
          <w:t xml:space="preserve"> </w:t>
        </w:r>
      </w:ins>
      <w:ins w:id="837" w:author="Gen-Chang Hsu" w:date="2024-09-01T13:47:00Z" w16du:dateUtc="2024-09-01T17:47:00Z">
        <w:r w:rsidR="007C0AC5">
          <w:rPr>
            <w:rFonts w:cs="Times New Roman"/>
            <w:szCs w:val="28"/>
          </w:rPr>
          <w:t>focal</w:t>
        </w:r>
      </w:ins>
      <w:ins w:id="838" w:author="Gen-Chang Hsu" w:date="2024-09-01T13:42:00Z" w16du:dateUtc="2024-09-01T17:42:00Z">
        <w:r w:rsidR="007C0AC5">
          <w:rPr>
            <w:rFonts w:cs="Times New Roman"/>
            <w:szCs w:val="28"/>
          </w:rPr>
          <w:t xml:space="preserve"> </w:t>
        </w:r>
      </w:ins>
      <w:ins w:id="839" w:author="Gen-Chang Hsu" w:date="2024-09-01T13:47:00Z" w16du:dateUtc="2024-09-01T17:47:00Z">
        <w:r w:rsidR="007C0AC5">
          <w:rPr>
            <w:rFonts w:cs="Times New Roman"/>
            <w:szCs w:val="28"/>
          </w:rPr>
          <w:t>organisms</w:t>
        </w:r>
      </w:ins>
      <w:ins w:id="840" w:author="Gen-Chang Hsu" w:date="2024-09-01T13:43:00Z" w16du:dateUtc="2024-09-01T17:43:00Z">
        <w:r w:rsidR="007C0AC5">
          <w:rPr>
            <w:rFonts w:cs="Times New Roman"/>
            <w:szCs w:val="28"/>
          </w:rPr>
          <w:t xml:space="preserve"> will help improve the accuracy of diet estimate</w:t>
        </w:r>
      </w:ins>
      <w:ins w:id="841" w:author="Gen-Chang Hsu" w:date="2024-09-01T13:47:00Z" w16du:dateUtc="2024-09-01T17:47:00Z">
        <w:r w:rsidR="007C0AC5">
          <w:rPr>
            <w:rFonts w:cs="Times New Roman"/>
            <w:szCs w:val="28"/>
          </w:rPr>
          <w:t>s</w:t>
        </w:r>
      </w:ins>
      <w:ins w:id="842" w:author="Gen-Chang Hsu" w:date="2024-09-01T13:43:00Z" w16du:dateUtc="2024-09-01T17:43:00Z">
        <w:r w:rsidR="007C0AC5">
          <w:rPr>
            <w:rFonts w:cs="Times New Roman"/>
            <w:szCs w:val="28"/>
          </w:rPr>
          <w:t>.</w:t>
        </w:r>
      </w:ins>
      <w:commentRangeEnd w:id="823"/>
      <w:ins w:id="843" w:author="Gen-Chang Hsu" w:date="2024-09-01T13:48:00Z" w16du:dateUtc="2024-09-01T17:48:00Z">
        <w:r w:rsidR="007C0AC5">
          <w:rPr>
            <w:rStyle w:val="CommentReference"/>
          </w:rPr>
          <w:commentReference w:id="823"/>
        </w:r>
      </w:ins>
    </w:p>
    <w:p w14:paraId="35FF7790" w14:textId="4022B964" w:rsidR="00BD3C16" w:rsidRPr="000F13A4" w:rsidDel="00FA428E" w:rsidRDefault="00DD4E15" w:rsidP="00BD3C16">
      <w:pPr>
        <w:spacing w:after="0" w:line="480" w:lineRule="auto"/>
        <w:ind w:firstLine="720"/>
        <w:jc w:val="left"/>
        <w:rPr>
          <w:del w:id="844" w:author="Gen-Chang Hsu" w:date="2024-08-29T13:44:00Z" w16du:dateUtc="2024-08-29T17:44:00Z"/>
          <w:moveTo w:id="845" w:author="Gen-Chang Hsu" w:date="2024-08-28T22:15:00Z" w16du:dateUtc="2024-08-29T02:15:00Z"/>
          <w:rFonts w:cs="Times New Roman"/>
          <w:szCs w:val="28"/>
          <w:rPrChange w:id="846" w:author="Gen-Chang Hsu" w:date="2024-08-29T13:48:00Z" w16du:dateUtc="2024-08-29T17:48:00Z">
            <w:rPr>
              <w:del w:id="847" w:author="Gen-Chang Hsu" w:date="2024-08-29T13:44:00Z" w16du:dateUtc="2024-08-29T17:44:00Z"/>
              <w:moveTo w:id="848" w:author="Gen-Chang Hsu" w:date="2024-08-28T22:15:00Z" w16du:dateUtc="2024-08-29T02:15:00Z"/>
              <w:rFonts w:cs="Times New Roman"/>
              <w:color w:val="FF0000"/>
              <w:szCs w:val="28"/>
            </w:rPr>
          </w:rPrChange>
        </w:rPr>
      </w:pPr>
      <w:commentRangeStart w:id="849"/>
      <w:del w:id="850" w:author="Gen-Chang Hsu" w:date="2024-08-27T13:47:00Z" w16du:dateUtc="2024-08-27T17:47:00Z">
        <w:r w:rsidRPr="00475F8C" w:rsidDel="00F43656">
          <w:rPr>
            <w:rFonts w:cs="Times New Roman"/>
            <w:szCs w:val="28"/>
          </w:rPr>
          <w:delText>Second,</w:delText>
        </w:r>
      </w:del>
      <w:ins w:id="851" w:author="Gen-Chang Hsu" w:date="2024-08-27T13:47:00Z" w16du:dateUtc="2024-08-27T17:47:00Z">
        <w:r w:rsidR="00F43656" w:rsidRPr="00475F8C">
          <w:rPr>
            <w:rFonts w:cs="Times New Roman"/>
            <w:szCs w:val="28"/>
          </w:rPr>
          <w:t xml:space="preserve">Another </w:t>
        </w:r>
      </w:ins>
      <w:ins w:id="852" w:author="Gen-Chang Hsu" w:date="2024-08-27T13:48:00Z" w16du:dateUtc="2024-08-27T17:48:00Z">
        <w:r w:rsidR="004378B7" w:rsidRPr="00475F8C">
          <w:rPr>
            <w:rFonts w:cs="Times New Roman"/>
            <w:szCs w:val="28"/>
          </w:rPr>
          <w:t xml:space="preserve">factor that can potentially affect </w:t>
        </w:r>
      </w:ins>
      <w:ins w:id="853" w:author="Gen-Chang Hsu" w:date="2024-08-29T13:49:00Z" w16du:dateUtc="2024-08-29T17:49:00Z">
        <w:r w:rsidR="00FB7B87">
          <w:rPr>
            <w:rFonts w:cs="Times New Roman"/>
            <w:szCs w:val="28"/>
          </w:rPr>
          <w:t>enemy</w:t>
        </w:r>
      </w:ins>
      <w:ins w:id="854" w:author="Gen-Chang Hsu" w:date="2024-08-27T13:48:00Z" w16du:dateUtc="2024-08-27T17:48:00Z">
        <w:r w:rsidR="004378B7" w:rsidRPr="00475F8C">
          <w:rPr>
            <w:rFonts w:cs="Times New Roman"/>
            <w:szCs w:val="28"/>
          </w:rPr>
          <w:t xml:space="preserve">-pest interactions and </w:t>
        </w:r>
        <w:proofErr w:type="spellStart"/>
        <w:r w:rsidR="004378B7" w:rsidRPr="00475F8C">
          <w:rPr>
            <w:rFonts w:cs="Times New Roman"/>
            <w:szCs w:val="28"/>
          </w:rPr>
          <w:t>GAPs’</w:t>
        </w:r>
        <w:proofErr w:type="spellEnd"/>
        <w:r w:rsidR="004378B7" w:rsidRPr="00475F8C">
          <w:rPr>
            <w:rFonts w:cs="Times New Roman"/>
            <w:szCs w:val="28"/>
          </w:rPr>
          <w:t xml:space="preserve"> biocontrol effectiveness </w:t>
        </w:r>
      </w:ins>
      <w:ins w:id="855" w:author="Gen-Chang Hsu" w:date="2024-08-27T13:47:00Z" w16du:dateUtc="2024-08-27T17:47:00Z">
        <w:r w:rsidR="00F43656" w:rsidRPr="00475F8C">
          <w:rPr>
            <w:rFonts w:cs="Times New Roman"/>
            <w:szCs w:val="28"/>
          </w:rPr>
          <w:t>is intraguild predation</w:t>
        </w:r>
      </w:ins>
      <w:ins w:id="856" w:author="Gen-Chang Hsu" w:date="2024-08-28T22:15:00Z" w16du:dateUtc="2024-08-29T02:15:00Z">
        <w:r w:rsidR="00BD3C16" w:rsidRPr="00475F8C">
          <w:rPr>
            <w:rFonts w:cs="Times New Roman"/>
            <w:szCs w:val="28"/>
            <w:rPrChange w:id="857" w:author="Gen-Chang Hsu" w:date="2024-08-29T13:33:00Z" w16du:dateUtc="2024-08-29T17:33:00Z">
              <w:rPr>
                <w:rFonts w:cs="Times New Roman"/>
                <w:color w:val="FF0000"/>
                <w:szCs w:val="28"/>
              </w:rPr>
            </w:rPrChange>
          </w:rPr>
          <w:t xml:space="preserve"> </w:t>
        </w:r>
      </w:ins>
      <w:moveToRangeStart w:id="858" w:author="Gen-Chang Hsu" w:date="2024-08-28T22:15:00Z" w:name="move175775755"/>
      <w:moveTo w:id="859" w:author="Gen-Chang Hsu" w:date="2024-08-28T22:15:00Z" w16du:dateUtc="2024-08-29T02:15:00Z">
        <w:r w:rsidR="00BD3C16" w:rsidRPr="00475F8C">
          <w:rPr>
            <w:rFonts w:cs="Times New Roman"/>
            <w:szCs w:val="28"/>
            <w:rPrChange w:id="860" w:author="Gen-Chang Hsu" w:date="2024-08-29T13:33:00Z" w16du:dateUtc="2024-08-29T17:33:00Z">
              <w:rPr>
                <w:rFonts w:cs="Times New Roman"/>
                <w:color w:val="FF0000"/>
                <w:szCs w:val="28"/>
              </w:rPr>
            </w:rPrChange>
          </w:rPr>
          <w:fldChar w:fldCharType="begin"/>
        </w:r>
        <w:r w:rsidR="00BD3C16" w:rsidRPr="00475F8C">
          <w:rPr>
            <w:rFonts w:cs="Times New Roman"/>
            <w:szCs w:val="28"/>
            <w:rPrChange w:id="861" w:author="Gen-Chang Hsu" w:date="2024-08-29T13:33:00Z" w16du:dateUtc="2024-08-29T17:33:00Z">
              <w:rPr>
                <w:rFonts w:cs="Times New Roman"/>
                <w:color w:val="FF0000"/>
                <w:szCs w:val="28"/>
              </w:rPr>
            </w:rPrChange>
          </w:rPr>
          <w:instrText xml:space="preserve"> ADDIN EN.CITE &lt;EndNote&gt;&lt;Cite&gt;&lt;Author&gt;Straub&lt;/Author&gt;&lt;Year&gt;2008&lt;/Year&gt;&lt;RecNum&gt;73&lt;/RecNum&gt;&lt;DisplayText&gt;(Straub&lt;style face="italic"&gt; et al.&lt;/style&gt;, 2008; Michalko&lt;style face="italic"&gt; et al.&lt;/style&gt;, 2019)&lt;/DisplayText&gt;&lt;record&gt;&lt;rec-number&gt;73&lt;/rec-number&gt;&lt;foreign-keys&gt;&lt;key app="EN" db-id="2vstfap51s9ztmea0af5fa9f5v90srreddde" timestamp="1630897017"&gt;73&lt;/key&gt;&lt;/foreign-keys&gt;&lt;ref-type name="Journal Article"&gt;17&lt;/ref-type&gt;&lt;contributors&gt;&lt;authors&gt;&lt;author&gt;Straub, Cory S&lt;/author&gt;&lt;author&gt;Finke, Deborah L&lt;/author&gt;&lt;author&gt;Snyder, William E&lt;/author&gt;&lt;/authors&gt;&lt;/contributors&gt;&lt;titles&gt;&lt;title&gt;Are the conservation of natural enemy biodiversity and biological control compatible goals?&lt;/title&gt;&lt;secondary-title&gt;Biological control&lt;/secondary-title&gt;&lt;/titles&gt;&lt;periodical&gt;&lt;full-title&gt;Biological Control&lt;/full-title&gt;&lt;/periodical&gt;&lt;pages&gt;225-237&lt;/pages&gt;&lt;volume&gt;45&lt;/volume&gt;&lt;number&gt;2&lt;/number&gt;&lt;dates&gt;&lt;year&gt;2008&lt;/year&gt;&lt;/dates&gt;&lt;isbn&gt;1049-9644&lt;/isbn&gt;&lt;urls&gt;&lt;/urls&gt;&lt;/record&gt;&lt;/Cite&gt;&lt;Cite&gt;&lt;Author&gt;Michalko&lt;/Author&gt;&lt;Year&gt;2019&lt;/Year&gt;&lt;RecNum&gt;8&lt;/RecNum&gt;&lt;record&gt;&lt;rec-number&gt;8&lt;/rec-number&gt;&lt;foreign-keys&gt;&lt;key app="EN" db-id="2vstfap51s9ztmea0af5fa9f5v90srreddde" timestamp="0"&gt;8&lt;/key&gt;&lt;/foreign-keys&gt;&lt;ref-type name="Journal Article"&gt;17&lt;/ref-type&gt;&lt;contributors&gt;&lt;authors&gt;&lt;author&gt;Michalko, Radek&lt;/author&gt;&lt;author&gt;Pekár, Stano&lt;/author&gt;&lt;author&gt;Entling, Martin H&lt;/author&gt;&lt;/authors&gt;&lt;/contributors&gt;&lt;titles&gt;&lt;title&gt;An updated perspective on spiders as generalist predators in biological control&lt;/title&gt;&lt;secondary-title&gt;Oecologia&lt;/secondary-title&gt;&lt;/titles&gt;&lt;periodical&gt;&lt;full-title&gt;Oecologia&lt;/full-title&gt;&lt;/periodical&gt;&lt;pages&gt;21-36&lt;/pages&gt;&lt;volume&gt;189&lt;/volume&gt;&lt;number&gt;1&lt;/number&gt;&lt;dates&gt;&lt;year&gt;2019&lt;/year&gt;&lt;/dates&gt;&lt;isbn&gt;0029-8549&lt;/isbn&gt;&lt;urls&gt;&lt;/urls&gt;&lt;/record&gt;&lt;/Cite&gt;&lt;/EndNote&gt;</w:instrText>
        </w:r>
        <w:r w:rsidR="00BD3C16" w:rsidRPr="00475F8C">
          <w:rPr>
            <w:rFonts w:cs="Times New Roman"/>
            <w:szCs w:val="28"/>
            <w:rPrChange w:id="862" w:author="Gen-Chang Hsu" w:date="2024-08-29T13:33:00Z" w16du:dateUtc="2024-08-29T17:33:00Z">
              <w:rPr>
                <w:rFonts w:cs="Times New Roman"/>
                <w:color w:val="FF0000"/>
                <w:szCs w:val="28"/>
              </w:rPr>
            </w:rPrChange>
          </w:rPr>
          <w:fldChar w:fldCharType="separate"/>
        </w:r>
        <w:r w:rsidR="00BD3C16" w:rsidRPr="00475F8C">
          <w:rPr>
            <w:rFonts w:cs="Times New Roman"/>
            <w:noProof/>
            <w:szCs w:val="28"/>
            <w:rPrChange w:id="863" w:author="Gen-Chang Hsu" w:date="2024-08-29T13:33:00Z" w16du:dateUtc="2024-08-29T17:33:00Z">
              <w:rPr>
                <w:rFonts w:cs="Times New Roman"/>
                <w:noProof/>
                <w:color w:val="FF0000"/>
                <w:szCs w:val="28"/>
              </w:rPr>
            </w:rPrChange>
          </w:rPr>
          <w:t>(Straub</w:t>
        </w:r>
        <w:r w:rsidR="00BD3C16" w:rsidRPr="00475F8C">
          <w:rPr>
            <w:rFonts w:cs="Times New Roman"/>
            <w:i/>
            <w:noProof/>
            <w:szCs w:val="28"/>
            <w:rPrChange w:id="864" w:author="Gen-Chang Hsu" w:date="2024-08-29T13:33:00Z" w16du:dateUtc="2024-08-29T17:33:00Z">
              <w:rPr>
                <w:rFonts w:cs="Times New Roman"/>
                <w:i/>
                <w:noProof/>
                <w:color w:val="FF0000"/>
                <w:szCs w:val="28"/>
              </w:rPr>
            </w:rPrChange>
          </w:rPr>
          <w:t xml:space="preserve"> et al.</w:t>
        </w:r>
        <w:r w:rsidR="00BD3C16" w:rsidRPr="00475F8C">
          <w:rPr>
            <w:rFonts w:cs="Times New Roman"/>
            <w:noProof/>
            <w:szCs w:val="28"/>
            <w:rPrChange w:id="865" w:author="Gen-Chang Hsu" w:date="2024-08-29T13:33:00Z" w16du:dateUtc="2024-08-29T17:33:00Z">
              <w:rPr>
                <w:rFonts w:cs="Times New Roman"/>
                <w:noProof/>
                <w:color w:val="FF0000"/>
                <w:szCs w:val="28"/>
              </w:rPr>
            </w:rPrChange>
          </w:rPr>
          <w:t>, 2008; Michalko</w:t>
        </w:r>
        <w:r w:rsidR="00BD3C16" w:rsidRPr="00475F8C">
          <w:rPr>
            <w:rFonts w:cs="Times New Roman"/>
            <w:i/>
            <w:noProof/>
            <w:szCs w:val="28"/>
            <w:rPrChange w:id="866" w:author="Gen-Chang Hsu" w:date="2024-08-29T13:33:00Z" w16du:dateUtc="2024-08-29T17:33:00Z">
              <w:rPr>
                <w:rFonts w:cs="Times New Roman"/>
                <w:i/>
                <w:noProof/>
                <w:color w:val="FF0000"/>
                <w:szCs w:val="28"/>
              </w:rPr>
            </w:rPrChange>
          </w:rPr>
          <w:t xml:space="preserve"> et al.</w:t>
        </w:r>
        <w:r w:rsidR="00BD3C16" w:rsidRPr="00475F8C">
          <w:rPr>
            <w:rFonts w:cs="Times New Roman"/>
            <w:noProof/>
            <w:szCs w:val="28"/>
            <w:rPrChange w:id="867" w:author="Gen-Chang Hsu" w:date="2024-08-29T13:33:00Z" w16du:dateUtc="2024-08-29T17:33:00Z">
              <w:rPr>
                <w:rFonts w:cs="Times New Roman"/>
                <w:noProof/>
                <w:color w:val="FF0000"/>
                <w:szCs w:val="28"/>
              </w:rPr>
            </w:rPrChange>
          </w:rPr>
          <w:t>, 2019)</w:t>
        </w:r>
        <w:r w:rsidR="00BD3C16" w:rsidRPr="00475F8C">
          <w:rPr>
            <w:rFonts w:cs="Times New Roman"/>
            <w:szCs w:val="28"/>
            <w:rPrChange w:id="868" w:author="Gen-Chang Hsu" w:date="2024-08-29T13:33:00Z" w16du:dateUtc="2024-08-29T17:33:00Z">
              <w:rPr>
                <w:rFonts w:cs="Times New Roman"/>
                <w:color w:val="FF0000"/>
                <w:szCs w:val="28"/>
              </w:rPr>
            </w:rPrChange>
          </w:rPr>
          <w:fldChar w:fldCharType="end"/>
        </w:r>
      </w:moveTo>
      <w:ins w:id="869" w:author="Gen-Chang Hsu" w:date="2024-08-28T22:15:00Z" w16du:dateUtc="2024-08-29T02:15:00Z">
        <w:r w:rsidR="00BD3C16" w:rsidRPr="00475F8C">
          <w:rPr>
            <w:rFonts w:cs="Times New Roman"/>
            <w:szCs w:val="28"/>
            <w:rPrChange w:id="870" w:author="Gen-Chang Hsu" w:date="2024-08-29T13:33:00Z" w16du:dateUtc="2024-08-29T17:33:00Z">
              <w:rPr>
                <w:rFonts w:cs="Times New Roman"/>
                <w:color w:val="FF0000"/>
                <w:szCs w:val="28"/>
              </w:rPr>
            </w:rPrChange>
          </w:rPr>
          <w:t>.</w:t>
        </w:r>
      </w:ins>
      <w:ins w:id="871" w:author="Gen-Chang Hsu" w:date="2024-08-29T13:42:00Z" w16du:dateUtc="2024-08-29T17:42:00Z">
        <w:r w:rsidR="00FA428E">
          <w:rPr>
            <w:rFonts w:cs="Times New Roman"/>
            <w:szCs w:val="28"/>
          </w:rPr>
          <w:t xml:space="preserve"> </w:t>
        </w:r>
      </w:ins>
      <w:ins w:id="872" w:author="Gen-Chang Hsu" w:date="2024-08-29T13:46:00Z" w16du:dateUtc="2024-08-29T17:46:00Z">
        <w:r w:rsidR="000F13A4">
          <w:rPr>
            <w:rFonts w:cs="Times New Roman"/>
            <w:szCs w:val="28"/>
          </w:rPr>
          <w:t>Predators’ consumption on other natural enemies can compromise t</w:t>
        </w:r>
      </w:ins>
      <w:ins w:id="873" w:author="Gen-Chang Hsu" w:date="2024-08-29T13:43:00Z" w16du:dateUtc="2024-08-29T17:43:00Z">
        <w:r w:rsidR="00FA428E">
          <w:rPr>
            <w:rFonts w:cs="Times New Roman"/>
            <w:szCs w:val="28"/>
          </w:rPr>
          <w:t xml:space="preserve">he </w:t>
        </w:r>
      </w:ins>
      <w:ins w:id="874" w:author="Gen-Chang Hsu" w:date="2024-08-29T13:47:00Z" w16du:dateUtc="2024-08-29T17:47:00Z">
        <w:r w:rsidR="000F13A4">
          <w:rPr>
            <w:rFonts w:cs="Times New Roman"/>
            <w:szCs w:val="28"/>
          </w:rPr>
          <w:t>benefits</w:t>
        </w:r>
      </w:ins>
      <w:ins w:id="875" w:author="Gen-Chang Hsu" w:date="2024-08-29T13:43:00Z" w16du:dateUtc="2024-08-29T17:43:00Z">
        <w:r w:rsidR="00FA428E">
          <w:rPr>
            <w:rFonts w:cs="Times New Roman"/>
            <w:szCs w:val="28"/>
          </w:rPr>
          <w:t xml:space="preserve"> of pest </w:t>
        </w:r>
        <w:r w:rsidR="00FA428E" w:rsidRPr="000F13A4">
          <w:rPr>
            <w:rFonts w:cs="Times New Roman"/>
            <w:szCs w:val="28"/>
          </w:rPr>
          <w:t>consumption</w:t>
        </w:r>
      </w:ins>
      <w:ins w:id="876" w:author="Gen-Chang Hsu" w:date="2024-08-29T13:44:00Z" w16du:dateUtc="2024-08-29T17:44:00Z">
        <w:r w:rsidR="00FA428E" w:rsidRPr="000F13A4">
          <w:rPr>
            <w:rFonts w:cs="Times New Roman"/>
            <w:szCs w:val="28"/>
          </w:rPr>
          <w:t xml:space="preserve">. </w:t>
        </w:r>
      </w:ins>
      <w:moveTo w:id="877" w:author="Gen-Chang Hsu" w:date="2024-08-28T22:15:00Z" w16du:dateUtc="2024-08-29T02:15:00Z">
        <w:del w:id="878" w:author="Gen-Chang Hsu" w:date="2024-08-28T22:15:00Z" w16du:dateUtc="2024-08-29T02:15:00Z">
          <w:r w:rsidR="00BD3C16" w:rsidRPr="000F13A4" w:rsidDel="00BD3C16">
            <w:rPr>
              <w:rFonts w:cs="Times New Roman"/>
              <w:szCs w:val="28"/>
              <w:rPrChange w:id="879" w:author="Gen-Chang Hsu" w:date="2024-08-29T13:48:00Z" w16du:dateUtc="2024-08-29T17:48:00Z">
                <w:rPr>
                  <w:rFonts w:cs="Times New Roman"/>
                  <w:color w:val="FF0000"/>
                  <w:szCs w:val="28"/>
                </w:rPr>
              </w:rPrChange>
            </w:rPr>
            <w:delText xml:space="preserve">, </w:delText>
          </w:r>
        </w:del>
      </w:moveTo>
    </w:p>
    <w:moveToRangeEnd w:id="858"/>
    <w:p w14:paraId="3D85A679" w14:textId="4529E57A" w:rsidR="005B0566" w:rsidRPr="00F71711" w:rsidRDefault="00DD4E15" w:rsidP="00FE6BE4">
      <w:pPr>
        <w:spacing w:after="0" w:line="480" w:lineRule="auto"/>
        <w:ind w:firstLine="720"/>
        <w:jc w:val="left"/>
        <w:rPr>
          <w:rFonts w:cs="Times New Roman"/>
          <w:szCs w:val="28"/>
        </w:rPr>
      </w:pPr>
      <w:del w:id="880" w:author="Gen-Chang Hsu" w:date="2024-08-27T13:48:00Z" w16du:dateUtc="2024-08-27T17:48:00Z">
        <w:r w:rsidRPr="000F13A4" w:rsidDel="004378B7">
          <w:rPr>
            <w:rFonts w:cs="Times New Roman"/>
            <w:szCs w:val="28"/>
          </w:rPr>
          <w:delText xml:space="preserve"> </w:delText>
        </w:r>
      </w:del>
      <w:ins w:id="881" w:author="Gen-Chang Hsu" w:date="2024-08-27T13:49:00Z" w16du:dateUtc="2024-08-27T17:49:00Z">
        <w:r w:rsidR="00BB1BD9" w:rsidRPr="000F13A4">
          <w:rPr>
            <w:rFonts w:cs="Times New Roman"/>
            <w:szCs w:val="28"/>
          </w:rPr>
          <w:t>For example,</w:t>
        </w:r>
      </w:ins>
      <w:ins w:id="882" w:author="Gen-Chang Hsu" w:date="2024-08-29T13:35:00Z" w16du:dateUtc="2024-08-29T17:35:00Z">
        <w:r w:rsidR="00FA428E" w:rsidRPr="000F13A4">
          <w:rPr>
            <w:rFonts w:cs="Times New Roman"/>
            <w:szCs w:val="28"/>
            <w:rPrChange w:id="883" w:author="Gen-Chang Hsu" w:date="2024-08-29T13:48:00Z" w16du:dateUtc="2024-08-29T17:48:00Z">
              <w:rPr>
                <w:rFonts w:cs="Times New Roman"/>
                <w:color w:val="FF0000"/>
                <w:szCs w:val="28"/>
              </w:rPr>
            </w:rPrChange>
          </w:rPr>
          <w:t xml:space="preserve"> </w:t>
        </w:r>
      </w:ins>
      <w:ins w:id="884" w:author="Gen-Chang Hsu" w:date="2024-08-29T13:37:00Z" w16du:dateUtc="2024-08-29T17:37:00Z">
        <w:r w:rsidR="00FA428E" w:rsidRPr="000F13A4">
          <w:rPr>
            <w:rFonts w:cs="Times New Roman"/>
            <w:szCs w:val="28"/>
            <w:rPrChange w:id="885" w:author="Gen-Chang Hsu" w:date="2024-08-29T13:48:00Z" w16du:dateUtc="2024-08-29T17:48:00Z">
              <w:rPr>
                <w:rFonts w:cs="Times New Roman"/>
                <w:color w:val="FF0000"/>
                <w:szCs w:val="28"/>
              </w:rPr>
            </w:rPrChange>
          </w:rPr>
          <w:t xml:space="preserve">hunting spiders in apple orchards </w:t>
        </w:r>
      </w:ins>
      <w:ins w:id="886" w:author="Gen-Chang Hsu" w:date="2024-08-29T13:38:00Z" w16du:dateUtc="2024-08-29T17:38:00Z">
        <w:r w:rsidR="00FA428E" w:rsidRPr="000F13A4">
          <w:rPr>
            <w:rFonts w:cs="Times New Roman"/>
            <w:szCs w:val="28"/>
            <w:rPrChange w:id="887" w:author="Gen-Chang Hsu" w:date="2024-08-29T13:48:00Z" w16du:dateUtc="2024-08-29T17:48:00Z">
              <w:rPr>
                <w:rFonts w:cs="Times New Roman"/>
                <w:color w:val="FF0000"/>
                <w:szCs w:val="28"/>
              </w:rPr>
            </w:rPrChange>
          </w:rPr>
          <w:t>exhibit high levels of intraguild predation</w:t>
        </w:r>
      </w:ins>
      <w:ins w:id="888" w:author="Gen-Chang Hsu" w:date="2024-08-29T13:37:00Z" w16du:dateUtc="2024-08-29T17:37:00Z">
        <w:r w:rsidR="00FA428E" w:rsidRPr="000F13A4">
          <w:rPr>
            <w:rFonts w:cs="Times New Roman"/>
            <w:szCs w:val="28"/>
            <w:rPrChange w:id="889" w:author="Gen-Chang Hsu" w:date="2024-08-29T13:48:00Z" w16du:dateUtc="2024-08-29T17:48:00Z">
              <w:rPr>
                <w:rFonts w:cs="Times New Roman"/>
                <w:color w:val="FF0000"/>
                <w:szCs w:val="28"/>
              </w:rPr>
            </w:rPrChange>
          </w:rPr>
          <w:t>,</w:t>
        </w:r>
      </w:ins>
      <w:ins w:id="890" w:author="Gen-Chang Hsu" w:date="2024-08-29T13:38:00Z" w16du:dateUtc="2024-08-29T17:38:00Z">
        <w:r w:rsidR="00FA428E" w:rsidRPr="000F13A4">
          <w:rPr>
            <w:rFonts w:cs="Times New Roman"/>
            <w:szCs w:val="28"/>
            <w:rPrChange w:id="891" w:author="Gen-Chang Hsu" w:date="2024-08-29T13:48:00Z" w16du:dateUtc="2024-08-29T17:48:00Z">
              <w:rPr>
                <w:rFonts w:cs="Times New Roman"/>
                <w:color w:val="FF0000"/>
                <w:szCs w:val="28"/>
              </w:rPr>
            </w:rPrChange>
          </w:rPr>
          <w:t xml:space="preserve"> thereby reducing </w:t>
        </w:r>
      </w:ins>
      <w:ins w:id="892" w:author="Gen-Chang Hsu" w:date="2024-08-29T13:37:00Z" w16du:dateUtc="2024-08-29T17:37:00Z">
        <w:r w:rsidR="00FA428E" w:rsidRPr="000F13A4">
          <w:rPr>
            <w:rFonts w:cs="Times New Roman"/>
            <w:szCs w:val="28"/>
            <w:rPrChange w:id="893" w:author="Gen-Chang Hsu" w:date="2024-08-29T13:48:00Z" w16du:dateUtc="2024-08-29T17:48:00Z">
              <w:rPr>
                <w:rFonts w:cs="Times New Roman"/>
                <w:color w:val="FF0000"/>
                <w:szCs w:val="28"/>
              </w:rPr>
            </w:rPrChange>
          </w:rPr>
          <w:t>pest contro</w:t>
        </w:r>
      </w:ins>
      <w:ins w:id="894" w:author="Gen-Chang Hsu" w:date="2024-08-29T13:38:00Z" w16du:dateUtc="2024-08-29T17:38:00Z">
        <w:r w:rsidR="00FA428E" w:rsidRPr="000F13A4">
          <w:rPr>
            <w:rFonts w:cs="Times New Roman"/>
            <w:szCs w:val="28"/>
            <w:rPrChange w:id="895" w:author="Gen-Chang Hsu" w:date="2024-08-29T13:48:00Z" w16du:dateUtc="2024-08-29T17:48:00Z">
              <w:rPr>
                <w:rFonts w:cs="Times New Roman"/>
                <w:color w:val="FF0000"/>
                <w:szCs w:val="28"/>
              </w:rPr>
            </w:rPrChange>
          </w:rPr>
          <w:t>l (</w:t>
        </w:r>
      </w:ins>
      <w:commentRangeStart w:id="896"/>
      <w:proofErr w:type="spellStart"/>
      <w:ins w:id="897" w:author="Gen-Chang Hsu" w:date="2024-08-29T13:40:00Z">
        <w:r w:rsidR="00FA428E" w:rsidRPr="000F13A4">
          <w:rPr>
            <w:rFonts w:cs="Times New Roman"/>
            <w:szCs w:val="28"/>
            <w:rPrChange w:id="898" w:author="Gen-Chang Hsu" w:date="2024-08-29T13:48:00Z" w16du:dateUtc="2024-08-29T17:48:00Z">
              <w:rPr>
                <w:rFonts w:cs="Times New Roman"/>
                <w:color w:val="FF0000"/>
                <w:szCs w:val="28"/>
              </w:rPr>
            </w:rPrChange>
          </w:rPr>
          <w:t>Mezőfi</w:t>
        </w:r>
        <w:proofErr w:type="spellEnd"/>
        <w:r w:rsidR="00FA428E" w:rsidRPr="000F13A4">
          <w:rPr>
            <w:rFonts w:cs="Times New Roman"/>
            <w:szCs w:val="28"/>
            <w:rPrChange w:id="899" w:author="Gen-Chang Hsu" w:date="2024-08-29T13:48:00Z" w16du:dateUtc="2024-08-29T17:48:00Z">
              <w:rPr>
                <w:rFonts w:cs="Times New Roman"/>
                <w:color w:val="FF0000"/>
                <w:szCs w:val="28"/>
              </w:rPr>
            </w:rPrChange>
          </w:rPr>
          <w:t xml:space="preserve"> </w:t>
        </w:r>
      </w:ins>
      <w:ins w:id="900" w:author="Gen-Chang Hsu" w:date="2024-08-29T13:40:00Z" w16du:dateUtc="2024-08-29T17:40:00Z">
        <w:r w:rsidR="00FA428E" w:rsidRPr="000F13A4">
          <w:rPr>
            <w:rFonts w:cs="Times New Roman"/>
            <w:i/>
            <w:iCs/>
            <w:szCs w:val="28"/>
            <w:rPrChange w:id="901" w:author="Gen-Chang Hsu" w:date="2024-08-29T13:48:00Z" w16du:dateUtc="2024-08-29T17:48:00Z">
              <w:rPr>
                <w:rFonts w:cs="Times New Roman"/>
                <w:color w:val="FF0000"/>
                <w:szCs w:val="28"/>
              </w:rPr>
            </w:rPrChange>
          </w:rPr>
          <w:t>et al.</w:t>
        </w:r>
        <w:r w:rsidR="00FA428E" w:rsidRPr="000F13A4">
          <w:rPr>
            <w:rFonts w:cs="Times New Roman"/>
            <w:szCs w:val="28"/>
            <w:rPrChange w:id="902" w:author="Gen-Chang Hsu" w:date="2024-08-29T13:48:00Z" w16du:dateUtc="2024-08-29T17:48:00Z">
              <w:rPr>
                <w:rFonts w:cs="Times New Roman"/>
                <w:color w:val="FF0000"/>
                <w:szCs w:val="28"/>
              </w:rPr>
            </w:rPrChange>
          </w:rPr>
          <w:t xml:space="preserve">, 2020; </w:t>
        </w:r>
      </w:ins>
      <w:proofErr w:type="spellStart"/>
      <w:ins w:id="903" w:author="Gen-Chang Hsu" w:date="2024-08-29T13:39:00Z">
        <w:r w:rsidR="00FA428E" w:rsidRPr="000F13A4">
          <w:rPr>
            <w:rFonts w:cs="Times New Roman"/>
            <w:szCs w:val="28"/>
            <w:rPrChange w:id="904" w:author="Gen-Chang Hsu" w:date="2024-08-29T13:48:00Z" w16du:dateUtc="2024-08-29T17:48:00Z">
              <w:rPr>
                <w:rFonts w:cs="Times New Roman"/>
                <w:color w:val="FF0000"/>
                <w:szCs w:val="28"/>
              </w:rPr>
            </w:rPrChange>
          </w:rPr>
          <w:t>Hambäck</w:t>
        </w:r>
      </w:ins>
      <w:proofErr w:type="spellEnd"/>
      <w:ins w:id="905" w:author="Gen-Chang Hsu" w:date="2024-08-29T13:39:00Z" w16du:dateUtc="2024-08-29T17:39:00Z">
        <w:r w:rsidR="00FA428E" w:rsidRPr="000F13A4">
          <w:rPr>
            <w:rFonts w:cs="Times New Roman"/>
            <w:szCs w:val="28"/>
            <w:rPrChange w:id="906" w:author="Gen-Chang Hsu" w:date="2024-08-29T13:48:00Z" w16du:dateUtc="2024-08-29T17:48:00Z">
              <w:rPr>
                <w:rFonts w:cs="Times New Roman"/>
                <w:color w:val="FF0000"/>
                <w:szCs w:val="28"/>
              </w:rPr>
            </w:rPrChange>
          </w:rPr>
          <w:t xml:space="preserve"> </w:t>
        </w:r>
        <w:r w:rsidR="00FA428E" w:rsidRPr="000F13A4">
          <w:rPr>
            <w:rFonts w:cs="Times New Roman"/>
            <w:i/>
            <w:iCs/>
            <w:szCs w:val="28"/>
            <w:rPrChange w:id="907" w:author="Gen-Chang Hsu" w:date="2024-08-29T13:48:00Z" w16du:dateUtc="2024-08-29T17:48:00Z">
              <w:rPr>
                <w:rFonts w:cs="Times New Roman"/>
                <w:color w:val="FF0000"/>
                <w:szCs w:val="28"/>
              </w:rPr>
            </w:rPrChange>
          </w:rPr>
          <w:t>et al.</w:t>
        </w:r>
        <w:r w:rsidR="00FA428E" w:rsidRPr="000F13A4">
          <w:rPr>
            <w:rFonts w:cs="Times New Roman"/>
            <w:szCs w:val="28"/>
            <w:rPrChange w:id="908" w:author="Gen-Chang Hsu" w:date="2024-08-29T13:48:00Z" w16du:dateUtc="2024-08-29T17:48:00Z">
              <w:rPr>
                <w:rFonts w:cs="Times New Roman"/>
                <w:color w:val="FF0000"/>
                <w:szCs w:val="28"/>
              </w:rPr>
            </w:rPrChange>
          </w:rPr>
          <w:t>, 2021</w:t>
        </w:r>
      </w:ins>
      <w:commentRangeEnd w:id="896"/>
      <w:ins w:id="909" w:author="Gen-Chang Hsu" w:date="2024-08-29T13:49:00Z" w16du:dateUtc="2024-08-29T17:49:00Z">
        <w:r w:rsidR="003425D4">
          <w:rPr>
            <w:rStyle w:val="CommentReference"/>
          </w:rPr>
          <w:commentReference w:id="896"/>
        </w:r>
      </w:ins>
      <w:ins w:id="910" w:author="Gen-Chang Hsu" w:date="2024-08-29T13:38:00Z" w16du:dateUtc="2024-08-29T17:38:00Z">
        <w:r w:rsidR="00FA428E" w:rsidRPr="000F13A4">
          <w:rPr>
            <w:rFonts w:cs="Times New Roman"/>
            <w:szCs w:val="28"/>
            <w:rPrChange w:id="911" w:author="Gen-Chang Hsu" w:date="2024-08-29T13:48:00Z" w16du:dateUtc="2024-08-29T17:48:00Z">
              <w:rPr>
                <w:rFonts w:cs="Times New Roman"/>
                <w:color w:val="FF0000"/>
                <w:szCs w:val="28"/>
              </w:rPr>
            </w:rPrChange>
          </w:rPr>
          <w:t>).</w:t>
        </w:r>
      </w:ins>
      <w:ins w:id="912" w:author="Gen-Chang Hsu" w:date="2024-08-29T13:48:00Z" w16du:dateUtc="2024-08-29T17:48:00Z">
        <w:r w:rsidR="000F13A4">
          <w:rPr>
            <w:rFonts w:cs="Times New Roman"/>
            <w:szCs w:val="28"/>
          </w:rPr>
          <w:t xml:space="preserve"> </w:t>
        </w:r>
      </w:ins>
      <w:del w:id="913" w:author="Gen-Chang Hsu" w:date="2024-08-28T22:15:00Z" w16du:dateUtc="2024-08-29T02:15:00Z">
        <w:r w:rsidRPr="00F71711" w:rsidDel="00BD3C16">
          <w:rPr>
            <w:rFonts w:cs="Times New Roman"/>
            <w:szCs w:val="28"/>
          </w:rPr>
          <w:delText>while intra</w:delText>
        </w:r>
      </w:del>
      <w:del w:id="914" w:author="Gen-Chang Hsu" w:date="2024-08-27T13:45:00Z" w16du:dateUtc="2024-08-27T17:45:00Z">
        <w:r w:rsidRPr="00F71711" w:rsidDel="00EF2E12">
          <w:rPr>
            <w:rFonts w:cs="Times New Roman"/>
            <w:szCs w:val="28"/>
          </w:rPr>
          <w:delText>-</w:delText>
        </w:r>
      </w:del>
      <w:del w:id="915" w:author="Gen-Chang Hsu" w:date="2024-08-28T22:15:00Z" w16du:dateUtc="2024-08-29T02:15:00Z">
        <w:r w:rsidRPr="00F71711" w:rsidDel="00BD3C16">
          <w:rPr>
            <w:rFonts w:cs="Times New Roman"/>
            <w:szCs w:val="28"/>
          </w:rPr>
          <w:delText xml:space="preserve">guild predation </w:delText>
        </w:r>
        <w:r w:rsidR="00431BDD" w:rsidRPr="00F71711" w:rsidDel="00BD3C16">
          <w:rPr>
            <w:rFonts w:cs="Times New Roman"/>
            <w:szCs w:val="28"/>
          </w:rPr>
          <w:delText>potentially</w:delText>
        </w:r>
        <w:r w:rsidRPr="00F71711" w:rsidDel="00BD3C16">
          <w:rPr>
            <w:rFonts w:cs="Times New Roman"/>
            <w:szCs w:val="28"/>
          </w:rPr>
          <w:delText xml:space="preserve"> </w:delText>
        </w:r>
        <w:r w:rsidR="00431BDD" w:rsidRPr="00F71711" w:rsidDel="00BD3C16">
          <w:rPr>
            <w:rFonts w:cs="Times New Roman"/>
            <w:szCs w:val="28"/>
          </w:rPr>
          <w:delText>influence</w:delText>
        </w:r>
        <w:r w:rsidR="009A7C41" w:rsidRPr="00F71711" w:rsidDel="00BD3C16">
          <w:rPr>
            <w:rFonts w:cs="Times New Roman"/>
            <w:szCs w:val="28"/>
          </w:rPr>
          <w:delText>s</w:delText>
        </w:r>
        <w:r w:rsidRPr="00F71711" w:rsidDel="00BD3C16">
          <w:rPr>
            <w:rFonts w:cs="Times New Roman"/>
            <w:szCs w:val="28"/>
          </w:rPr>
          <w:delText xml:space="preserve"> the pest control by GAPs </w:delText>
        </w:r>
      </w:del>
      <w:moveFromRangeStart w:id="916" w:author="Gen-Chang Hsu" w:date="2024-08-28T22:15:00Z" w:name="move175775755"/>
      <w:moveFrom w:id="917" w:author="Gen-Chang Hsu" w:date="2024-08-28T22:15:00Z" w16du:dateUtc="2024-08-29T02:15:00Z">
        <w:del w:id="918" w:author="Gen-Chang Hsu" w:date="2024-08-28T22:15:00Z" w16du:dateUtc="2024-08-29T02:15:00Z">
          <w:r w:rsidR="005723B1" w:rsidRPr="00F71711" w:rsidDel="00BD3C16">
            <w:rPr>
              <w:rFonts w:cs="Times New Roman"/>
              <w:szCs w:val="28"/>
            </w:rPr>
            <w:fldChar w:fldCharType="begin"/>
          </w:r>
          <w:r w:rsidR="002D78D0" w:rsidRPr="00F71711" w:rsidDel="00BD3C16">
            <w:rPr>
              <w:rFonts w:cs="Times New Roman"/>
              <w:szCs w:val="28"/>
            </w:rPr>
            <w:delInstrText xml:space="preserve"> ADDIN EN.CITE &lt;EndNote&gt;&lt;Cite&gt;&lt;Author&gt;Straub&lt;/Author&gt;&lt;Year&gt;2008&lt;/Year&gt;&lt;RecNum&gt;73&lt;/RecNum&gt;&lt;DisplayText&gt;(Straub&lt;style face="italic"&gt; et al.&lt;/style&gt;, 2008; Michalko&lt;style face="italic"&gt; et al.&lt;/style&gt;, 2019)&lt;/DisplayText&gt;&lt;record&gt;&lt;rec-number&gt;73&lt;/rec-number&gt;&lt;foreign-keys&gt;&lt;key app="EN" db-id="2vstfap51s9ztmea0af5fa9f5v90srreddde" timestamp="1630897017"&gt;73&lt;/key&gt;&lt;/foreign-keys&gt;&lt;ref-type name="Journal Article"&gt;17&lt;/ref-type&gt;&lt;contributors&gt;&lt;authors&gt;&lt;author&gt;Straub, Cory S&lt;/author&gt;&lt;author&gt;Finke, Deborah L&lt;/author&gt;&lt;author&gt;Snyder, William E&lt;/author&gt;&lt;/authors&gt;&lt;/contributors&gt;&lt;titles&gt;&lt;title&gt;Are the conservation of natural enemy biodiversity and biological control compatible goals?&lt;/title&gt;&lt;secondary-title&gt;Biological control&lt;/secondary-title&gt;&lt;/titles&gt;&lt;periodical&gt;&lt;full-title&gt;Biological Control&lt;/full-title&gt;&lt;/periodical&gt;&lt;pages&gt;225-237&lt;/pages&gt;&lt;volume&gt;45&lt;/volume&gt;&lt;number&gt;2&lt;/number&gt;&lt;dates&gt;&lt;year&gt;2008&lt;/year&gt;&lt;/dates&gt;&lt;isbn&gt;1049-9644&lt;/isbn&gt;&lt;urls&gt;&lt;/urls&gt;&lt;/record&gt;&lt;/Cite&gt;&lt;Cite&gt;&lt;Author&gt;Michalko&lt;/Author&gt;&lt;Year&gt;2019&lt;/Year&gt;&lt;RecNum&gt;8&lt;/RecNum&gt;&lt;record&gt;&lt;rec-number&gt;8&lt;/rec-number&gt;&lt;foreign-keys&gt;&lt;key app="EN" db-id="2vstfap51s9ztmea0af5fa9f5v90srreddde" timestamp="0"&gt;8&lt;/key&gt;&lt;/foreign-keys&gt;&lt;ref-type name="Journal Article"&gt;17&lt;/ref-type&gt;&lt;contributors&gt;&lt;authors&gt;&lt;author&gt;Michalko, Radek&lt;/author&gt;&lt;author&gt;Pekár, Stano&lt;/author&gt;&lt;author&gt;Entling, Martin H&lt;/author&gt;&lt;/authors&gt;&lt;/contributors&gt;&lt;titles&gt;&lt;title&gt;An updated perspective on spiders as generalist predators in biological control&lt;/title&gt;&lt;secondary-title&gt;Oecologia&lt;/secondary-title&gt;&lt;/titles&gt;&lt;periodical&gt;&lt;full-title&gt;Oecologia&lt;/full-title&gt;&lt;/periodical&gt;&lt;pages&gt;21-36&lt;/pages&gt;&lt;volume&gt;189&lt;/volume&gt;&lt;number&gt;1&lt;/number&gt;&lt;dates&gt;&lt;year&gt;2019&lt;/year&gt;&lt;/dates&gt;&lt;isbn&gt;0029-8549&lt;/isbn&gt;&lt;urls&gt;&lt;/urls&gt;&lt;/record&gt;&lt;/Cite&gt;&lt;/EndNote&gt;</w:delInstrText>
          </w:r>
          <w:r w:rsidR="005723B1" w:rsidRPr="00F71711" w:rsidDel="00BD3C16">
            <w:rPr>
              <w:rFonts w:cs="Times New Roman"/>
              <w:szCs w:val="28"/>
            </w:rPr>
            <w:fldChar w:fldCharType="separate"/>
          </w:r>
          <w:r w:rsidR="002D78D0" w:rsidRPr="00F71711" w:rsidDel="00BD3C16">
            <w:rPr>
              <w:rFonts w:cs="Times New Roman"/>
              <w:noProof/>
              <w:szCs w:val="28"/>
            </w:rPr>
            <w:delText>(Straub</w:delText>
          </w:r>
          <w:r w:rsidR="002D78D0" w:rsidRPr="00F71711" w:rsidDel="00BD3C16">
            <w:rPr>
              <w:rFonts w:cs="Times New Roman"/>
              <w:i/>
              <w:noProof/>
              <w:szCs w:val="28"/>
            </w:rPr>
            <w:delText xml:space="preserve"> et al.</w:delText>
          </w:r>
          <w:r w:rsidR="002D78D0" w:rsidRPr="00F71711" w:rsidDel="00BD3C16">
            <w:rPr>
              <w:rFonts w:cs="Times New Roman"/>
              <w:noProof/>
              <w:szCs w:val="28"/>
            </w:rPr>
            <w:delText>, 2008; Michalko</w:delText>
          </w:r>
          <w:r w:rsidR="002D78D0" w:rsidRPr="00F71711" w:rsidDel="00BD3C16">
            <w:rPr>
              <w:rFonts w:cs="Times New Roman"/>
              <w:i/>
              <w:noProof/>
              <w:szCs w:val="28"/>
            </w:rPr>
            <w:delText xml:space="preserve"> et al.</w:delText>
          </w:r>
          <w:r w:rsidR="002D78D0" w:rsidRPr="00F71711" w:rsidDel="00BD3C16">
            <w:rPr>
              <w:rFonts w:cs="Times New Roman"/>
              <w:noProof/>
              <w:szCs w:val="28"/>
            </w:rPr>
            <w:delText>, 2019)</w:delText>
          </w:r>
          <w:r w:rsidR="005723B1" w:rsidRPr="00F71711" w:rsidDel="00BD3C16">
            <w:rPr>
              <w:rFonts w:cs="Times New Roman"/>
              <w:szCs w:val="28"/>
            </w:rPr>
            <w:fldChar w:fldCharType="end"/>
          </w:r>
          <w:r w:rsidRPr="00F71711" w:rsidDel="00BD3C16">
            <w:rPr>
              <w:rFonts w:cs="Times New Roman"/>
              <w:szCs w:val="28"/>
            </w:rPr>
            <w:delText xml:space="preserve">, </w:delText>
          </w:r>
        </w:del>
      </w:moveFrom>
      <w:moveFromRangeEnd w:id="916"/>
      <w:del w:id="919" w:author="Gen-Chang Hsu" w:date="2024-08-27T13:49:00Z" w16du:dateUtc="2024-08-27T17:49:00Z">
        <w:r w:rsidR="00431BDD" w:rsidRPr="00F71711" w:rsidDel="00BB1BD9">
          <w:rPr>
            <w:rFonts w:cs="Times New Roman"/>
            <w:szCs w:val="28"/>
          </w:rPr>
          <w:delText>i</w:delText>
        </w:r>
      </w:del>
      <w:ins w:id="920" w:author="Gen-Chang Hsu" w:date="2024-08-27T13:49:00Z" w16du:dateUtc="2024-08-27T17:49:00Z">
        <w:r w:rsidR="00BB1BD9" w:rsidRPr="00F71711">
          <w:rPr>
            <w:rFonts w:cs="Times New Roman"/>
            <w:szCs w:val="28"/>
          </w:rPr>
          <w:t>We</w:t>
        </w:r>
      </w:ins>
      <w:del w:id="921" w:author="Gen-Chang Hsu" w:date="2024-08-27T13:49:00Z" w16du:dateUtc="2024-08-27T17:49:00Z">
        <w:r w:rsidR="00431BDD" w:rsidRPr="00F71711" w:rsidDel="00BB1BD9">
          <w:rPr>
            <w:rFonts w:cs="Times New Roman"/>
            <w:szCs w:val="28"/>
          </w:rPr>
          <w:delText>t</w:delText>
        </w:r>
      </w:del>
      <w:r w:rsidRPr="00F71711">
        <w:rPr>
          <w:rFonts w:cs="Times New Roman"/>
          <w:szCs w:val="28"/>
        </w:rPr>
        <w:t xml:space="preserve"> </w:t>
      </w:r>
      <w:ins w:id="922" w:author="Gen-Chang Hsu" w:date="2024-08-27T13:49:00Z" w16du:dateUtc="2024-08-27T17:49:00Z">
        <w:r w:rsidR="00BB1BD9" w:rsidRPr="00F71711">
          <w:rPr>
            <w:rFonts w:cs="Times New Roman"/>
            <w:szCs w:val="28"/>
          </w:rPr>
          <w:t>did</w:t>
        </w:r>
      </w:ins>
      <w:del w:id="923" w:author="Gen-Chang Hsu" w:date="2024-08-27T13:49:00Z" w16du:dateUtc="2024-08-27T17:49:00Z">
        <w:r w:rsidRPr="00F71711" w:rsidDel="00BB1BD9">
          <w:rPr>
            <w:rFonts w:cs="Times New Roman"/>
            <w:szCs w:val="28"/>
          </w:rPr>
          <w:delText>was</w:delText>
        </w:r>
      </w:del>
      <w:r w:rsidRPr="00F71711">
        <w:rPr>
          <w:rFonts w:cs="Times New Roman"/>
          <w:szCs w:val="28"/>
        </w:rPr>
        <w:t xml:space="preserve"> not </w:t>
      </w:r>
      <w:ins w:id="924" w:author="Gen-Chang Hsu" w:date="2024-08-27T13:51:00Z" w16du:dateUtc="2024-08-27T17:51:00Z">
        <w:r w:rsidR="004D736E" w:rsidRPr="00F71711">
          <w:rPr>
            <w:rFonts w:cs="Times New Roman"/>
            <w:szCs w:val="28"/>
          </w:rPr>
          <w:t xml:space="preserve">attempt to </w:t>
        </w:r>
      </w:ins>
      <w:r w:rsidR="00165307" w:rsidRPr="00F71711">
        <w:rPr>
          <w:rFonts w:cs="Times New Roman"/>
          <w:szCs w:val="28"/>
        </w:rPr>
        <w:t>quantif</w:t>
      </w:r>
      <w:ins w:id="925" w:author="Gen-Chang Hsu" w:date="2024-08-27T13:51:00Z" w16du:dateUtc="2024-08-27T17:51:00Z">
        <w:r w:rsidR="004D736E" w:rsidRPr="00F71711">
          <w:rPr>
            <w:rFonts w:cs="Times New Roman"/>
            <w:szCs w:val="28"/>
          </w:rPr>
          <w:t>y intraguild predation</w:t>
        </w:r>
      </w:ins>
      <w:del w:id="926" w:author="Gen-Chang Hsu" w:date="2024-08-27T13:51:00Z" w16du:dateUtc="2024-08-27T17:51:00Z">
        <w:r w:rsidR="00165307" w:rsidRPr="00F71711" w:rsidDel="004D736E">
          <w:rPr>
            <w:rFonts w:cs="Times New Roman"/>
            <w:szCs w:val="28"/>
          </w:rPr>
          <w:delText>ied</w:delText>
        </w:r>
      </w:del>
      <w:r w:rsidRPr="00F71711">
        <w:rPr>
          <w:rFonts w:cs="Times New Roman"/>
          <w:szCs w:val="28"/>
        </w:rPr>
        <w:t xml:space="preserve"> in our diet composition analysis</w:t>
      </w:r>
      <w:ins w:id="927" w:author="Gen-Chang Hsu" w:date="2024-08-28T22:20:00Z" w16du:dateUtc="2024-08-29T02:20:00Z">
        <w:r w:rsidR="00007376" w:rsidRPr="00F71711">
          <w:rPr>
            <w:rFonts w:cs="Times New Roman"/>
            <w:szCs w:val="28"/>
            <w:rPrChange w:id="928" w:author="Gen-Chang Hsu" w:date="2024-08-28T22:27:00Z" w16du:dateUtc="2024-08-29T02:27:00Z">
              <w:rPr>
                <w:rFonts w:cs="Times New Roman"/>
                <w:color w:val="FF0000"/>
                <w:szCs w:val="28"/>
              </w:rPr>
            </w:rPrChange>
          </w:rPr>
          <w:t xml:space="preserve"> as</w:t>
        </w:r>
      </w:ins>
      <w:del w:id="929" w:author="Gen-Chang Hsu" w:date="2024-08-28T22:20:00Z" w16du:dateUtc="2024-08-29T02:20:00Z">
        <w:r w:rsidRPr="00F71711" w:rsidDel="00007376">
          <w:rPr>
            <w:rFonts w:cs="Times New Roman"/>
            <w:szCs w:val="28"/>
          </w:rPr>
          <w:delText xml:space="preserve"> </w:delText>
        </w:r>
      </w:del>
      <w:del w:id="930" w:author="Gen-Chang Hsu" w:date="2024-08-27T13:51:00Z" w16du:dateUtc="2024-08-27T17:51:00Z">
        <w:r w:rsidR="00431BDD" w:rsidRPr="00F71711" w:rsidDel="004D736E">
          <w:rPr>
            <w:rFonts w:cs="Times New Roman"/>
            <w:szCs w:val="28"/>
          </w:rPr>
          <w:delText>due to</w:delText>
        </w:r>
      </w:del>
      <w:del w:id="931" w:author="Gen-Chang Hsu" w:date="2024-08-28T22:20:00Z" w16du:dateUtc="2024-08-29T02:20:00Z">
        <w:r w:rsidR="00431BDD" w:rsidRPr="00F71711" w:rsidDel="00007376">
          <w:rPr>
            <w:rFonts w:cs="Times New Roman"/>
            <w:szCs w:val="28"/>
          </w:rPr>
          <w:delText xml:space="preserve"> the limitation of </w:delText>
        </w:r>
      </w:del>
      <w:del w:id="932" w:author="Gen-Chang Hsu" w:date="2024-08-27T13:49:00Z" w16du:dateUtc="2024-08-27T17:49:00Z">
        <w:r w:rsidRPr="00F71711" w:rsidDel="00BB1BD9">
          <w:rPr>
            <w:rFonts w:cs="Times New Roman"/>
            <w:szCs w:val="28"/>
          </w:rPr>
          <w:delText xml:space="preserve"> </w:delText>
        </w:r>
      </w:del>
      <w:del w:id="933" w:author="Gen-Chang Hsu" w:date="2024-08-28T22:20:00Z" w16du:dateUtc="2024-08-29T02:20:00Z">
        <w:r w:rsidRPr="00F71711" w:rsidDel="00007376">
          <w:rPr>
            <w:rFonts w:cs="Times New Roman"/>
            <w:szCs w:val="28"/>
          </w:rPr>
          <w:delText>stable isotope mixing models</w:delText>
        </w:r>
      </w:del>
      <w:ins w:id="934" w:author="Gen-Chang Hsu" w:date="2024-08-28T22:19:00Z" w16du:dateUtc="2024-08-29T02:19:00Z">
        <w:r w:rsidR="00007376" w:rsidRPr="00F71711">
          <w:rPr>
            <w:rFonts w:cs="Times New Roman"/>
            <w:szCs w:val="28"/>
            <w:rPrChange w:id="935" w:author="Gen-Chang Hsu" w:date="2024-08-28T22:27:00Z" w16du:dateUtc="2024-08-29T02:27:00Z">
              <w:rPr>
                <w:rFonts w:cs="Times New Roman"/>
                <w:color w:val="FF0000"/>
                <w:szCs w:val="28"/>
              </w:rPr>
            </w:rPrChange>
          </w:rPr>
          <w:t xml:space="preserve"> we were not able to </w:t>
        </w:r>
      </w:ins>
      <w:ins w:id="936" w:author="Gen-Chang Hsu" w:date="2024-08-28T22:21:00Z" w16du:dateUtc="2024-08-29T02:21:00Z">
        <w:r w:rsidR="00007376" w:rsidRPr="00F71711">
          <w:rPr>
            <w:rFonts w:cs="Times New Roman"/>
            <w:szCs w:val="28"/>
            <w:rPrChange w:id="937" w:author="Gen-Chang Hsu" w:date="2024-08-28T22:27:00Z" w16du:dateUtc="2024-08-29T02:27:00Z">
              <w:rPr>
                <w:rFonts w:cs="Times New Roman"/>
                <w:color w:val="FF0000"/>
                <w:szCs w:val="28"/>
              </w:rPr>
            </w:rPrChange>
          </w:rPr>
          <w:t xml:space="preserve">accurately </w:t>
        </w:r>
      </w:ins>
      <w:ins w:id="938" w:author="Gen-Chang Hsu" w:date="2024-08-28T22:20:00Z" w16du:dateUtc="2024-08-29T02:20:00Z">
        <w:r w:rsidR="00007376" w:rsidRPr="00F71711">
          <w:rPr>
            <w:rFonts w:cs="Times New Roman"/>
            <w:szCs w:val="28"/>
            <w:rPrChange w:id="939" w:author="Gen-Chang Hsu" w:date="2024-08-28T22:27:00Z" w16du:dateUtc="2024-08-29T02:27:00Z">
              <w:rPr>
                <w:rFonts w:cs="Times New Roman"/>
                <w:color w:val="FF0000"/>
                <w:szCs w:val="28"/>
              </w:rPr>
            </w:rPrChange>
          </w:rPr>
          <w:t>identify</w:t>
        </w:r>
      </w:ins>
      <w:ins w:id="940" w:author="Gen-Chang Hsu" w:date="2024-08-28T22:19:00Z" w16du:dateUtc="2024-08-29T02:19:00Z">
        <w:r w:rsidR="00007376" w:rsidRPr="00F71711">
          <w:rPr>
            <w:rFonts w:cs="Times New Roman"/>
            <w:szCs w:val="28"/>
            <w:rPrChange w:id="941" w:author="Gen-Chang Hsu" w:date="2024-08-28T22:27:00Z" w16du:dateUtc="2024-08-29T02:27:00Z">
              <w:rPr>
                <w:rFonts w:cs="Times New Roman"/>
                <w:color w:val="FF0000"/>
                <w:szCs w:val="28"/>
              </w:rPr>
            </w:rPrChange>
          </w:rPr>
          <w:t xml:space="preserve"> those</w:t>
        </w:r>
      </w:ins>
      <w:ins w:id="942" w:author="Gen-Chang Hsu" w:date="2024-08-28T22:20:00Z" w16du:dateUtc="2024-08-29T02:20:00Z">
        <w:r w:rsidR="00007376" w:rsidRPr="00F71711">
          <w:rPr>
            <w:rFonts w:cs="Times New Roman"/>
            <w:szCs w:val="28"/>
            <w:rPrChange w:id="943" w:author="Gen-Chang Hsu" w:date="2024-08-28T22:27:00Z" w16du:dateUtc="2024-08-29T02:27:00Z">
              <w:rPr>
                <w:rFonts w:cs="Times New Roman"/>
                <w:color w:val="FF0000"/>
                <w:szCs w:val="28"/>
              </w:rPr>
            </w:rPrChange>
          </w:rPr>
          <w:t xml:space="preserve"> predator individuals that </w:t>
        </w:r>
      </w:ins>
      <w:ins w:id="944" w:author="Gen-Chang Hsu" w:date="2024-08-28T22:21:00Z" w16du:dateUtc="2024-08-29T02:21:00Z">
        <w:r w:rsidR="00007376" w:rsidRPr="00F71711">
          <w:rPr>
            <w:rFonts w:cs="Times New Roman"/>
            <w:szCs w:val="28"/>
            <w:rPrChange w:id="945" w:author="Gen-Chang Hsu" w:date="2024-08-28T22:27:00Z" w16du:dateUtc="2024-08-29T02:27:00Z">
              <w:rPr>
                <w:rFonts w:cs="Times New Roman"/>
                <w:color w:val="FF0000"/>
                <w:szCs w:val="28"/>
              </w:rPr>
            </w:rPrChange>
          </w:rPr>
          <w:t>engaged vs. did not engage in intraguild predation</w:t>
        </w:r>
      </w:ins>
      <w:ins w:id="946" w:author="Gen-Chang Hsu" w:date="2024-08-28T22:19:00Z" w16du:dateUtc="2024-08-29T02:19:00Z">
        <w:r w:rsidR="00007376" w:rsidRPr="00F71711">
          <w:rPr>
            <w:rFonts w:cs="Times New Roman"/>
            <w:szCs w:val="28"/>
            <w:rPrChange w:id="947" w:author="Gen-Chang Hsu" w:date="2024-08-28T22:27:00Z" w16du:dateUtc="2024-08-29T02:27:00Z">
              <w:rPr>
                <w:rFonts w:cs="Times New Roman"/>
                <w:color w:val="FF0000"/>
                <w:szCs w:val="28"/>
              </w:rPr>
            </w:rPrChange>
          </w:rPr>
          <w:t xml:space="preserve"> in the </w:t>
        </w:r>
      </w:ins>
      <w:ins w:id="948" w:author="Gen-Chang Hsu" w:date="2024-08-28T22:20:00Z" w16du:dateUtc="2024-08-29T02:20:00Z">
        <w:r w:rsidR="00007376" w:rsidRPr="00F71711">
          <w:rPr>
            <w:rFonts w:cs="Times New Roman"/>
            <w:szCs w:val="28"/>
            <w:rPrChange w:id="949" w:author="Gen-Chang Hsu" w:date="2024-08-28T22:27:00Z" w16du:dateUtc="2024-08-29T02:27:00Z">
              <w:rPr>
                <w:rFonts w:cs="Times New Roman"/>
                <w:color w:val="FF0000"/>
                <w:szCs w:val="28"/>
              </w:rPr>
            </w:rPrChange>
          </w:rPr>
          <w:t>stable isotope mixing models.</w:t>
        </w:r>
      </w:ins>
      <w:ins w:id="950" w:author="Gen-Chang Hsu" w:date="2024-08-28T22:27:00Z" w16du:dateUtc="2024-08-29T02:27:00Z">
        <w:r w:rsidR="00F71711" w:rsidRPr="00F71711">
          <w:rPr>
            <w:rFonts w:cs="Times New Roman"/>
            <w:szCs w:val="28"/>
            <w:rPrChange w:id="951" w:author="Gen-Chang Hsu" w:date="2024-08-28T22:27:00Z" w16du:dateUtc="2024-08-29T02:27:00Z">
              <w:rPr>
                <w:rFonts w:cs="Times New Roman"/>
                <w:color w:val="FF0000"/>
                <w:szCs w:val="28"/>
              </w:rPr>
            </w:rPrChange>
          </w:rPr>
          <w:t xml:space="preserve"> </w:t>
        </w:r>
      </w:ins>
      <w:del w:id="952" w:author="Gen-Chang Hsu" w:date="2024-08-28T22:11:00Z" w16du:dateUtc="2024-08-29T02:11:00Z">
        <w:r w:rsidRPr="00F71711" w:rsidDel="007416D7">
          <w:rPr>
            <w:rFonts w:cs="Times New Roman"/>
            <w:szCs w:val="28"/>
          </w:rPr>
          <w:delText xml:space="preserve"> </w:delText>
        </w:r>
      </w:del>
      <w:del w:id="953" w:author="Gen-Chang Hsu" w:date="2024-08-28T22:16:00Z" w16du:dateUtc="2024-08-29T02:16:00Z">
        <w:r w:rsidR="005723B1" w:rsidRPr="00F71711" w:rsidDel="00BD3C16">
          <w:rPr>
            <w:rFonts w:cs="Times New Roman"/>
            <w:szCs w:val="28"/>
          </w:rPr>
          <w:fldChar w:fldCharType="begin"/>
        </w:r>
        <w:r w:rsidR="002D78D0" w:rsidRPr="00F71711" w:rsidDel="00BD3C16">
          <w:rPr>
            <w:rFonts w:cs="Times New Roman"/>
            <w:szCs w:val="28"/>
          </w:rPr>
          <w:delInstrText xml:space="preserve"> ADDIN EN.CITE &lt;EndNote&gt;&lt;Cite&gt;&lt;Author&gt;Hsu&lt;/Author&gt;&lt;Year&gt;2021&lt;/Year&gt;&lt;RecNum&gt;67&lt;/RecNum&gt;&lt;DisplayText&gt;(Hsu&lt;style face="italic"&gt; et al.&lt;/style&gt;, 2021)&lt;/DisplayText&gt;&lt;record&gt;&lt;rec-number&gt;67&lt;/rec-number&gt;&lt;foreign-keys&gt;&lt;key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delInstrText>
        </w:r>
        <w:r w:rsidR="005723B1" w:rsidRPr="00F71711" w:rsidDel="00BD3C16">
          <w:rPr>
            <w:rFonts w:cs="Times New Roman"/>
            <w:szCs w:val="28"/>
          </w:rPr>
          <w:fldChar w:fldCharType="separate"/>
        </w:r>
        <w:r w:rsidR="002D78D0" w:rsidRPr="00F71711" w:rsidDel="00BD3C16">
          <w:rPr>
            <w:rFonts w:cs="Times New Roman"/>
            <w:szCs w:val="28"/>
            <w:rPrChange w:id="954" w:author="Gen-Chang Hsu" w:date="2024-08-28T22:27:00Z" w16du:dateUtc="2024-08-29T02:27:00Z">
              <w:rPr>
                <w:rFonts w:cs="Times New Roman"/>
                <w:noProof/>
                <w:szCs w:val="28"/>
              </w:rPr>
            </w:rPrChange>
          </w:rPr>
          <w:delText>(Hsu</w:delText>
        </w:r>
        <w:r w:rsidR="002D78D0" w:rsidRPr="00F71711" w:rsidDel="00BD3C16">
          <w:rPr>
            <w:rFonts w:cs="Times New Roman"/>
            <w:szCs w:val="28"/>
            <w:rPrChange w:id="955" w:author="Gen-Chang Hsu" w:date="2024-08-28T22:27:00Z" w16du:dateUtc="2024-08-29T02:27:00Z">
              <w:rPr>
                <w:rFonts w:cs="Times New Roman"/>
                <w:i/>
                <w:noProof/>
                <w:szCs w:val="28"/>
              </w:rPr>
            </w:rPrChange>
          </w:rPr>
          <w:delText xml:space="preserve"> et al.</w:delText>
        </w:r>
        <w:r w:rsidR="002D78D0" w:rsidRPr="00F71711" w:rsidDel="00BD3C16">
          <w:rPr>
            <w:rFonts w:cs="Times New Roman"/>
            <w:szCs w:val="28"/>
            <w:rPrChange w:id="956" w:author="Gen-Chang Hsu" w:date="2024-08-28T22:27:00Z" w16du:dateUtc="2024-08-29T02:27:00Z">
              <w:rPr>
                <w:rFonts w:cs="Times New Roman"/>
                <w:noProof/>
                <w:szCs w:val="28"/>
              </w:rPr>
            </w:rPrChange>
          </w:rPr>
          <w:delText>, 2021)</w:delText>
        </w:r>
        <w:r w:rsidR="005723B1" w:rsidRPr="00F71711" w:rsidDel="00BD3C16">
          <w:rPr>
            <w:rFonts w:cs="Times New Roman"/>
            <w:szCs w:val="28"/>
          </w:rPr>
          <w:fldChar w:fldCharType="end"/>
        </w:r>
        <w:r w:rsidRPr="00F71711" w:rsidDel="00BD3C16">
          <w:rPr>
            <w:rFonts w:cs="Times New Roman"/>
            <w:szCs w:val="28"/>
          </w:rPr>
          <w:delText>.</w:delText>
        </w:r>
      </w:del>
      <w:del w:id="957" w:author="Gen-Chang Hsu" w:date="2024-08-27T13:49:00Z" w16du:dateUtc="2024-08-27T17:49:00Z">
        <w:r w:rsidRPr="00F71711" w:rsidDel="00BB1BD9">
          <w:rPr>
            <w:rFonts w:cs="Times New Roman"/>
            <w:szCs w:val="28"/>
          </w:rPr>
          <w:delText xml:space="preserve"> </w:delText>
        </w:r>
        <w:r w:rsidR="004F1203" w:rsidRPr="00F71711" w:rsidDel="00BB1BD9">
          <w:rPr>
            <w:rFonts w:cs="Times New Roman"/>
            <w:szCs w:val="28"/>
          </w:rPr>
          <w:delText xml:space="preserve"> </w:delText>
        </w:r>
      </w:del>
      <w:r w:rsidR="009A7C41" w:rsidRPr="00F71711">
        <w:rPr>
          <w:rFonts w:cs="Times New Roman"/>
          <w:szCs w:val="28"/>
        </w:rPr>
        <w:t>H</w:t>
      </w:r>
      <w:r w:rsidRPr="00F71711">
        <w:rPr>
          <w:rFonts w:cs="Times New Roman"/>
          <w:szCs w:val="28"/>
        </w:rPr>
        <w:t xml:space="preserve">owever, </w:t>
      </w:r>
      <w:ins w:id="958" w:author="Gen-Chang Hsu" w:date="2024-08-28T22:16:00Z" w16du:dateUtc="2024-08-29T02:16:00Z">
        <w:r w:rsidR="00E72CCB" w:rsidRPr="00F71711">
          <w:rPr>
            <w:rFonts w:cs="Times New Roman"/>
            <w:szCs w:val="28"/>
            <w:rPrChange w:id="959" w:author="Gen-Chang Hsu" w:date="2024-08-28T22:27:00Z" w16du:dateUtc="2024-08-29T02:27:00Z">
              <w:rPr>
                <w:rFonts w:cs="Times New Roman"/>
                <w:color w:val="FF0000"/>
                <w:szCs w:val="28"/>
              </w:rPr>
            </w:rPrChange>
          </w:rPr>
          <w:t xml:space="preserve">we feel that </w:t>
        </w:r>
      </w:ins>
      <w:r w:rsidRPr="00F71711">
        <w:rPr>
          <w:rFonts w:cs="Times New Roman"/>
          <w:szCs w:val="28"/>
        </w:rPr>
        <w:t>this may not be a major concern</w:t>
      </w:r>
      <w:r w:rsidR="006225A7" w:rsidRPr="00F71711">
        <w:rPr>
          <w:rFonts w:cs="Times New Roman"/>
          <w:szCs w:val="28"/>
        </w:rPr>
        <w:t xml:space="preserve"> in our study</w:t>
      </w:r>
      <w:ins w:id="960" w:author="Gen-Chang Hsu" w:date="2024-08-28T22:22:00Z" w16du:dateUtc="2024-08-29T02:22:00Z">
        <w:r w:rsidR="00007376" w:rsidRPr="00F71711">
          <w:rPr>
            <w:rFonts w:cs="Times New Roman"/>
            <w:szCs w:val="28"/>
            <w:rPrChange w:id="961" w:author="Gen-Chang Hsu" w:date="2024-08-28T22:27:00Z" w16du:dateUtc="2024-08-29T02:27:00Z">
              <w:rPr>
                <w:rFonts w:cs="Times New Roman"/>
                <w:color w:val="FF0000"/>
                <w:szCs w:val="28"/>
              </w:rPr>
            </w:rPrChange>
          </w:rPr>
          <w:t xml:space="preserve"> for several reasons. First,</w:t>
        </w:r>
      </w:ins>
      <w:del w:id="962" w:author="Gen-Chang Hsu" w:date="2024-08-28T22:22:00Z" w16du:dateUtc="2024-08-29T02:22:00Z">
        <w:r w:rsidR="006225A7" w:rsidRPr="00F71711" w:rsidDel="00007376">
          <w:rPr>
            <w:rFonts w:cs="Times New Roman"/>
            <w:szCs w:val="28"/>
          </w:rPr>
          <w:delText xml:space="preserve"> </w:delText>
        </w:r>
        <w:r w:rsidR="005D5108" w:rsidRPr="00F71711" w:rsidDel="00007376">
          <w:rPr>
            <w:rFonts w:cs="Times New Roman"/>
            <w:szCs w:val="28"/>
          </w:rPr>
          <w:delText>because</w:delText>
        </w:r>
      </w:del>
      <w:r w:rsidR="005D5108" w:rsidRPr="00F71711">
        <w:rPr>
          <w:rFonts w:cs="Times New Roman"/>
          <w:szCs w:val="28"/>
        </w:rPr>
        <w:t xml:space="preserve"> rice plants </w:t>
      </w:r>
      <w:r w:rsidR="00782B12" w:rsidRPr="00F71711">
        <w:rPr>
          <w:rFonts w:cs="Times New Roman"/>
          <w:szCs w:val="28"/>
        </w:rPr>
        <w:t xml:space="preserve">grow </w:t>
      </w:r>
      <w:r w:rsidR="00512C49" w:rsidRPr="00F71711">
        <w:rPr>
          <w:rFonts w:cs="Times New Roman"/>
          <w:szCs w:val="28"/>
        </w:rPr>
        <w:t>in</w:t>
      </w:r>
      <w:r w:rsidR="005D5108" w:rsidRPr="00F71711">
        <w:rPr>
          <w:rFonts w:cs="Times New Roman"/>
          <w:szCs w:val="28"/>
        </w:rPr>
        <w:t xml:space="preserve"> dense clumps</w:t>
      </w:r>
      <w:ins w:id="963" w:author="Gen-Chang Hsu" w:date="2024-08-27T13:46:00Z" w16du:dateUtc="2024-08-27T17:46:00Z">
        <w:r w:rsidR="00596FF3" w:rsidRPr="00F71711">
          <w:rPr>
            <w:rFonts w:cs="Times New Roman"/>
            <w:szCs w:val="28"/>
          </w:rPr>
          <w:t xml:space="preserve"> (</w:t>
        </w:r>
      </w:ins>
      <w:ins w:id="964" w:author="Gen-Chang Hsu" w:date="2024-08-27T13:53:00Z" w16du:dateUtc="2024-08-27T17:53:00Z">
        <w:r w:rsidR="00794EF1" w:rsidRPr="00F71711">
          <w:rPr>
            <w:rFonts w:cs="Times New Roman"/>
            <w:szCs w:val="28"/>
          </w:rPr>
          <w:t xml:space="preserve">especially at the late crop season; </w:t>
        </w:r>
      </w:ins>
      <w:ins w:id="965" w:author="Gen-Chang Hsu" w:date="2024-08-27T13:46:00Z" w16du:dateUtc="2024-08-27T17:46:00Z">
        <w:r w:rsidR="00596FF3" w:rsidRPr="00F71711">
          <w:rPr>
            <w:rFonts w:cs="Times New Roman"/>
            <w:szCs w:val="28"/>
          </w:rPr>
          <w:t>Fig. Ab)</w:t>
        </w:r>
      </w:ins>
      <w:r w:rsidR="00782B12" w:rsidRPr="00F71711">
        <w:rPr>
          <w:rFonts w:cs="Times New Roman"/>
          <w:szCs w:val="28"/>
        </w:rPr>
        <w:t xml:space="preserve"> and form</w:t>
      </w:r>
      <w:r w:rsidR="009A7C41" w:rsidRPr="00F71711">
        <w:rPr>
          <w:rFonts w:cs="Times New Roman"/>
          <w:szCs w:val="28"/>
        </w:rPr>
        <w:t xml:space="preserve"> a</w:t>
      </w:r>
      <w:r w:rsidR="00782B12" w:rsidRPr="00F71711">
        <w:rPr>
          <w:rFonts w:cs="Times New Roman"/>
          <w:szCs w:val="28"/>
        </w:rPr>
        <w:t xml:space="preserve"> complex structure</w:t>
      </w:r>
      <w:r w:rsidR="005D5108" w:rsidRPr="00F71711">
        <w:rPr>
          <w:rFonts w:cs="Times New Roman"/>
          <w:szCs w:val="28"/>
        </w:rPr>
        <w:t xml:space="preserve"> that could </w:t>
      </w:r>
      <w:r w:rsidR="00782B12" w:rsidRPr="00F71711">
        <w:rPr>
          <w:rFonts w:cs="Times New Roman"/>
          <w:szCs w:val="28"/>
        </w:rPr>
        <w:t xml:space="preserve">substantially </w:t>
      </w:r>
      <w:r w:rsidR="005D5108" w:rsidRPr="00F71711">
        <w:rPr>
          <w:rFonts w:cs="Times New Roman"/>
          <w:szCs w:val="28"/>
        </w:rPr>
        <w:t>relax i</w:t>
      </w:r>
      <w:r w:rsidRPr="00F71711">
        <w:rPr>
          <w:rFonts w:cs="Times New Roman"/>
          <w:szCs w:val="28"/>
        </w:rPr>
        <w:t>ntra</w:t>
      </w:r>
      <w:del w:id="966" w:author="Gen-Chang Hsu" w:date="2024-08-27T13:45:00Z" w16du:dateUtc="2024-08-27T17:45:00Z">
        <w:r w:rsidRPr="00F71711" w:rsidDel="00EF2E12">
          <w:rPr>
            <w:rFonts w:cs="Times New Roman"/>
            <w:szCs w:val="28"/>
          </w:rPr>
          <w:delText>-</w:delText>
        </w:r>
      </w:del>
      <w:r w:rsidRPr="00F71711">
        <w:rPr>
          <w:rFonts w:cs="Times New Roman"/>
          <w:szCs w:val="28"/>
        </w:rPr>
        <w:t xml:space="preserve">guild predation pressure </w:t>
      </w:r>
      <w:r w:rsidR="005723B1" w:rsidRPr="00F71711">
        <w:rPr>
          <w:rFonts w:cs="Times New Roman"/>
          <w:szCs w:val="28"/>
        </w:rPr>
        <w:lastRenderedPageBreak/>
        <w:fldChar w:fldCharType="begin"/>
      </w:r>
      <w:r w:rsidR="002D78D0" w:rsidRPr="00F71711">
        <w:rPr>
          <w:rFonts w:cs="Times New Roman"/>
          <w:szCs w:val="28"/>
        </w:rPr>
        <w:instrText xml:space="preserve"> ADDIN EN.CITE &lt;EndNote&gt;&lt;Cite&gt;&lt;Author&gt;Finke&lt;/Author&gt;&lt;Year&gt;2006&lt;/Year&gt;&lt;RecNum&gt;392&lt;/RecNum&gt;&lt;DisplayText&gt;(Finke and Denno, 2006; Janssen&lt;style face="italic"&gt; et al.&lt;/style&gt;, 2007)&lt;/DisplayText&gt;&lt;record&gt;&lt;rec-number&gt;392&lt;/rec-number&gt;&lt;foreign-keys&gt;&lt;key app="EN" db-id="s2a9tdf5ptxsr1ex5t7x9av4z2zfr0vx0dev" timestamp="0"&gt;392&lt;/key&gt;&lt;/foreign-keys&gt;&lt;ref-type name="Journal Article"&gt;17&lt;/ref-type&gt;&lt;contributors&gt;&lt;authors&gt;&lt;author&gt;Finke, D. L.&lt;/author&gt;&lt;author&gt;Denno, R. F.&lt;/author&gt;&lt;/authors&gt;&lt;/contributors&gt;&lt;titles&gt;&lt;title&gt;Spatial refuge from intraguild predation: implications for prey suppression and trophic cascades&lt;/title&gt;&lt;secondary-title&gt;Oecologia&lt;/secondary-title&gt;&lt;/titles&gt;&lt;periodical&gt;&lt;full-title&gt;Oecologia&lt;/full-title&gt;&lt;abbr-1&gt;Oecologia&lt;/abbr-1&gt;&lt;/periodical&gt;&lt;pages&gt;265-275&lt;/pages&gt;&lt;volume&gt;149&lt;/volume&gt;&lt;number&gt;2&lt;/number&gt;&lt;dates&gt;&lt;year&gt;2006&lt;/year&gt;&lt;pub-dates&gt;&lt;date&gt;Aug&lt;/date&gt;&lt;/pub-dates&gt;&lt;/dates&gt;&lt;accession-num&gt;ISI:000239735300009&lt;/accession-num&gt;&lt;urls&gt;&lt;/urls&gt;&lt;/record&gt;&lt;/Cite&gt;&lt;Cite&gt;&lt;Author&gt;Janssen&lt;/Author&gt;&lt;Year&gt;2007&lt;/Year&gt;&lt;RecNum&gt;76&lt;/RecNum&gt;&lt;record&gt;&lt;rec-number&gt;76&lt;/rec-number&gt;&lt;foreign-keys&gt;&lt;key app="EN" db-id="2vstfap51s9ztmea0af5fa9f5v90srreddde" timestamp="1630897955"&gt;76&lt;/key&gt;&lt;/foreign-keys&gt;&lt;ref-type name="Journal Article"&gt;17&lt;/ref-type&gt;&lt;contributors&gt;&lt;authors&gt;&lt;author&gt;Janssen, Arne&lt;/author&gt;&lt;author&gt;Sabelis, Maurice W&lt;/author&gt;&lt;author&gt;Magalhães, Sara&lt;/author&gt;&lt;author&gt;Montserrat, Marta&lt;/author&gt;&lt;author&gt;Van der Hammen, Tessa&lt;/author&gt;&lt;/authors&gt;&lt;/contributors&gt;&lt;titles&gt;&lt;title&gt;Habitat structure affects intraguild predation&lt;/title&gt;&lt;secondary-title&gt;Ecology&lt;/secondary-title&gt;&lt;/titles&gt;&lt;periodical&gt;&lt;full-title&gt;Ecology&lt;/full-title&gt;&lt;/periodical&gt;&lt;pages&gt;2713-2719&lt;/pages&gt;&lt;volume&gt;88&lt;/volume&gt;&lt;number&gt;11&lt;/number&gt;&lt;dates&gt;&lt;year&gt;2007&lt;/year&gt;&lt;/dates&gt;&lt;isbn&gt;1939-9170&lt;/isbn&gt;&lt;urls&gt;&lt;/urls&gt;&lt;/record&gt;&lt;/Cite&gt;&lt;/EndNote&gt;</w:instrText>
      </w:r>
      <w:r w:rsidR="005723B1" w:rsidRPr="00F71711">
        <w:rPr>
          <w:rFonts w:cs="Times New Roman"/>
          <w:szCs w:val="28"/>
        </w:rPr>
        <w:fldChar w:fldCharType="separate"/>
      </w:r>
      <w:r w:rsidR="002D78D0" w:rsidRPr="00F71711">
        <w:rPr>
          <w:rFonts w:cs="Times New Roman"/>
          <w:szCs w:val="28"/>
          <w:rPrChange w:id="967" w:author="Gen-Chang Hsu" w:date="2024-08-28T22:27:00Z" w16du:dateUtc="2024-08-29T02:27:00Z">
            <w:rPr>
              <w:rFonts w:cs="Times New Roman"/>
              <w:noProof/>
              <w:szCs w:val="28"/>
            </w:rPr>
          </w:rPrChange>
        </w:rPr>
        <w:t>(Finke and Denno, 2006; Janssen</w:t>
      </w:r>
      <w:r w:rsidR="002D78D0" w:rsidRPr="00F71711">
        <w:rPr>
          <w:rFonts w:cs="Times New Roman"/>
          <w:szCs w:val="28"/>
          <w:rPrChange w:id="968" w:author="Gen-Chang Hsu" w:date="2024-08-28T22:27:00Z" w16du:dateUtc="2024-08-29T02:27:00Z">
            <w:rPr>
              <w:rFonts w:cs="Times New Roman"/>
              <w:i/>
              <w:noProof/>
              <w:szCs w:val="28"/>
            </w:rPr>
          </w:rPrChange>
        </w:rPr>
        <w:t xml:space="preserve"> et al.</w:t>
      </w:r>
      <w:r w:rsidR="002D78D0" w:rsidRPr="00F71711">
        <w:rPr>
          <w:rFonts w:cs="Times New Roman"/>
          <w:szCs w:val="28"/>
          <w:rPrChange w:id="969" w:author="Gen-Chang Hsu" w:date="2024-08-28T22:27:00Z" w16du:dateUtc="2024-08-29T02:27:00Z">
            <w:rPr>
              <w:rFonts w:cs="Times New Roman"/>
              <w:noProof/>
              <w:szCs w:val="28"/>
            </w:rPr>
          </w:rPrChange>
        </w:rPr>
        <w:t>, 2007)</w:t>
      </w:r>
      <w:r w:rsidR="005723B1" w:rsidRPr="00F71711">
        <w:rPr>
          <w:rFonts w:cs="Times New Roman"/>
          <w:szCs w:val="28"/>
        </w:rPr>
        <w:fldChar w:fldCharType="end"/>
      </w:r>
      <w:r w:rsidR="00782B12" w:rsidRPr="00F71711">
        <w:rPr>
          <w:rFonts w:cs="Times New Roman"/>
          <w:szCs w:val="28"/>
        </w:rPr>
        <w:t>.</w:t>
      </w:r>
      <w:ins w:id="970" w:author="Gen-Chang Hsu" w:date="2024-08-28T22:27:00Z" w16du:dateUtc="2024-08-29T02:27:00Z">
        <w:r w:rsidR="00F71711" w:rsidRPr="00F71711">
          <w:rPr>
            <w:rFonts w:cs="Times New Roman"/>
            <w:szCs w:val="28"/>
            <w:rPrChange w:id="971" w:author="Gen-Chang Hsu" w:date="2024-08-28T22:27:00Z" w16du:dateUtc="2024-08-29T02:27:00Z">
              <w:rPr>
                <w:rFonts w:cs="Times New Roman"/>
                <w:color w:val="FF0000"/>
                <w:szCs w:val="28"/>
              </w:rPr>
            </w:rPrChange>
          </w:rPr>
          <w:t xml:space="preserve"> </w:t>
        </w:r>
      </w:ins>
      <w:del w:id="972" w:author="Gen-Chang Hsu" w:date="2024-08-28T22:19:00Z" w16du:dateUtc="2024-08-29T02:19:00Z">
        <w:r w:rsidR="00782B12" w:rsidRPr="00F71711" w:rsidDel="00E72CCB">
          <w:rPr>
            <w:rFonts w:cs="Times New Roman"/>
            <w:szCs w:val="28"/>
          </w:rPr>
          <w:delText xml:space="preserve"> </w:delText>
        </w:r>
        <w:r w:rsidR="004F1203" w:rsidRPr="00F71711" w:rsidDel="00E72CCB">
          <w:rPr>
            <w:rFonts w:cs="Times New Roman"/>
            <w:szCs w:val="28"/>
          </w:rPr>
          <w:delText xml:space="preserve"> </w:delText>
        </w:r>
      </w:del>
      <w:ins w:id="973" w:author="Gen-Chang Hsu" w:date="2024-08-27T13:49:00Z" w16du:dateUtc="2024-08-27T17:49:00Z">
        <w:r w:rsidR="00BB1BD9" w:rsidRPr="00F71711">
          <w:rPr>
            <w:rFonts w:cs="Times New Roman"/>
            <w:szCs w:val="28"/>
          </w:rPr>
          <w:t xml:space="preserve">Moreover, </w:t>
        </w:r>
      </w:ins>
      <w:ins w:id="974" w:author="Gen-Chang Hsu" w:date="2024-08-28T22:17:00Z" w16du:dateUtc="2024-08-29T02:17:00Z">
        <w:r w:rsidR="00E72CCB" w:rsidRPr="00F71711">
          <w:rPr>
            <w:rFonts w:cs="Times New Roman"/>
            <w:szCs w:val="28"/>
            <w:rPrChange w:id="975" w:author="Gen-Chang Hsu" w:date="2024-08-28T22:27:00Z" w16du:dateUtc="2024-08-29T02:27:00Z">
              <w:rPr>
                <w:rFonts w:cs="Times New Roman"/>
                <w:color w:val="FF0000"/>
                <w:szCs w:val="28"/>
              </w:rPr>
            </w:rPrChange>
          </w:rPr>
          <w:t xml:space="preserve">the </w:t>
        </w:r>
      </w:ins>
      <w:ins w:id="976" w:author="Gen-Chang Hsu" w:date="2024-08-28T22:18:00Z" w16du:dateUtc="2024-08-29T02:18:00Z">
        <w:r w:rsidR="00E72CCB" w:rsidRPr="00F71711">
          <w:rPr>
            <w:rFonts w:cs="Times New Roman"/>
            <w:szCs w:val="28"/>
            <w:rPrChange w:id="977" w:author="Gen-Chang Hsu" w:date="2024-08-28T22:27:00Z" w16du:dateUtc="2024-08-29T02:27:00Z">
              <w:rPr>
                <w:rFonts w:cs="Times New Roman"/>
                <w:color w:val="FF0000"/>
                <w:szCs w:val="28"/>
              </w:rPr>
            </w:rPrChange>
          </w:rPr>
          <w:t>main</w:t>
        </w:r>
      </w:ins>
      <w:ins w:id="978" w:author="Gen-Chang Hsu" w:date="2024-08-28T22:17:00Z" w16du:dateUtc="2024-08-29T02:17:00Z">
        <w:r w:rsidR="00E72CCB" w:rsidRPr="00F71711">
          <w:rPr>
            <w:rFonts w:cs="Times New Roman"/>
            <w:szCs w:val="28"/>
            <w:rPrChange w:id="979" w:author="Gen-Chang Hsu" w:date="2024-08-28T22:27:00Z" w16du:dateUtc="2024-08-29T02:27:00Z">
              <w:rPr>
                <w:rFonts w:cs="Times New Roman"/>
                <w:color w:val="FF0000"/>
                <w:szCs w:val="28"/>
              </w:rPr>
            </w:rPrChange>
          </w:rPr>
          <w:t xml:space="preserve"> spider</w:t>
        </w:r>
      </w:ins>
      <w:ins w:id="980" w:author="Gen-Chang Hsu" w:date="2024-08-28T22:18:00Z" w16du:dateUtc="2024-08-29T02:18:00Z">
        <w:r w:rsidR="00E72CCB" w:rsidRPr="00F71711">
          <w:rPr>
            <w:rFonts w:cs="Times New Roman"/>
            <w:szCs w:val="28"/>
            <w:rPrChange w:id="981" w:author="Gen-Chang Hsu" w:date="2024-08-28T22:27:00Z" w16du:dateUtc="2024-08-29T02:27:00Z">
              <w:rPr>
                <w:rFonts w:cs="Times New Roman"/>
                <w:color w:val="FF0000"/>
                <w:szCs w:val="28"/>
              </w:rPr>
            </w:rPrChange>
          </w:rPr>
          <w:t xml:space="preserve"> families</w:t>
        </w:r>
      </w:ins>
      <w:ins w:id="982" w:author="Gen-Chang Hsu" w:date="2024-08-28T22:17:00Z" w16du:dateUtc="2024-08-29T02:17:00Z">
        <w:r w:rsidR="00E72CCB" w:rsidRPr="00F71711">
          <w:rPr>
            <w:rFonts w:cs="Times New Roman"/>
            <w:szCs w:val="28"/>
            <w:rPrChange w:id="983" w:author="Gen-Chang Hsu" w:date="2024-08-28T22:27:00Z" w16du:dateUtc="2024-08-29T02:27:00Z">
              <w:rPr>
                <w:rFonts w:cs="Times New Roman"/>
                <w:color w:val="FF0000"/>
                <w:szCs w:val="28"/>
              </w:rPr>
            </w:rPrChange>
          </w:rPr>
          <w:t xml:space="preserve"> in our stud</w:t>
        </w:r>
      </w:ins>
      <w:ins w:id="984" w:author="Gen-Chang Hsu" w:date="2024-08-28T22:23:00Z" w16du:dateUtc="2024-08-29T02:23:00Z">
        <w:r w:rsidR="00007376" w:rsidRPr="00F71711">
          <w:rPr>
            <w:rFonts w:cs="Times New Roman"/>
            <w:szCs w:val="28"/>
            <w:rPrChange w:id="985" w:author="Gen-Chang Hsu" w:date="2024-08-28T22:27:00Z" w16du:dateUtc="2024-08-29T02:27:00Z">
              <w:rPr>
                <w:rFonts w:cs="Times New Roman"/>
                <w:color w:val="FF0000"/>
                <w:szCs w:val="28"/>
              </w:rPr>
            </w:rPrChange>
          </w:rPr>
          <w:t>y</w:t>
        </w:r>
      </w:ins>
      <w:ins w:id="986" w:author="Gen-Chang Hsu" w:date="2024-08-28T22:17:00Z" w16du:dateUtc="2024-08-29T02:17:00Z">
        <w:r w:rsidR="00E72CCB" w:rsidRPr="00F71711">
          <w:rPr>
            <w:rFonts w:cs="Times New Roman"/>
            <w:szCs w:val="28"/>
            <w:rPrChange w:id="987" w:author="Gen-Chang Hsu" w:date="2024-08-28T22:27:00Z" w16du:dateUtc="2024-08-29T02:27:00Z">
              <w:rPr>
                <w:rFonts w:cs="Times New Roman"/>
                <w:color w:val="FF0000"/>
                <w:szCs w:val="28"/>
              </w:rPr>
            </w:rPrChange>
          </w:rPr>
          <w:t xml:space="preserve"> were web-building sit-and-wait predators, which </w:t>
        </w:r>
      </w:ins>
      <w:ins w:id="988" w:author="Gen-Chang Hsu" w:date="2024-08-28T22:18:00Z" w16du:dateUtc="2024-08-29T02:18:00Z">
        <w:r w:rsidR="00E72CCB" w:rsidRPr="00F71711">
          <w:rPr>
            <w:rFonts w:cs="Times New Roman"/>
            <w:szCs w:val="28"/>
            <w:rPrChange w:id="989" w:author="Gen-Chang Hsu" w:date="2024-08-28T22:27:00Z" w16du:dateUtc="2024-08-29T02:27:00Z">
              <w:rPr>
                <w:rFonts w:cs="Times New Roman"/>
                <w:color w:val="FF0000"/>
                <w:szCs w:val="28"/>
              </w:rPr>
            </w:rPrChange>
          </w:rPr>
          <w:t>have been shown to engage less in</w:t>
        </w:r>
      </w:ins>
      <w:ins w:id="990" w:author="Gen-Chang Hsu" w:date="2024-08-28T22:23:00Z" w16du:dateUtc="2024-08-29T02:23:00Z">
        <w:r w:rsidR="00007376" w:rsidRPr="00F71711">
          <w:rPr>
            <w:rFonts w:cs="Times New Roman"/>
            <w:szCs w:val="28"/>
            <w:rPrChange w:id="991" w:author="Gen-Chang Hsu" w:date="2024-08-28T22:27:00Z" w16du:dateUtc="2024-08-29T02:27:00Z">
              <w:rPr>
                <w:rFonts w:cs="Times New Roman"/>
                <w:color w:val="FF0000"/>
                <w:szCs w:val="28"/>
              </w:rPr>
            </w:rPrChange>
          </w:rPr>
          <w:t xml:space="preserve"> intraguild predation</w:t>
        </w:r>
      </w:ins>
      <w:ins w:id="992" w:author="Gen-Chang Hsu" w:date="2024-08-28T22:18:00Z" w16du:dateUtc="2024-08-29T02:18:00Z">
        <w:r w:rsidR="00E72CCB" w:rsidRPr="00F71711">
          <w:rPr>
            <w:rFonts w:cs="Times New Roman"/>
            <w:szCs w:val="28"/>
            <w:rPrChange w:id="993" w:author="Gen-Chang Hsu" w:date="2024-08-28T22:27:00Z" w16du:dateUtc="2024-08-29T02:27:00Z">
              <w:rPr>
                <w:rFonts w:cs="Times New Roman"/>
                <w:color w:val="FF0000"/>
                <w:szCs w:val="28"/>
              </w:rPr>
            </w:rPrChange>
          </w:rPr>
          <w:t xml:space="preserve"> (</w:t>
        </w:r>
      </w:ins>
      <w:commentRangeStart w:id="994"/>
      <w:ins w:id="995" w:author="Gen-Chang Hsu" w:date="2024-08-29T13:32:00Z" w16du:dateUtc="2024-08-29T17:32:00Z">
        <w:r w:rsidR="001F45E2" w:rsidRPr="001F45E2">
          <w:rPr>
            <w:rFonts w:cs="Times New Roman"/>
            <w:szCs w:val="28"/>
            <w:rPrChange w:id="996" w:author="Gen-Chang Hsu" w:date="2024-08-29T13:32:00Z" w16du:dateUtc="2024-08-29T17:32:00Z">
              <w:rPr>
                <w:rFonts w:cs="Times New Roman"/>
                <w:color w:val="FF0000"/>
                <w:szCs w:val="28"/>
              </w:rPr>
            </w:rPrChange>
          </w:rPr>
          <w:t xml:space="preserve">Denno </w:t>
        </w:r>
        <w:r w:rsidR="001F45E2" w:rsidRPr="001F45E2">
          <w:rPr>
            <w:rFonts w:cs="Times New Roman"/>
            <w:i/>
            <w:iCs/>
            <w:szCs w:val="28"/>
            <w:rPrChange w:id="997" w:author="Gen-Chang Hsu" w:date="2024-08-29T13:32:00Z" w16du:dateUtc="2024-08-29T17:32:00Z">
              <w:rPr>
                <w:rFonts w:cs="Times New Roman"/>
                <w:color w:val="FF0000"/>
                <w:szCs w:val="28"/>
              </w:rPr>
            </w:rPrChange>
          </w:rPr>
          <w:t>et al.</w:t>
        </w:r>
        <w:r w:rsidR="001F45E2" w:rsidRPr="001F45E2">
          <w:rPr>
            <w:rFonts w:cs="Times New Roman"/>
            <w:szCs w:val="28"/>
            <w:rPrChange w:id="998" w:author="Gen-Chang Hsu" w:date="2024-08-29T13:32:00Z" w16du:dateUtc="2024-08-29T17:32:00Z">
              <w:rPr>
                <w:rFonts w:cs="Times New Roman"/>
                <w:color w:val="FF0000"/>
                <w:szCs w:val="28"/>
              </w:rPr>
            </w:rPrChange>
          </w:rPr>
          <w:t>, 2004</w:t>
        </w:r>
        <w:commentRangeEnd w:id="994"/>
        <w:r w:rsidR="001F45E2">
          <w:rPr>
            <w:rStyle w:val="CommentReference"/>
          </w:rPr>
          <w:commentReference w:id="994"/>
        </w:r>
      </w:ins>
      <w:ins w:id="999" w:author="Gen-Chang Hsu" w:date="2024-08-28T22:18:00Z" w16du:dateUtc="2024-08-29T02:18:00Z">
        <w:r w:rsidR="00E72CCB" w:rsidRPr="00F71711">
          <w:rPr>
            <w:rFonts w:cs="Times New Roman"/>
            <w:szCs w:val="28"/>
            <w:rPrChange w:id="1000" w:author="Gen-Chang Hsu" w:date="2024-08-28T22:27:00Z" w16du:dateUtc="2024-08-29T02:27:00Z">
              <w:rPr>
                <w:rFonts w:cs="Times New Roman"/>
                <w:color w:val="FF0000"/>
                <w:szCs w:val="28"/>
              </w:rPr>
            </w:rPrChange>
          </w:rPr>
          <w:t>).</w:t>
        </w:r>
      </w:ins>
      <w:ins w:id="1001" w:author="Gen-Chang Hsu" w:date="2024-08-28T22:27:00Z" w16du:dateUtc="2024-08-29T02:27:00Z">
        <w:r w:rsidR="00F71711" w:rsidRPr="00F71711">
          <w:rPr>
            <w:rFonts w:cs="Times New Roman"/>
            <w:szCs w:val="28"/>
            <w:rPrChange w:id="1002" w:author="Gen-Chang Hsu" w:date="2024-08-28T22:27:00Z" w16du:dateUtc="2024-08-29T02:27:00Z">
              <w:rPr>
                <w:rFonts w:cs="Times New Roman"/>
                <w:color w:val="FF0000"/>
                <w:szCs w:val="28"/>
              </w:rPr>
            </w:rPrChange>
          </w:rPr>
          <w:t xml:space="preserve"> </w:t>
        </w:r>
      </w:ins>
      <w:ins w:id="1003" w:author="Gen-Chang Hsu" w:date="2024-08-28T22:19:00Z" w16du:dateUtc="2024-08-29T02:19:00Z">
        <w:r w:rsidR="00E72CCB" w:rsidRPr="00F71711">
          <w:rPr>
            <w:rFonts w:cs="Times New Roman"/>
            <w:szCs w:val="28"/>
            <w:rPrChange w:id="1004" w:author="Gen-Chang Hsu" w:date="2024-08-28T22:27:00Z" w16du:dateUtc="2024-08-29T02:27:00Z">
              <w:rPr>
                <w:rFonts w:cs="Times New Roman"/>
                <w:color w:val="FF0000"/>
                <w:szCs w:val="28"/>
              </w:rPr>
            </w:rPrChange>
          </w:rPr>
          <w:t>Finally, t</w:t>
        </w:r>
      </w:ins>
      <w:ins w:id="1005" w:author="Gen-Chang Hsu" w:date="2024-08-27T13:49:00Z" w16du:dateUtc="2024-08-27T17:49:00Z">
        <w:r w:rsidR="00BB1BD9" w:rsidRPr="00F71711">
          <w:rPr>
            <w:rFonts w:cs="Times New Roman"/>
            <w:szCs w:val="28"/>
          </w:rPr>
          <w:t>he</w:t>
        </w:r>
      </w:ins>
      <w:ins w:id="1006" w:author="Gen-Chang Hsu" w:date="2024-08-27T13:50:00Z" w16du:dateUtc="2024-08-27T17:50:00Z">
        <w:r w:rsidR="00BB1BD9" w:rsidRPr="00F71711">
          <w:rPr>
            <w:rFonts w:cs="Times New Roman"/>
            <w:szCs w:val="28"/>
          </w:rPr>
          <w:t xml:space="preserve"> </w:t>
        </w:r>
      </w:ins>
      <w:ins w:id="1007" w:author="Gen-Chang Hsu" w:date="2024-08-28T22:26:00Z" w16du:dateUtc="2024-08-29T02:26:00Z">
        <w:r w:rsidR="00F71711" w:rsidRPr="00A016A4">
          <w:rPr>
            <w:rFonts w:cs="Times New Roman"/>
            <w:szCs w:val="28"/>
            <w:vertAlign w:val="superscript"/>
            <w:rPrChange w:id="1008" w:author="Gen-Chang Hsu" w:date="2024-08-28T22:28:00Z" w16du:dateUtc="2024-08-29T02:28:00Z">
              <w:rPr>
                <w:rFonts w:cs="Times New Roman"/>
                <w:color w:val="FF0000"/>
                <w:szCs w:val="28"/>
              </w:rPr>
            </w:rPrChange>
          </w:rPr>
          <w:t>15</w:t>
        </w:r>
        <w:r w:rsidR="00F71711" w:rsidRPr="00F71711">
          <w:rPr>
            <w:rFonts w:cs="Times New Roman"/>
            <w:szCs w:val="28"/>
            <w:rPrChange w:id="1009" w:author="Gen-Chang Hsu" w:date="2024-08-28T22:27:00Z" w16du:dateUtc="2024-08-29T02:27:00Z">
              <w:rPr>
                <w:rFonts w:cs="Times New Roman"/>
                <w:color w:val="FF0000"/>
                <w:szCs w:val="28"/>
              </w:rPr>
            </w:rPrChange>
          </w:rPr>
          <w:t xml:space="preserve">N </w:t>
        </w:r>
      </w:ins>
      <w:ins w:id="1010" w:author="Gen-Chang Hsu" w:date="2024-08-27T13:50:00Z" w16du:dateUtc="2024-08-27T17:50:00Z">
        <w:r w:rsidR="00BB1BD9" w:rsidRPr="00F71711">
          <w:rPr>
            <w:rFonts w:cs="Times New Roman"/>
            <w:szCs w:val="28"/>
          </w:rPr>
          <w:t>signature of</w:t>
        </w:r>
      </w:ins>
      <w:ins w:id="1011" w:author="Gen-Chang Hsu" w:date="2024-08-27T13:49:00Z" w16du:dateUtc="2024-08-27T17:49:00Z">
        <w:r w:rsidR="00BB1BD9" w:rsidRPr="00F71711">
          <w:rPr>
            <w:rFonts w:cs="Times New Roman"/>
            <w:szCs w:val="28"/>
          </w:rPr>
          <w:t xml:space="preserve"> predator</w:t>
        </w:r>
      </w:ins>
      <w:ins w:id="1012" w:author="Gen-Chang Hsu" w:date="2024-08-28T22:24:00Z" w16du:dateUtc="2024-08-29T02:24:00Z">
        <w:r w:rsidR="00007376" w:rsidRPr="00F71711">
          <w:rPr>
            <w:rFonts w:cs="Times New Roman"/>
            <w:szCs w:val="28"/>
            <w:rPrChange w:id="1013" w:author="Gen-Chang Hsu" w:date="2024-08-28T22:27:00Z" w16du:dateUtc="2024-08-29T02:27:00Z">
              <w:rPr>
                <w:rFonts w:cs="Times New Roman"/>
                <w:color w:val="FF0000"/>
                <w:szCs w:val="28"/>
              </w:rPr>
            </w:rPrChange>
          </w:rPr>
          <w:t>s</w:t>
        </w:r>
      </w:ins>
      <w:ins w:id="1014" w:author="Gen-Chang Hsu" w:date="2024-08-27T13:50:00Z" w16du:dateUtc="2024-08-27T17:50:00Z">
        <w:r w:rsidR="00BB1BD9" w:rsidRPr="00F71711">
          <w:rPr>
            <w:rFonts w:cs="Times New Roman"/>
            <w:szCs w:val="28"/>
          </w:rPr>
          <w:t xml:space="preserve"> lie</w:t>
        </w:r>
      </w:ins>
      <w:ins w:id="1015" w:author="Gen-Chang Hsu" w:date="2024-08-28T22:24:00Z" w16du:dateUtc="2024-08-29T02:24:00Z">
        <w:r w:rsidR="00007376" w:rsidRPr="00F71711">
          <w:rPr>
            <w:rFonts w:cs="Times New Roman"/>
            <w:szCs w:val="28"/>
            <w:rPrChange w:id="1016" w:author="Gen-Chang Hsu" w:date="2024-08-28T22:27:00Z" w16du:dateUtc="2024-08-29T02:27:00Z">
              <w:rPr>
                <w:rFonts w:cs="Times New Roman"/>
                <w:color w:val="FF0000"/>
                <w:szCs w:val="28"/>
              </w:rPr>
            </w:rPrChange>
          </w:rPr>
          <w:t>d</w:t>
        </w:r>
      </w:ins>
      <w:ins w:id="1017" w:author="Gen-Chang Hsu" w:date="2024-08-28T22:12:00Z" w16du:dateUtc="2024-08-29T02:12:00Z">
        <w:r w:rsidR="007416D7" w:rsidRPr="00F71711">
          <w:rPr>
            <w:rFonts w:cs="Times New Roman"/>
            <w:szCs w:val="28"/>
            <w:rPrChange w:id="1018" w:author="Gen-Chang Hsu" w:date="2024-08-28T22:27:00Z" w16du:dateUtc="2024-08-29T02:27:00Z">
              <w:rPr>
                <w:rFonts w:cs="Times New Roman"/>
                <w:color w:val="FF0000"/>
                <w:szCs w:val="28"/>
              </w:rPr>
            </w:rPrChange>
          </w:rPr>
          <w:t xml:space="preserve"> </w:t>
        </w:r>
      </w:ins>
      <w:ins w:id="1019" w:author="Gen-Chang Hsu" w:date="2024-08-28T22:26:00Z" w16du:dateUtc="2024-08-29T02:26:00Z">
        <w:r w:rsidR="00F71711" w:rsidRPr="00F71711">
          <w:rPr>
            <w:rFonts w:cs="Times New Roman"/>
            <w:szCs w:val="28"/>
            <w:rPrChange w:id="1020" w:author="Gen-Chang Hsu" w:date="2024-08-28T22:27:00Z" w16du:dateUtc="2024-08-29T02:27:00Z">
              <w:rPr>
                <w:rFonts w:cs="Times New Roman"/>
                <w:color w:val="FF0000"/>
                <w:szCs w:val="28"/>
              </w:rPr>
            </w:rPrChange>
          </w:rPr>
          <w:t xml:space="preserve">fairly </w:t>
        </w:r>
      </w:ins>
      <w:ins w:id="1021" w:author="Gen-Chang Hsu" w:date="2024-08-28T22:12:00Z" w16du:dateUtc="2024-08-29T02:12:00Z">
        <w:r w:rsidR="007416D7" w:rsidRPr="00F71711">
          <w:rPr>
            <w:rFonts w:cs="Times New Roman"/>
            <w:szCs w:val="28"/>
            <w:rPrChange w:id="1022" w:author="Gen-Chang Hsu" w:date="2024-08-28T22:27:00Z" w16du:dateUtc="2024-08-29T02:27:00Z">
              <w:rPr>
                <w:rFonts w:cs="Times New Roman"/>
                <w:color w:val="FF0000"/>
                <w:szCs w:val="28"/>
              </w:rPr>
            </w:rPrChange>
          </w:rPr>
          <w:t>close to th</w:t>
        </w:r>
      </w:ins>
      <w:ins w:id="1023" w:author="Gen-Chang Hsu" w:date="2024-08-28T22:26:00Z" w16du:dateUtc="2024-08-29T02:26:00Z">
        <w:r w:rsidR="00F71711" w:rsidRPr="00F71711">
          <w:rPr>
            <w:rFonts w:cs="Times New Roman"/>
            <w:szCs w:val="28"/>
            <w:rPrChange w:id="1024" w:author="Gen-Chang Hsu" w:date="2024-08-28T22:27:00Z" w16du:dateUtc="2024-08-29T02:27:00Z">
              <w:rPr>
                <w:rFonts w:cs="Times New Roman"/>
                <w:color w:val="FF0000"/>
                <w:szCs w:val="28"/>
              </w:rPr>
            </w:rPrChange>
          </w:rPr>
          <w:t>at</w:t>
        </w:r>
      </w:ins>
      <w:ins w:id="1025" w:author="Gen-Chang Hsu" w:date="2024-08-28T22:25:00Z" w16du:dateUtc="2024-08-29T02:25:00Z">
        <w:r w:rsidR="00007376" w:rsidRPr="00F71711">
          <w:rPr>
            <w:rFonts w:cs="Times New Roman"/>
            <w:szCs w:val="28"/>
            <w:rPrChange w:id="1026" w:author="Gen-Chang Hsu" w:date="2024-08-28T22:27:00Z" w16du:dateUtc="2024-08-29T02:27:00Z">
              <w:rPr>
                <w:rFonts w:cs="Times New Roman"/>
                <w:color w:val="FF0000"/>
                <w:szCs w:val="28"/>
              </w:rPr>
            </w:rPrChange>
          </w:rPr>
          <w:t xml:space="preserve"> of</w:t>
        </w:r>
      </w:ins>
      <w:ins w:id="1027" w:author="Gen-Chang Hsu" w:date="2024-08-28T22:12:00Z" w16du:dateUtc="2024-08-29T02:12:00Z">
        <w:r w:rsidR="007416D7" w:rsidRPr="00F71711">
          <w:rPr>
            <w:rFonts w:cs="Times New Roman"/>
            <w:szCs w:val="28"/>
            <w:rPrChange w:id="1028" w:author="Gen-Chang Hsu" w:date="2024-08-28T22:27:00Z" w16du:dateUtc="2024-08-29T02:27:00Z">
              <w:rPr>
                <w:rFonts w:cs="Times New Roman"/>
                <w:color w:val="FF0000"/>
                <w:szCs w:val="28"/>
              </w:rPr>
            </w:rPrChange>
          </w:rPr>
          <w:t xml:space="preserve"> rice herbivore</w:t>
        </w:r>
      </w:ins>
      <w:ins w:id="1029" w:author="Gen-Chang Hsu" w:date="2024-08-28T22:16:00Z" w16du:dateUtc="2024-08-29T02:16:00Z">
        <w:r w:rsidR="00E72CCB" w:rsidRPr="00F71711">
          <w:rPr>
            <w:rFonts w:cs="Times New Roman"/>
            <w:szCs w:val="28"/>
            <w:rPrChange w:id="1030" w:author="Gen-Chang Hsu" w:date="2024-08-28T22:27:00Z" w16du:dateUtc="2024-08-29T02:27:00Z">
              <w:rPr>
                <w:rFonts w:cs="Times New Roman"/>
                <w:color w:val="FF0000"/>
                <w:szCs w:val="28"/>
              </w:rPr>
            </w:rPrChange>
          </w:rPr>
          <w:t>s</w:t>
        </w:r>
      </w:ins>
      <w:ins w:id="1031" w:author="Gen-Chang Hsu" w:date="2024-08-27T13:50:00Z" w16du:dateUtc="2024-08-27T17:50:00Z">
        <w:r w:rsidR="00BB1BD9" w:rsidRPr="00F71711">
          <w:rPr>
            <w:rFonts w:cs="Times New Roman"/>
            <w:szCs w:val="28"/>
          </w:rPr>
          <w:t xml:space="preserve"> (Fig. S1), suggesting that intraguild predation, </w:t>
        </w:r>
      </w:ins>
      <w:ins w:id="1032" w:author="Gen-Chang Hsu" w:date="2024-08-27T13:51:00Z" w16du:dateUtc="2024-08-27T17:51:00Z">
        <w:r w:rsidR="00BB1BD9" w:rsidRPr="00F71711">
          <w:rPr>
            <w:rFonts w:cs="Times New Roman"/>
            <w:szCs w:val="28"/>
          </w:rPr>
          <w:t>if not absent</w:t>
        </w:r>
      </w:ins>
      <w:ins w:id="1033" w:author="Gen-Chang Hsu" w:date="2024-08-27T13:50:00Z" w16du:dateUtc="2024-08-27T17:50:00Z">
        <w:r w:rsidR="00BB1BD9" w:rsidRPr="00F71711">
          <w:rPr>
            <w:rFonts w:cs="Times New Roman"/>
            <w:szCs w:val="28"/>
          </w:rPr>
          <w:t>, might be relatively minor</w:t>
        </w:r>
      </w:ins>
      <w:ins w:id="1034" w:author="Gen-Chang Hsu" w:date="2024-08-28T22:12:00Z" w16du:dateUtc="2024-08-29T02:12:00Z">
        <w:r w:rsidR="007416D7" w:rsidRPr="00F71711">
          <w:rPr>
            <w:rFonts w:cs="Times New Roman"/>
            <w:szCs w:val="28"/>
            <w:rPrChange w:id="1035" w:author="Gen-Chang Hsu" w:date="2024-08-28T22:27:00Z" w16du:dateUtc="2024-08-29T02:27:00Z">
              <w:rPr>
                <w:rFonts w:cs="Times New Roman"/>
                <w:color w:val="FF0000"/>
                <w:szCs w:val="28"/>
              </w:rPr>
            </w:rPrChange>
          </w:rPr>
          <w:t xml:space="preserve"> (otherwise</w:t>
        </w:r>
      </w:ins>
      <w:ins w:id="1036" w:author="Gen-Chang Hsu" w:date="2024-08-28T22:25:00Z" w16du:dateUtc="2024-08-29T02:25:00Z">
        <w:r w:rsidR="00007376" w:rsidRPr="00F71711">
          <w:rPr>
            <w:rFonts w:cs="Times New Roman"/>
            <w:szCs w:val="28"/>
            <w:rPrChange w:id="1037" w:author="Gen-Chang Hsu" w:date="2024-08-28T22:27:00Z" w16du:dateUtc="2024-08-29T02:27:00Z">
              <w:rPr>
                <w:rFonts w:cs="Times New Roman"/>
                <w:color w:val="FF0000"/>
                <w:szCs w:val="28"/>
              </w:rPr>
            </w:rPrChange>
          </w:rPr>
          <w:t>,</w:t>
        </w:r>
      </w:ins>
      <w:ins w:id="1038" w:author="Gen-Chang Hsu" w:date="2024-08-28T22:12:00Z" w16du:dateUtc="2024-08-29T02:12:00Z">
        <w:r w:rsidR="007416D7" w:rsidRPr="00F71711">
          <w:rPr>
            <w:rFonts w:cs="Times New Roman"/>
            <w:szCs w:val="28"/>
            <w:rPrChange w:id="1039" w:author="Gen-Chang Hsu" w:date="2024-08-28T22:27:00Z" w16du:dateUtc="2024-08-29T02:27:00Z">
              <w:rPr>
                <w:rFonts w:cs="Times New Roman"/>
                <w:color w:val="FF0000"/>
                <w:szCs w:val="28"/>
              </w:rPr>
            </w:rPrChange>
          </w:rPr>
          <w:t xml:space="preserve"> the</w:t>
        </w:r>
      </w:ins>
      <w:ins w:id="1040" w:author="Gen-Chang Hsu" w:date="2024-08-28T22:25:00Z" w16du:dateUtc="2024-08-29T02:25:00Z">
        <w:r w:rsidR="00007376" w:rsidRPr="00F71711">
          <w:rPr>
            <w:rFonts w:cs="Times New Roman"/>
            <w:szCs w:val="28"/>
            <w:rPrChange w:id="1041" w:author="Gen-Chang Hsu" w:date="2024-08-28T22:27:00Z" w16du:dateUtc="2024-08-29T02:27:00Z">
              <w:rPr>
                <w:rFonts w:cs="Times New Roman"/>
                <w:color w:val="FF0000"/>
                <w:szCs w:val="28"/>
              </w:rPr>
            </w:rPrChange>
          </w:rPr>
          <w:t>ir</w:t>
        </w:r>
      </w:ins>
      <w:ins w:id="1042" w:author="Gen-Chang Hsu" w:date="2024-08-28T22:12:00Z" w16du:dateUtc="2024-08-29T02:12:00Z">
        <w:r w:rsidR="007416D7" w:rsidRPr="00F71711">
          <w:rPr>
            <w:rFonts w:cs="Times New Roman"/>
            <w:szCs w:val="28"/>
            <w:rPrChange w:id="1043" w:author="Gen-Chang Hsu" w:date="2024-08-28T22:27:00Z" w16du:dateUtc="2024-08-29T02:27:00Z">
              <w:rPr>
                <w:rFonts w:cs="Times New Roman"/>
                <w:color w:val="FF0000"/>
                <w:szCs w:val="28"/>
              </w:rPr>
            </w:rPrChange>
          </w:rPr>
          <w:t xml:space="preserve"> </w:t>
        </w:r>
      </w:ins>
      <w:ins w:id="1044" w:author="Gen-Chang Hsu" w:date="2024-08-28T22:27:00Z" w16du:dateUtc="2024-08-29T02:27:00Z">
        <w:r w:rsidR="00F71711" w:rsidRPr="00651842">
          <w:rPr>
            <w:rFonts w:cs="Times New Roman"/>
            <w:szCs w:val="28"/>
            <w:vertAlign w:val="superscript"/>
            <w:rPrChange w:id="1045" w:author="Gen-Chang Hsu" w:date="2024-08-28T22:28:00Z" w16du:dateUtc="2024-08-29T02:28:00Z">
              <w:rPr>
                <w:rFonts w:cs="Times New Roman"/>
                <w:color w:val="FF0000"/>
                <w:szCs w:val="28"/>
                <w:vertAlign w:val="superscript"/>
              </w:rPr>
            </w:rPrChange>
          </w:rPr>
          <w:t>15</w:t>
        </w:r>
        <w:r w:rsidR="00F71711" w:rsidRPr="00F71711">
          <w:rPr>
            <w:rFonts w:cs="Times New Roman"/>
            <w:szCs w:val="28"/>
            <w:rPrChange w:id="1046" w:author="Gen-Chang Hsu" w:date="2024-08-28T22:27:00Z" w16du:dateUtc="2024-08-29T02:27:00Z">
              <w:rPr>
                <w:rFonts w:cs="Times New Roman"/>
                <w:color w:val="FF0000"/>
                <w:szCs w:val="28"/>
              </w:rPr>
            </w:rPrChange>
          </w:rPr>
          <w:t xml:space="preserve">N signature </w:t>
        </w:r>
      </w:ins>
      <w:ins w:id="1047" w:author="Gen-Chang Hsu" w:date="2024-08-28T22:12:00Z" w16du:dateUtc="2024-08-29T02:12:00Z">
        <w:r w:rsidR="007416D7" w:rsidRPr="00F71711">
          <w:rPr>
            <w:rFonts w:cs="Times New Roman"/>
            <w:szCs w:val="28"/>
            <w:rPrChange w:id="1048" w:author="Gen-Chang Hsu" w:date="2024-08-28T22:27:00Z" w16du:dateUtc="2024-08-29T02:27:00Z">
              <w:rPr>
                <w:rFonts w:cs="Times New Roman"/>
                <w:color w:val="FF0000"/>
                <w:szCs w:val="28"/>
              </w:rPr>
            </w:rPrChange>
          </w:rPr>
          <w:t>would have been higher)</w:t>
        </w:r>
      </w:ins>
      <w:ins w:id="1049" w:author="Gen-Chang Hsu" w:date="2024-08-27T13:50:00Z" w16du:dateUtc="2024-08-27T17:50:00Z">
        <w:r w:rsidR="00BB1BD9" w:rsidRPr="00F71711">
          <w:rPr>
            <w:rFonts w:cs="Times New Roman"/>
            <w:szCs w:val="28"/>
          </w:rPr>
          <w:t>.</w:t>
        </w:r>
      </w:ins>
      <w:ins w:id="1050" w:author="Gen-Chang Hsu" w:date="2024-08-28T22:27:00Z" w16du:dateUtc="2024-08-29T02:27:00Z">
        <w:r w:rsidR="00F71711" w:rsidRPr="00F71711">
          <w:rPr>
            <w:rFonts w:cs="Times New Roman"/>
            <w:szCs w:val="28"/>
            <w:rPrChange w:id="1051" w:author="Gen-Chang Hsu" w:date="2024-08-28T22:27:00Z" w16du:dateUtc="2024-08-29T02:27:00Z">
              <w:rPr>
                <w:rFonts w:cs="Times New Roman"/>
                <w:color w:val="FF0000"/>
                <w:szCs w:val="28"/>
              </w:rPr>
            </w:rPrChange>
          </w:rPr>
          <w:t xml:space="preserve"> </w:t>
        </w:r>
      </w:ins>
      <w:r w:rsidR="00ED5BF1" w:rsidRPr="00F71711">
        <w:rPr>
          <w:rFonts w:cs="Times New Roman"/>
          <w:szCs w:val="28"/>
        </w:rPr>
        <w:t>Regardless</w:t>
      </w:r>
      <w:r w:rsidRPr="00F71711">
        <w:rPr>
          <w:rFonts w:cs="Times New Roman"/>
          <w:szCs w:val="28"/>
        </w:rPr>
        <w:t>, we caution that our diet estimates of predators (without predator-predator interference) might not apply to systems where intra</w:t>
      </w:r>
      <w:del w:id="1052" w:author="Gen-Chang Hsu" w:date="2024-08-27T13:45:00Z" w16du:dateUtc="2024-08-27T17:45:00Z">
        <w:r w:rsidRPr="00F71711" w:rsidDel="00EF2E12">
          <w:rPr>
            <w:rFonts w:cs="Times New Roman"/>
            <w:szCs w:val="28"/>
          </w:rPr>
          <w:delText>-</w:delText>
        </w:r>
      </w:del>
      <w:r w:rsidRPr="00F71711">
        <w:rPr>
          <w:rFonts w:cs="Times New Roman"/>
          <w:szCs w:val="28"/>
        </w:rPr>
        <w:t>guild predation prevails</w:t>
      </w:r>
      <w:r w:rsidR="003869D6" w:rsidRPr="00F71711">
        <w:rPr>
          <w:rFonts w:cs="Times New Roman"/>
          <w:szCs w:val="28"/>
        </w:rPr>
        <w:t>.</w:t>
      </w:r>
      <w:commentRangeEnd w:id="849"/>
      <w:r w:rsidR="00594003">
        <w:rPr>
          <w:rStyle w:val="CommentReference"/>
        </w:rPr>
        <w:commentReference w:id="849"/>
      </w:r>
    </w:p>
    <w:p w14:paraId="4B504F7E" w14:textId="77777777" w:rsidR="005B0566" w:rsidRPr="005C029F" w:rsidRDefault="005B0566" w:rsidP="00145E4B">
      <w:pPr>
        <w:spacing w:after="0" w:line="480" w:lineRule="auto"/>
        <w:rPr>
          <w:rFonts w:cs="Times New Roman"/>
          <w:color w:val="FF0000"/>
          <w:szCs w:val="28"/>
        </w:rPr>
      </w:pPr>
    </w:p>
    <w:p w14:paraId="63065EF3" w14:textId="7FF706FD" w:rsidR="005B0566" w:rsidRPr="005C029F" w:rsidRDefault="00FE6BE4" w:rsidP="00740BB5">
      <w:pPr>
        <w:spacing w:after="0" w:line="480" w:lineRule="auto"/>
        <w:jc w:val="left"/>
        <w:rPr>
          <w:rFonts w:cs="Times New Roman"/>
          <w:i/>
          <w:szCs w:val="28"/>
        </w:rPr>
      </w:pPr>
      <w:r>
        <w:rPr>
          <w:rFonts w:cs="Times New Roman"/>
          <w:b/>
          <w:szCs w:val="28"/>
        </w:rPr>
        <w:t xml:space="preserve">5.  </w:t>
      </w:r>
      <w:r w:rsidR="00DD4E15" w:rsidRPr="00740BB5">
        <w:rPr>
          <w:rFonts w:cs="Times New Roman"/>
          <w:b/>
          <w:szCs w:val="28"/>
        </w:rPr>
        <w:t>Conclusions</w:t>
      </w:r>
    </w:p>
    <w:p w14:paraId="6631DBFE" w14:textId="26D6AB6F" w:rsidR="005B0566" w:rsidRDefault="00DD4E15" w:rsidP="00FE6BE4">
      <w:pPr>
        <w:spacing w:after="0" w:line="480" w:lineRule="auto"/>
        <w:ind w:firstLine="720"/>
        <w:jc w:val="left"/>
        <w:rPr>
          <w:rFonts w:cs="Times New Roman"/>
          <w:szCs w:val="28"/>
        </w:rPr>
      </w:pPr>
      <w:r w:rsidRPr="005C029F">
        <w:rPr>
          <w:rFonts w:cs="Times New Roman"/>
        </w:rPr>
        <w:t>While biocontrol has been recognized as a</w:t>
      </w:r>
      <w:r w:rsidR="00FB5E74">
        <w:rPr>
          <w:rFonts w:cs="Times New Roman"/>
        </w:rPr>
        <w:t xml:space="preserve"> valuable </w:t>
      </w:r>
      <w:del w:id="1053" w:author="Gen-Chang Hsu" w:date="2024-08-27T14:04:00Z" w16du:dateUtc="2024-08-27T18:04:00Z">
        <w:r w:rsidRPr="005C029F" w:rsidDel="0084331F">
          <w:rPr>
            <w:rFonts w:cs="Times New Roman"/>
          </w:rPr>
          <w:delText xml:space="preserve">tool </w:delText>
        </w:r>
      </w:del>
      <w:ins w:id="1054" w:author="Gen-Chang Hsu" w:date="2024-08-27T14:04:00Z" w16du:dateUtc="2024-08-27T18:04:00Z">
        <w:r w:rsidR="0084331F">
          <w:rPr>
            <w:rFonts w:cs="Times New Roman"/>
          </w:rPr>
          <w:t>approach</w:t>
        </w:r>
        <w:r w:rsidR="0084331F" w:rsidRPr="005C029F">
          <w:rPr>
            <w:rFonts w:cs="Times New Roman"/>
          </w:rPr>
          <w:t xml:space="preserve"> </w:t>
        </w:r>
        <w:r w:rsidR="0084331F">
          <w:rPr>
            <w:rFonts w:cs="Times New Roman"/>
          </w:rPr>
          <w:t>to</w:t>
        </w:r>
      </w:ins>
      <w:del w:id="1055" w:author="Gen-Chang Hsu" w:date="2024-08-27T14:04:00Z" w16du:dateUtc="2024-08-27T18:04:00Z">
        <w:r w:rsidR="00FB5E74" w:rsidDel="0084331F">
          <w:rPr>
            <w:rFonts w:cs="Times New Roman"/>
          </w:rPr>
          <w:delText>for</w:delText>
        </w:r>
      </w:del>
      <w:r w:rsidR="00FB5E74">
        <w:rPr>
          <w:rFonts w:cs="Times New Roman"/>
        </w:rPr>
        <w:t xml:space="preserve"> </w:t>
      </w:r>
      <w:r w:rsidRPr="005C029F">
        <w:rPr>
          <w:rFonts w:cs="Times New Roman"/>
        </w:rPr>
        <w:t xml:space="preserve">sustainable agriculture, whether generalist predators can serve as effective biocontrol agents in pest management remains unclear. </w:t>
      </w:r>
      <w:r w:rsidR="00670ECB">
        <w:rPr>
          <w:rFonts w:cs="Times New Roman"/>
        </w:rPr>
        <w:t xml:space="preserve"> </w:t>
      </w:r>
      <w:r w:rsidRPr="005C029F">
        <w:rPr>
          <w:rFonts w:cs="Times New Roman"/>
          <w:szCs w:val="28"/>
        </w:rPr>
        <w:t>Our study helps solve this long-standing puzzle by</w:t>
      </w:r>
      <w:r w:rsidR="007A55F5">
        <w:rPr>
          <w:rFonts w:cs="Times New Roman"/>
          <w:szCs w:val="28"/>
        </w:rPr>
        <w:t xml:space="preserve"> using stable isotope analysis to</w:t>
      </w:r>
      <w:r w:rsidRPr="005C029F">
        <w:rPr>
          <w:rFonts w:cs="Times New Roman"/>
          <w:szCs w:val="28"/>
        </w:rPr>
        <w:t xml:space="preserve"> quantify the diet composition of </w:t>
      </w:r>
      <w:del w:id="1056" w:author="Gen-Chang Hsu" w:date="2024-08-27T14:08:00Z" w16du:dateUtc="2024-08-27T18:08:00Z">
        <w:r w:rsidRPr="005C029F" w:rsidDel="008F48A0">
          <w:rPr>
            <w:rFonts w:cs="Times New Roman"/>
            <w:szCs w:val="28"/>
          </w:rPr>
          <w:delText>GAPs</w:delText>
        </w:r>
        <w:r w:rsidR="006D0326" w:rsidDel="008F48A0">
          <w:rPr>
            <w:rFonts w:cs="Times New Roman"/>
            <w:szCs w:val="28"/>
          </w:rPr>
          <w:delText xml:space="preserve"> </w:delText>
        </w:r>
      </w:del>
      <w:ins w:id="1057" w:author="Gen-Chang Hsu" w:date="2024-08-27T14:08:00Z" w16du:dateUtc="2024-08-27T18:08:00Z">
        <w:r w:rsidR="008F48A0">
          <w:rPr>
            <w:rFonts w:cs="Times New Roman"/>
            <w:szCs w:val="28"/>
          </w:rPr>
          <w:t xml:space="preserve">generalist arthropod predators </w:t>
        </w:r>
      </w:ins>
      <w:r w:rsidR="006D0326">
        <w:rPr>
          <w:rFonts w:cs="Times New Roman"/>
          <w:szCs w:val="28"/>
        </w:rPr>
        <w:t>(spiders and ladybeetles) over the rice grow</w:t>
      </w:r>
      <w:ins w:id="1058" w:author="Gen-Chang Hsu" w:date="2024-08-27T14:05:00Z" w16du:dateUtc="2024-08-27T18:05:00Z">
        <w:r w:rsidR="0084331F">
          <w:rPr>
            <w:rFonts w:cs="Times New Roman"/>
            <w:szCs w:val="28"/>
          </w:rPr>
          <w:t>ing</w:t>
        </w:r>
      </w:ins>
      <w:del w:id="1059" w:author="Gen-Chang Hsu" w:date="2024-08-27T14:05:00Z" w16du:dateUtc="2024-08-27T18:05:00Z">
        <w:r w:rsidR="006D0326" w:rsidDel="0084331F">
          <w:rPr>
            <w:rFonts w:cs="Times New Roman"/>
            <w:szCs w:val="28"/>
          </w:rPr>
          <w:delText>th</w:delText>
        </w:r>
      </w:del>
      <w:r w:rsidR="006D0326">
        <w:rPr>
          <w:rFonts w:cs="Times New Roman"/>
          <w:szCs w:val="28"/>
        </w:rPr>
        <w:t xml:space="preserve"> season</w:t>
      </w:r>
      <w:r w:rsidRPr="005C029F">
        <w:rPr>
          <w:rFonts w:cs="Times New Roman"/>
          <w:szCs w:val="28"/>
        </w:rPr>
        <w:t xml:space="preserve"> and </w:t>
      </w:r>
      <w:ins w:id="1060" w:author="Gen-Chang Hsu" w:date="2024-08-27T14:05:00Z" w16du:dateUtc="2024-08-27T18:05:00Z">
        <w:r w:rsidR="0084331F">
          <w:rPr>
            <w:rFonts w:cs="Times New Roman"/>
            <w:szCs w:val="28"/>
          </w:rPr>
          <w:t xml:space="preserve">by </w:t>
        </w:r>
      </w:ins>
      <w:r w:rsidRPr="005C029F">
        <w:rPr>
          <w:rFonts w:cs="Times New Roman"/>
          <w:szCs w:val="28"/>
        </w:rPr>
        <w:t xml:space="preserve">identifying the underlying mechanisms for enemy-pest interactions in rice farms </w:t>
      </w:r>
      <w:ins w:id="1061" w:author="Gen-Chang Hsu" w:date="2024-08-27T14:06:00Z" w16du:dateUtc="2024-08-27T18:06:00Z">
        <w:r w:rsidR="0084331F">
          <w:rPr>
            <w:rFonts w:cs="Times New Roman"/>
            <w:szCs w:val="28"/>
          </w:rPr>
          <w:t>for</w:t>
        </w:r>
      </w:ins>
      <w:del w:id="1062" w:author="Gen-Chang Hsu" w:date="2024-08-27T14:06:00Z" w16du:dateUtc="2024-08-27T18:06:00Z">
        <w:r w:rsidRPr="005C029F" w:rsidDel="0084331F">
          <w:rPr>
            <w:rFonts w:cs="Times New Roman"/>
            <w:szCs w:val="28"/>
          </w:rPr>
          <w:delText>over</w:delText>
        </w:r>
      </w:del>
      <w:r w:rsidRPr="005C029F">
        <w:rPr>
          <w:rFonts w:cs="Times New Roman"/>
          <w:szCs w:val="28"/>
        </w:rPr>
        <w:t xml:space="preserve"> three consecutive years. </w:t>
      </w:r>
      <w:r w:rsidR="00670ECB">
        <w:rPr>
          <w:rFonts w:cs="Times New Roman"/>
          <w:szCs w:val="28"/>
        </w:rPr>
        <w:t xml:space="preserve"> </w:t>
      </w:r>
      <w:r w:rsidRPr="005C029F">
        <w:rPr>
          <w:rFonts w:cs="Times New Roman"/>
          <w:szCs w:val="28"/>
        </w:rPr>
        <w:t>The results show a high proportion of rice pests in</w:t>
      </w:r>
      <w:ins w:id="1063" w:author="Gen-Chang Hsu" w:date="2024-08-27T14:08:00Z" w16du:dateUtc="2024-08-27T18:08:00Z">
        <w:r w:rsidR="008F48A0">
          <w:rPr>
            <w:rFonts w:cs="Times New Roman"/>
            <w:szCs w:val="28"/>
          </w:rPr>
          <w:t xml:space="preserve"> predators’</w:t>
        </w:r>
      </w:ins>
      <w:del w:id="1064" w:author="Gen-Chang Hsu" w:date="2024-08-27T14:08:00Z" w16du:dateUtc="2024-08-27T18:08:00Z">
        <w:r w:rsidRPr="005C029F" w:rsidDel="008F48A0">
          <w:rPr>
            <w:rFonts w:cs="Times New Roman"/>
            <w:szCs w:val="28"/>
          </w:rPr>
          <w:delText xml:space="preserve"> </w:delText>
        </w:r>
        <w:r w:rsidR="00136B3C" w:rsidRPr="005C029F" w:rsidDel="008F48A0">
          <w:rPr>
            <w:rFonts w:cs="Times New Roman"/>
            <w:szCs w:val="28"/>
          </w:rPr>
          <w:delText>GAPs’</w:delText>
        </w:r>
      </w:del>
      <w:r w:rsidR="00136B3C" w:rsidRPr="005C029F">
        <w:rPr>
          <w:rFonts w:cs="Times New Roman"/>
          <w:szCs w:val="28"/>
        </w:rPr>
        <w:t xml:space="preserve"> </w:t>
      </w:r>
      <w:r w:rsidRPr="005C029F">
        <w:rPr>
          <w:rFonts w:cs="Times New Roman"/>
          <w:szCs w:val="28"/>
        </w:rPr>
        <w:t>diet</w:t>
      </w:r>
      <w:r w:rsidR="00FB5E74">
        <w:rPr>
          <w:rFonts w:cs="Times New Roman"/>
          <w:szCs w:val="28"/>
        </w:rPr>
        <w:t>s</w:t>
      </w:r>
      <w:r w:rsidRPr="005C029F">
        <w:rPr>
          <w:rFonts w:cs="Times New Roman"/>
          <w:szCs w:val="28"/>
        </w:rPr>
        <w:t xml:space="preserve"> in both organic and conventional </w:t>
      </w:r>
      <w:r w:rsidR="006D0326">
        <w:rPr>
          <w:rFonts w:cs="Times New Roman"/>
          <w:szCs w:val="28"/>
        </w:rPr>
        <w:t xml:space="preserve">rice </w:t>
      </w:r>
      <w:r w:rsidRPr="005C029F">
        <w:rPr>
          <w:rFonts w:cs="Times New Roman"/>
          <w:szCs w:val="28"/>
        </w:rPr>
        <w:t xml:space="preserve">farms (e.g., </w:t>
      </w:r>
      <w:r w:rsidR="00512C49">
        <w:rPr>
          <w:rFonts w:cs="Times New Roman"/>
          <w:szCs w:val="28"/>
        </w:rPr>
        <w:t>80</w:t>
      </w:r>
      <w:r w:rsidRPr="005C029F">
        <w:rPr>
          <w:rFonts w:cs="Times New Roman"/>
          <w:szCs w:val="28"/>
        </w:rPr>
        <w:t>-9</w:t>
      </w:r>
      <w:r w:rsidR="00512C49">
        <w:rPr>
          <w:rFonts w:cs="Times New Roman"/>
          <w:szCs w:val="28"/>
        </w:rPr>
        <w:t>7</w:t>
      </w:r>
      <w:r w:rsidRPr="005C029F">
        <w:rPr>
          <w:rFonts w:cs="Times New Roman"/>
          <w:szCs w:val="28"/>
        </w:rPr>
        <w:t xml:space="preserve">% at the ripening stage), suggesting that these generalist predators </w:t>
      </w:r>
      <w:r w:rsidRPr="005C029F">
        <w:rPr>
          <w:rFonts w:cs="Times New Roman"/>
        </w:rPr>
        <w:t>function as “</w:t>
      </w:r>
      <w:r w:rsidR="006D0239">
        <w:rPr>
          <w:rFonts w:cs="Times New Roman"/>
        </w:rPr>
        <w:t xml:space="preserve">pest </w:t>
      </w:r>
      <w:r w:rsidRPr="005C029F">
        <w:rPr>
          <w:rFonts w:cs="Times New Roman"/>
        </w:rPr>
        <w:t>specialist</w:t>
      </w:r>
      <w:r w:rsidR="006D0239">
        <w:rPr>
          <w:rFonts w:cs="Times New Roman"/>
        </w:rPr>
        <w:t>s</w:t>
      </w:r>
      <w:r w:rsidRPr="005C029F">
        <w:rPr>
          <w:rFonts w:cs="Times New Roman"/>
        </w:rPr>
        <w:t xml:space="preserve">” at late crop stages </w:t>
      </w:r>
      <w:del w:id="1065" w:author="Gen-Chang Hsu" w:date="2024-08-27T14:07:00Z" w16du:dateUtc="2024-08-27T18:07:00Z">
        <w:r w:rsidRPr="005C029F" w:rsidDel="008F48A0">
          <w:rPr>
            <w:rFonts w:cs="Times New Roman"/>
          </w:rPr>
          <w:delText>(</w:delText>
        </w:r>
      </w:del>
      <w:r w:rsidRPr="005C029F">
        <w:rPr>
          <w:rFonts w:cs="Times New Roman"/>
        </w:rPr>
        <w:t>when rice plants are fruiting</w:t>
      </w:r>
      <w:del w:id="1066" w:author="Gen-Chang Hsu" w:date="2024-08-27T14:07:00Z" w16du:dateUtc="2024-08-27T18:07:00Z">
        <w:r w:rsidRPr="005C029F" w:rsidDel="008F48A0">
          <w:rPr>
            <w:rFonts w:cs="Times New Roman"/>
          </w:rPr>
          <w:delText xml:space="preserve"> and pests are abundant)</w:delText>
        </w:r>
      </w:del>
      <w:r w:rsidRPr="005C029F">
        <w:rPr>
          <w:rFonts w:cs="Times New Roman"/>
        </w:rPr>
        <w:t xml:space="preserve">. </w:t>
      </w:r>
      <w:r w:rsidR="005E2BFB">
        <w:rPr>
          <w:rFonts w:cs="Times New Roman"/>
        </w:rPr>
        <w:t xml:space="preserve"> </w:t>
      </w:r>
      <w:r w:rsidRPr="005C029F">
        <w:rPr>
          <w:rFonts w:cs="Times New Roman"/>
          <w:szCs w:val="28"/>
        </w:rPr>
        <w:t>T</w:t>
      </w:r>
      <w:r w:rsidR="00FB5E74">
        <w:rPr>
          <w:rFonts w:cs="Times New Roman"/>
          <w:szCs w:val="28"/>
        </w:rPr>
        <w:t>he high pest consumption remained</w:t>
      </w:r>
      <w:r w:rsidRPr="005C029F">
        <w:rPr>
          <w:rFonts w:cs="Times New Roman"/>
          <w:szCs w:val="28"/>
        </w:rPr>
        <w:t xml:space="preserve"> consistent across years regardless of </w:t>
      </w:r>
      <w:ins w:id="1067" w:author="Gen-Chang Hsu" w:date="2024-08-27T14:07:00Z" w16du:dateUtc="2024-08-27T18:07:00Z">
        <w:r w:rsidR="008F48A0">
          <w:rPr>
            <w:rFonts w:cs="Times New Roman"/>
            <w:szCs w:val="28"/>
          </w:rPr>
          <w:t xml:space="preserve">fluctuations in </w:t>
        </w:r>
      </w:ins>
      <w:r w:rsidR="006D0326">
        <w:rPr>
          <w:rFonts w:cs="Times New Roman"/>
          <w:szCs w:val="28"/>
        </w:rPr>
        <w:t>abiotic and biotic</w:t>
      </w:r>
      <w:r w:rsidR="006D0326" w:rsidRPr="005C029F">
        <w:rPr>
          <w:rFonts w:cs="Times New Roman"/>
          <w:szCs w:val="28"/>
        </w:rPr>
        <w:t xml:space="preserve"> </w:t>
      </w:r>
      <w:r w:rsidRPr="005C029F">
        <w:rPr>
          <w:rFonts w:cs="Times New Roman"/>
          <w:szCs w:val="28"/>
        </w:rPr>
        <w:t xml:space="preserve">conditions, </w:t>
      </w:r>
      <w:r w:rsidR="00934FEA">
        <w:rPr>
          <w:rFonts w:cs="Times New Roman"/>
          <w:szCs w:val="28"/>
        </w:rPr>
        <w:t xml:space="preserve">demonstrating </w:t>
      </w:r>
      <w:del w:id="1068" w:author="Gen-Chang Hsu" w:date="2024-08-27T14:07:00Z" w16du:dateUtc="2024-08-27T18:07:00Z">
        <w:r w:rsidR="00934FEA" w:rsidDel="008F48A0">
          <w:rPr>
            <w:rFonts w:cs="Times New Roman"/>
            <w:szCs w:val="28"/>
          </w:rPr>
          <w:delText xml:space="preserve">the potential </w:delText>
        </w:r>
      </w:del>
      <w:r w:rsidR="00934FEA">
        <w:rPr>
          <w:rFonts w:cs="Times New Roman"/>
          <w:szCs w:val="28"/>
        </w:rPr>
        <w:t xml:space="preserve">that </w:t>
      </w:r>
      <w:r w:rsidRPr="005C029F">
        <w:rPr>
          <w:rFonts w:cs="Times New Roman"/>
          <w:szCs w:val="28"/>
        </w:rPr>
        <w:t xml:space="preserve">generalist predators </w:t>
      </w:r>
      <w:r w:rsidR="00934FEA">
        <w:rPr>
          <w:rFonts w:cs="Times New Roman"/>
          <w:szCs w:val="28"/>
        </w:rPr>
        <w:t>may</w:t>
      </w:r>
      <w:r w:rsidRPr="005C029F">
        <w:rPr>
          <w:rFonts w:cs="Times New Roman"/>
          <w:szCs w:val="28"/>
        </w:rPr>
        <w:t xml:space="preserve"> </w:t>
      </w:r>
      <w:r w:rsidR="00FC394D">
        <w:rPr>
          <w:rFonts w:cs="Times New Roman"/>
          <w:szCs w:val="28"/>
        </w:rPr>
        <w:t>produce</w:t>
      </w:r>
      <w:r w:rsidR="00FB5E74">
        <w:rPr>
          <w:rFonts w:cs="Times New Roman"/>
          <w:szCs w:val="28"/>
        </w:rPr>
        <w:t xml:space="preserve"> a</w:t>
      </w:r>
      <w:r w:rsidRPr="005C029F">
        <w:rPr>
          <w:rFonts w:cs="Times New Roman"/>
          <w:szCs w:val="28"/>
        </w:rPr>
        <w:t xml:space="preserve"> stable</w:t>
      </w:r>
      <w:r w:rsidR="004F5A79">
        <w:rPr>
          <w:rFonts w:cs="Times New Roman"/>
          <w:szCs w:val="28"/>
        </w:rPr>
        <w:t>, predictable</w:t>
      </w:r>
      <w:r w:rsidRPr="005C029F">
        <w:rPr>
          <w:rFonts w:cs="Times New Roman"/>
          <w:szCs w:val="28"/>
        </w:rPr>
        <w:t xml:space="preserve"> top-down effect on pests. </w:t>
      </w:r>
      <w:r w:rsidR="005E2BFB">
        <w:rPr>
          <w:rFonts w:cs="Times New Roman"/>
          <w:szCs w:val="28"/>
        </w:rPr>
        <w:t xml:space="preserve"> </w:t>
      </w:r>
      <w:r w:rsidR="0023328C">
        <w:rPr>
          <w:rFonts w:cs="Times New Roman"/>
          <w:szCs w:val="28"/>
        </w:rPr>
        <w:t>Overall, our study lends support to applying generalist predators as biocontrol agents in both organic and conventional</w:t>
      </w:r>
      <w:r w:rsidR="006D0326">
        <w:rPr>
          <w:rFonts w:cs="Times New Roman"/>
          <w:szCs w:val="28"/>
        </w:rPr>
        <w:t xml:space="preserve"> rice</w:t>
      </w:r>
      <w:r w:rsidR="0023328C">
        <w:rPr>
          <w:rFonts w:cs="Times New Roman"/>
          <w:szCs w:val="28"/>
        </w:rPr>
        <w:t xml:space="preserve"> farms.  </w:t>
      </w:r>
      <w:r w:rsidRPr="005C029F">
        <w:rPr>
          <w:rFonts w:cs="Times New Roman"/>
          <w:szCs w:val="28"/>
        </w:rPr>
        <w:t xml:space="preserve">As sustainable agriculture has become more important than ever in human history, </w:t>
      </w:r>
      <w:r w:rsidR="00353120" w:rsidRPr="005C029F">
        <w:rPr>
          <w:rFonts w:cs="Times New Roman"/>
        </w:rPr>
        <w:t>incorporating</w:t>
      </w:r>
      <w:r w:rsidR="00353120">
        <w:rPr>
          <w:rFonts w:cs="Times New Roman"/>
          <w:szCs w:val="28"/>
        </w:rPr>
        <w:t xml:space="preserve"> </w:t>
      </w:r>
      <w:r w:rsidR="00353120">
        <w:rPr>
          <w:rFonts w:cs="Times New Roman"/>
        </w:rPr>
        <w:lastRenderedPageBreak/>
        <w:t xml:space="preserve">the </w:t>
      </w:r>
      <w:r w:rsidR="00353120" w:rsidRPr="005C029F">
        <w:rPr>
          <w:rFonts w:cs="Times New Roman"/>
        </w:rPr>
        <w:t>ubiquitous generalist predators</w:t>
      </w:r>
      <w:r w:rsidR="00353120">
        <w:rPr>
          <w:rFonts w:cs="Times New Roman"/>
        </w:rPr>
        <w:t xml:space="preserve"> </w:t>
      </w:r>
      <w:r w:rsidRPr="005C029F">
        <w:rPr>
          <w:rFonts w:cs="Times New Roman"/>
        </w:rPr>
        <w:t>into pest management</w:t>
      </w:r>
      <w:ins w:id="1069" w:author="Gen-Chang Hsu" w:date="2024-08-27T14:09:00Z" w16du:dateUtc="2024-08-27T18:09:00Z">
        <w:r w:rsidR="005C71C2">
          <w:rPr>
            <w:rFonts w:cs="Times New Roman"/>
          </w:rPr>
          <w:t xml:space="preserve"> </w:t>
        </w:r>
      </w:ins>
      <w:ins w:id="1070" w:author="Gen-Chang Hsu" w:date="2024-08-27T14:11:00Z" w16du:dateUtc="2024-08-27T18:11:00Z">
        <w:r w:rsidR="00BA4BBD">
          <w:rPr>
            <w:rFonts w:cs="Times New Roman"/>
          </w:rPr>
          <w:t>and</w:t>
        </w:r>
      </w:ins>
      <w:del w:id="1071" w:author="Gen-Chang Hsu" w:date="2024-08-27T14:09:00Z" w16du:dateUtc="2024-08-27T18:09:00Z">
        <w:r w:rsidR="007D0EBD" w:rsidDel="005C71C2">
          <w:rPr>
            <w:rFonts w:cs="Times New Roman"/>
          </w:rPr>
          <w:delText>, such as</w:delText>
        </w:r>
      </w:del>
      <w:r w:rsidR="007D0EBD">
        <w:rPr>
          <w:rFonts w:cs="Times New Roman"/>
        </w:rPr>
        <w:t xml:space="preserve"> </w:t>
      </w:r>
      <w:r w:rsidR="00353120">
        <w:rPr>
          <w:rFonts w:cs="Times New Roman"/>
          <w:szCs w:val="28"/>
        </w:rPr>
        <w:t>maintaining healthy populations of these predators</w:t>
      </w:r>
      <w:del w:id="1072" w:author="Gen-Chang Hsu" w:date="2024-08-27T14:11:00Z" w16du:dateUtc="2024-08-27T18:11:00Z">
        <w:r w:rsidR="007D0EBD" w:rsidDel="00BA4BBD">
          <w:rPr>
            <w:rFonts w:cs="Times New Roman"/>
            <w:szCs w:val="28"/>
          </w:rPr>
          <w:delText>,</w:delText>
        </w:r>
      </w:del>
      <w:r w:rsidR="007D0EBD">
        <w:rPr>
          <w:rFonts w:cs="Times New Roman"/>
          <w:szCs w:val="28"/>
        </w:rPr>
        <w:t xml:space="preserve"> </w:t>
      </w:r>
      <w:r w:rsidRPr="005C029F">
        <w:rPr>
          <w:rFonts w:cs="Times New Roman"/>
        </w:rPr>
        <w:t>will</w:t>
      </w:r>
      <w:r w:rsidR="0023328C">
        <w:rPr>
          <w:rFonts w:cs="Times New Roman"/>
        </w:rPr>
        <w:t xml:space="preserve"> likely</w:t>
      </w:r>
      <w:r w:rsidRPr="005C029F">
        <w:rPr>
          <w:rFonts w:cs="Times New Roman"/>
        </w:rPr>
        <w:t xml:space="preserve"> open a promising avenue towards this goal.</w:t>
      </w:r>
      <w:r w:rsidRPr="005C029F">
        <w:rPr>
          <w:rFonts w:cs="Times New Roman"/>
          <w:szCs w:val="28"/>
        </w:rPr>
        <w:t xml:space="preserve"> </w:t>
      </w:r>
    </w:p>
    <w:p w14:paraId="0A7FD254" w14:textId="77777777" w:rsidR="00552C5D" w:rsidRPr="005C029F" w:rsidRDefault="00552C5D" w:rsidP="00FE6BE4">
      <w:pPr>
        <w:spacing w:after="0" w:line="480" w:lineRule="auto"/>
        <w:ind w:firstLine="720"/>
        <w:jc w:val="left"/>
        <w:rPr>
          <w:rFonts w:cs="Times New Roman"/>
          <w:b/>
        </w:rPr>
      </w:pPr>
    </w:p>
    <w:p w14:paraId="54E04BF7" w14:textId="57B5419D" w:rsidR="007969C1" w:rsidRPr="002046DF" w:rsidRDefault="0080413C" w:rsidP="007969C1">
      <w:pPr>
        <w:spacing w:after="0" w:line="480" w:lineRule="auto"/>
        <w:ind w:right="-6"/>
        <w:jc w:val="left"/>
        <w:rPr>
          <w:rFonts w:cs="Times New Roman"/>
          <w:b/>
        </w:rPr>
      </w:pPr>
      <w:r>
        <w:rPr>
          <w:rFonts w:cs="Times New Roman"/>
          <w:b/>
        </w:rPr>
        <w:t>Appendix A</w:t>
      </w:r>
      <w:r w:rsidR="000B753B">
        <w:rPr>
          <w:rFonts w:cs="Times New Roman"/>
          <w:b/>
        </w:rPr>
        <w:t xml:space="preserve"> and B</w:t>
      </w:r>
      <w:r>
        <w:rPr>
          <w:rFonts w:cs="Times New Roman"/>
          <w:b/>
        </w:rPr>
        <w:t>.  Supporting information</w:t>
      </w:r>
    </w:p>
    <w:p w14:paraId="5EB4CCD7" w14:textId="78E53284" w:rsidR="007969C1" w:rsidRDefault="0080413C" w:rsidP="0080413C">
      <w:pPr>
        <w:spacing w:after="0" w:line="480" w:lineRule="auto"/>
        <w:ind w:right="-6" w:firstLine="720"/>
        <w:jc w:val="left"/>
        <w:rPr>
          <w:rFonts w:cs="Times New Roman"/>
        </w:rPr>
      </w:pPr>
      <w:r>
        <w:rPr>
          <w:rFonts w:cs="Times New Roman"/>
        </w:rPr>
        <w:t xml:space="preserve">Supplementary information associated with this article can be found in the online version at </w:t>
      </w:r>
      <w:proofErr w:type="spellStart"/>
      <w:r>
        <w:rPr>
          <w:rFonts w:cs="Times New Roman"/>
        </w:rPr>
        <w:t>doi:xxx</w:t>
      </w:r>
      <w:proofErr w:type="spellEnd"/>
      <w:r w:rsidR="007969C1" w:rsidRPr="007969C1">
        <w:rPr>
          <w:rFonts w:cs="Times New Roman"/>
        </w:rPr>
        <w:t>.</w:t>
      </w:r>
    </w:p>
    <w:p w14:paraId="4655A65F" w14:textId="77777777" w:rsidR="002046DF" w:rsidRPr="005C029F" w:rsidRDefault="002046DF" w:rsidP="002046DF">
      <w:pPr>
        <w:spacing w:after="0" w:line="480" w:lineRule="auto"/>
        <w:ind w:right="-6" w:firstLine="480"/>
        <w:jc w:val="left"/>
        <w:rPr>
          <w:rFonts w:cs="Times New Roman"/>
          <w:b/>
        </w:rPr>
      </w:pPr>
    </w:p>
    <w:p w14:paraId="1B9C240B" w14:textId="10E82764" w:rsidR="009029F3" w:rsidRPr="00C6471E" w:rsidRDefault="005723B1" w:rsidP="00C6471E">
      <w:pPr>
        <w:pStyle w:val="EndNoteBibliographyTitle"/>
        <w:ind w:left="567" w:hanging="567"/>
        <w:jc w:val="left"/>
        <w:rPr>
          <w:rFonts w:ascii="Times New Roman" w:hAnsi="Times New Roman" w:cs="Times New Roman"/>
          <w:b/>
          <w:noProof/>
          <w:sz w:val="24"/>
          <w:szCs w:val="24"/>
        </w:rPr>
      </w:pPr>
      <w:r w:rsidRPr="00F6526B">
        <w:rPr>
          <w:rFonts w:ascii="Times New Roman" w:hAnsi="Times New Roman" w:cs="Times New Roman"/>
        </w:rPr>
        <w:fldChar w:fldCharType="begin"/>
      </w:r>
      <w:r w:rsidR="00DD4E15" w:rsidRPr="00C6471E">
        <w:rPr>
          <w:rFonts w:ascii="Times New Roman" w:hAnsi="Times New Roman" w:cs="Times New Roman"/>
        </w:rPr>
        <w:instrText xml:space="preserve"> ADDIN EN.REFLIST </w:instrText>
      </w:r>
      <w:r w:rsidRPr="00F6526B">
        <w:rPr>
          <w:rFonts w:ascii="Times New Roman" w:hAnsi="Times New Roman" w:cs="Times New Roman"/>
        </w:rPr>
        <w:fldChar w:fldCharType="separate"/>
      </w:r>
      <w:r w:rsidR="009029F3" w:rsidRPr="00C6471E">
        <w:rPr>
          <w:rFonts w:ascii="Times New Roman" w:hAnsi="Times New Roman" w:cs="Times New Roman"/>
          <w:b/>
          <w:noProof/>
          <w:sz w:val="24"/>
          <w:szCs w:val="24"/>
        </w:rPr>
        <w:t>Reference</w:t>
      </w:r>
      <w:r w:rsidR="00552C5D">
        <w:rPr>
          <w:rFonts w:ascii="Times New Roman" w:hAnsi="Times New Roman" w:cs="Times New Roman"/>
          <w:b/>
          <w:noProof/>
          <w:sz w:val="24"/>
          <w:szCs w:val="24"/>
        </w:rPr>
        <w:t>s</w:t>
      </w:r>
    </w:p>
    <w:p w14:paraId="7F2C6A8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Albajes, R., Alomar, Ò., 1999. Current and potential use of polyphagous predators. Integrated pest and disease management in greenhouse crops. Springer, pp. 265-275.</w:t>
      </w:r>
    </w:p>
    <w:p w14:paraId="6D0F474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Albertini, A., Marchi, S., Ratti, C., Burgio, G., Petacchi, R., Magagnoli, S., 2018. Bactrocera oleae pupae predation by Ocypus olens detected by molecular gut content analysis. BioControl 63, 227-239.</w:t>
      </w:r>
    </w:p>
    <w:p w14:paraId="752EBFED"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Altieri, M.A., 1999. The ecological role of biodiversity in agroecosystems. Invertebrate biodiversity as bioindicators of sustainable landscapes. Elsevier, pp. 19-31.</w:t>
      </w:r>
    </w:p>
    <w:p w14:paraId="31A60DB9"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Altieri, M.A., Letourneau, D.K., 1982. Vegetation management and biological control in agroecosystems. Crop protection 1, 405-430.</w:t>
      </w:r>
    </w:p>
    <w:p w14:paraId="1E5185E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Barbosa, P., Castellanos, I., 2005. Ecology of predator-prey interactions. Oxford University Press.</w:t>
      </w:r>
    </w:p>
    <w:p w14:paraId="3A3CC61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Bengtsson, J., Ahnström, J., WEIBULL, A.C., 2005. The effects of organic agriculture on biodiversity and abundance: a meta</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analysis. Journal of applied ecology 42, 261-269.</w:t>
      </w:r>
    </w:p>
    <w:p w14:paraId="302F5DC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Birkhofer, K., Fließbach, A., Wise, D.H., Scheu, S., 2011. Arthropod food webs in organic and conventional wheat farming systems of an agricultural long</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term experiment: a stable isotope approach. Agricultural and Forest Entomology 13, 197-204.</w:t>
      </w:r>
    </w:p>
    <w:p w14:paraId="68D7E5C4"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Birkhofer, K., Wise, D.H., Scheu, S., 2008. Subsidy from the detrital food web, but not microhabitat complexity, affects the role of generalist predators in an aboveground herbivore food web. Oikos 117, 494-500.</w:t>
      </w:r>
    </w:p>
    <w:p w14:paraId="5445B66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Blondel, J., 2003. Guilds or functional groups: does it matter? Oikos 100, 223-231.</w:t>
      </w:r>
    </w:p>
    <w:p w14:paraId="3260C68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Boecklen, W.J., Yarnes, C.T., Cook, B.A., James, A.C., 2011. On the use of stable isotopes in trophic ecology. Annual review of ecology, evolution, and systematics 42, 411-440.</w:t>
      </w:r>
    </w:p>
    <w:p w14:paraId="0D154D4E" w14:textId="67651325" w:rsidR="000B753B" w:rsidRDefault="000B753B"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lang w:eastAsia="zh-CN"/>
        </w:rPr>
        <w:t>Brooks, M.E., Kristensen, K., Van Benthem, K.J., Magnusson, A., Berg, C.W., Nielsen, A., Skaug, H.J., Machler, M., Bolker, B.M., 2017. glmmTMB balances speed and flexibility among packages for zero-inflated generalized linear mixed modeling. The R journal 9, 378-400.</w:t>
      </w:r>
    </w:p>
    <w:p w14:paraId="12578553" w14:textId="2E5BA6A8"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Campbell, B.M., Beare, D.J., Bennett, E.M., Hall-Spencer, J.M., Ingram, J.S., Jaramillo, F., Ortiz, R., Ramankutty, N., Sayer, J.A., Shindell, D., 2017. Agriculture production as a major driver of the Earth system exceeding planetary boundaries. Ecology and Society 22.</w:t>
      </w:r>
    </w:p>
    <w:p w14:paraId="59D2058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lastRenderedPageBreak/>
        <w:t>Caut, S., Angulo, E., Courchamp, F., 2009. Variation in discrimination factors (Δ15N and Δ13C): the effect of diet isotopic values and applications for diet reconstruction. Journal of Applied Ecology 46, 443-453.</w:t>
      </w:r>
    </w:p>
    <w:p w14:paraId="4332F07C"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Diehl, E., Mader, V.L., Wolters, V., Birkhofer, K., 2013. Management intensity and vegetation complexity affect web-building spiders and their prey. Oecologia 173, 579-589.</w:t>
      </w:r>
    </w:p>
    <w:p w14:paraId="101EC4FE"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Dominik, C., Seppelt, R., Horgan, F.G., Settele, J., Václavík, T., 2018. Landscape composition, configuration, and trophic interactions shape arthropod communities in rice agroecosystems. Journal of applied ecology 55, 2461-2472.</w:t>
      </w:r>
    </w:p>
    <w:p w14:paraId="6159F21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Eitzinger, B., Abrego, N., Gravel, D., Huotari, T., Vesterinen, E.J., Roslin, T., 2019. Assessing changes in arthropod predator–prey interactions through DNA</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based gut content analysis—variable environment, stable diet. Molecular Ecology 28, 266-280.</w:t>
      </w:r>
    </w:p>
    <w:p w14:paraId="3CBB2C43"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Eitzinger, B., Roslin, T., Vesterinen, E.J., Robinson, S.I., O'Gorman, E.J., 2021. Temperature affects both the Grinnellian and Eltonian dimensions of ecological niches–A tale of two Arctic wolf spiders. Basic and Applied Ecology 50, 132-143.</w:t>
      </w:r>
    </w:p>
    <w:p w14:paraId="06A52B1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Eitzinger, B., Traugott, M., 2011. Which prey sustains cold</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adapted invertebrate generalist predators in arable land? Examining prey choices by molecular gut</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content analysis. Journal of Applied Ecology 48, 591-599.</w:t>
      </w:r>
    </w:p>
    <w:p w14:paraId="24106048"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European Commission, 2020. Communication from the commission to the European parliament, the council, the European economic and social committee and the committee of the regions: a farm to fork strategy for a fair, healthy and environmentally-friendly food system COM/2020/381 final.</w:t>
      </w:r>
    </w:p>
    <w:p w14:paraId="7F94011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Finke, D.L., Denno, R.F., 2006. Spatial refuge from intraguild predation: implications for prey suppression and trophic cascades. Oecologia 149, 265-275.</w:t>
      </w:r>
    </w:p>
    <w:p w14:paraId="2920510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Fox, J., Weisberg, S., 2018. An R companion to applied regression. Sage publications.</w:t>
      </w:r>
    </w:p>
    <w:p w14:paraId="43E9801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Gajski, D., Mifková, T., Košulič, O., Michálek, O., Serbina, L.Š., Michalko, R., Pekár, S., 2023. Brace yourselves, winter is coming: the winter activity, natural diet, and prey preference of winter-active spiders on pear trees. J Pest Sci 1-14.</w:t>
      </w:r>
    </w:p>
    <w:p w14:paraId="44FAD5D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Geiger, F., Bengtsson, J., Berendse, F., Weisser, W.W., Emmerson, M., Morales, M.B., Ceryngier, P., Liira, J., Tscharntke, T., Winqvist, C., 2010. Persistent negative effects of pesticides on biodiversity and biological control potential on European farmland. Basic and Applied Ecology 11, 97-105.</w:t>
      </w:r>
    </w:p>
    <w:p w14:paraId="3558EC6D"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Gomiero, T., Pimentel, D., Paoletti, M.G., 2011. Is there a need for a more sustainable agriculture? Critical reviews in plant sciences 30, 6-23.</w:t>
      </w:r>
    </w:p>
    <w:p w14:paraId="72BE0E7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Hsu, G.-C., Ou, J.-A., Ho, C.-K., 2021. Pest consumption by generalist arthropod predators increases with crop stage in both organic and conventional farms. Ecosphere 12, e03625.</w:t>
      </w:r>
    </w:p>
    <w:p w14:paraId="0F6AAD91"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Huang, H.T., Yang, P., 1987. The ancient cultured citrus ant. Bioscience 37, 665-671.</w:t>
      </w:r>
    </w:p>
    <w:p w14:paraId="63E857D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Ingrao, A.J., Schmidt, J., Jubenville, J., Grode, A., Komondy, L., VanderZee, D., Szendrei, Z., 2017. Biocontrol on the edge: Field margin habitats in asparagus fields influence natural enemy-pest interactions. Agriculture, Ecosystems &amp; Environment 243, 47-54.</w:t>
      </w:r>
    </w:p>
    <w:p w14:paraId="502360D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Janssen, A., Sabelis, M.W., Magalhães, S., Montserrat, M., Van der Hammen, T., 2007. Habitat structure affects intraguild predation. Ecology 88, 2713-2719.</w:t>
      </w:r>
    </w:p>
    <w:p w14:paraId="16B7F231" w14:textId="053AC60C" w:rsidR="00806254" w:rsidRDefault="00806254"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lang w:eastAsia="zh-CN"/>
        </w:rPr>
        <w:t>Karp, D.S., Chaplin-Kramer, R., Meehan, T.D., Martin, E.A., DeClerck, F., Grab, H., Gratton, C., Hunt, L., Larsen, A.E., Martínez-Salinas, A., 2018. Crop pests and predators exhibit inconsistent responses to surrounding landscape composition. Proceedings of the National Academy of Sciences 115, E7863-E7870.</w:t>
      </w:r>
    </w:p>
    <w:p w14:paraId="37FDEDA9" w14:textId="40584E12"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lastRenderedPageBreak/>
        <w:t>Kehoe, L., Romero-Muñoz, A., Polaina, E., Estes, L., Kreft, H., Kuemmerle, T., 2017. Biodiversity at risk under future cropland expansion and intensification. Nature Ecology &amp; Evolution 1, 1129-1135.</w:t>
      </w:r>
    </w:p>
    <w:p w14:paraId="58FB566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Klecka, J., Boukal, D.S., 2013. Foraging and vulnerability traits modify predator–prey body mass allometry: freshwater macroinvertebrates as a case study. Journal of Animal Ecology 82, 1031-1041.</w:t>
      </w:r>
    </w:p>
    <w:p w14:paraId="4B76FEED"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Krey, K.L., Blubaugh, C.K., Chapman, E.G., Lynch, C.A., Snyder, G.B., Jensen, A.S., Fu, Z., Prischmann-Voldseth, D.A., Harwood, J.D., Snyder, W.E., 2017. Generalist predators consume spider mites despite the presence of alternative prey. Biological Control 115, 157-164.</w:t>
      </w:r>
    </w:p>
    <w:p w14:paraId="5E54F8F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Kuusk, A.-K., Ekbom, B., 2012. Feeding habits of lycosid spiders in field habitats. Journal of Pest Science 85, 253-260.</w:t>
      </w:r>
    </w:p>
    <w:p w14:paraId="3A88A96C"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Langellotto, G.A., Denno, R.F., 2004. Responses of invertebrate natural enemies to complex-structured habitats: a meta-analytical synthesis. Oecologia 139, 1-10.</w:t>
      </w:r>
    </w:p>
    <w:p w14:paraId="3FF30C7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Layman, C.A., Araujo, M.S., Boucek, R., Hammerschlag</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Peyer, C.M., Harrison, E., Jud, Z.R., Matich, P., Rosenblatt, A.E., Vaudo, J.J., Yeager, L.A., 2012. Applying stable isotopes to examine food</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web structure: an overview of analytical tools. Biological Reviews 87, 545-562.</w:t>
      </w:r>
    </w:p>
    <w:p w14:paraId="2F83521D" w14:textId="63BEE28C" w:rsidR="00E049ED" w:rsidRDefault="00E049ED"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rPr>
        <w:t>Lenth, R. 2018. emmeans: Estimated marginal means, aka least-squares means. R package version 1.3.0.</w:t>
      </w:r>
    </w:p>
    <w:p w14:paraId="0463BBB9"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Letourneau, D.K., Jedlicka, J.A., Bothwell, S.G., Moreno, C.R., 2009. Effects of natural enemy biodiversity on the suppression of arthropod herbivores in terrestrial ecosystems. Annu Rev Ecol Evol S 40, 573-592.</w:t>
      </w:r>
    </w:p>
    <w:p w14:paraId="210763C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Lichtenberg, E.M., Kennedy, C.M., Kremen, C., Batary, P., Berendse, F., Bommarco, R., Bosque</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Pérez, N.A., Carvalheiro, L.G., Snyder, W.E., Williams, N.M., 2017. A global synthesis of the effects of diversified farming systems on arthropod diversity within fields and across agricultural landscapes. Global change biology 23, 4946-4957.</w:t>
      </w:r>
    </w:p>
    <w:p w14:paraId="1B8D4060"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Mazzi, D., Dorn, S., 2012. Movement of insect pests in agricultural landscapes. Annals of Applied Biology 160, 97-113.</w:t>
      </w:r>
    </w:p>
    <w:p w14:paraId="7EF425AC"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Michalko, R., Pekár, S., Entling, M.H., 2019. An updated perspective on spiders as generalist predators in biological control. Oecologia 189, 21-36.</w:t>
      </w:r>
    </w:p>
    <w:p w14:paraId="43D52370"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Newton, J., 2016. Stable isotopes as tools in ecological research. eLS, 1-8.</w:t>
      </w:r>
    </w:p>
    <w:p w14:paraId="4F2CF038"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Nyffeler, M., 1999. Prey selection of spiders in the field. Journal of Arachnology, 317-324.</w:t>
      </w:r>
    </w:p>
    <w:p w14:paraId="5AB0007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Otieno, N.E., Butler, M., Pryke, J.S., 2023. Fallow fields and hedgerows mediate enhanced arthropod predation and reduced herbivory on small scale intercropped maize farms–δ13C and δ15N stable isotope evidence. Agriculture, Ecosystems &amp; Environment 349, 108448.</w:t>
      </w:r>
    </w:p>
    <w:p w14:paraId="0ECDBDA5"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Phillips, D.L., Koch, P.L., 2002. Incorporating concentration dependence in stable isotope mixing models. Oecologia 130, 114-125.</w:t>
      </w:r>
    </w:p>
    <w:p w14:paraId="3EECAE0E"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Porcel, M., Andersson, G.K., Pålsson, J., Tasin, M., 2018. Organic management in apple orchards: higher impacts on biological control than on pollination. Journal of Applied Ecology 55, 2779-2789.</w:t>
      </w:r>
    </w:p>
    <w:p w14:paraId="0497FBC5"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Post, D.M., 2002. Using stable isotopes to estimate trophic position: models, methods, and assumptions. Ecology 83, 703-718.</w:t>
      </w:r>
    </w:p>
    <w:p w14:paraId="50703755"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Prasad, R., Snyder, W., 2006. Polyphagy complicates conservation biological control that targets generalist predators. Journal of Applied Ecology 43, 343-352.</w:t>
      </w:r>
    </w:p>
    <w:p w14:paraId="33ADB83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lastRenderedPageBreak/>
        <w:t>R Core Team, 2021. R: A language and environment for statistical computing. R Foundation for Statistical Computing, Vienna, Austria.</w:t>
      </w:r>
    </w:p>
    <w:p w14:paraId="21F5CE9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Roubinet, E., Birkhofer, K., Malsher, G., Staudacher, K., Ekbom, B., Traugott, M., Jonsson, M., 2017. Diet of generalist predators reflects effects of cropping period and farming system on extra- and intraguild prey. Ecol Appl 27, 1167-1177.</w:t>
      </w:r>
    </w:p>
    <w:p w14:paraId="3DEA8861"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Roubinet, E., Jonsson, T., Malsher, G., Staudacher, K., Traugott, M., Ekbom, B., Jonsson, M., 2018. High redundancy as well as complementary prey choice characterize generalist predator food webs in agroecosystems. Scientific reports 8, 1-10.</w:t>
      </w:r>
    </w:p>
    <w:p w14:paraId="5B8EBB6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Rusch, A., Chaplin-Kramer, R., Gardiner, M.M., Hawro, V., Holland, J., Landis, D., Thies, C., Tscharntke, T., Weisser, W.W., Winqvist, C., 2016. Agricultural landscape simplification reduces natural pest control: A quantitative synthesis. Agriculture, Ecosystems &amp; Environment 221, 198-204.</w:t>
      </w:r>
    </w:p>
    <w:p w14:paraId="205ED8C1"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Schmitz, O.J., 2008. Effects of predator hunting mode on grassland ecosystem function. Science 319, 952-954.</w:t>
      </w:r>
    </w:p>
    <w:p w14:paraId="63F7865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Settle, W.H., Ariawan, H., Astuti, E.T., Cahyana, W., Hakim, A.L., Hindayana, D., Lestari, A.S., 1996. Managing tropical rice pests through conservation of generalist natural enemies and alternative prey. Ecology 77, 1975-1988.</w:t>
      </w:r>
    </w:p>
    <w:p w14:paraId="41DFA8E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Stiling, P., Cornelissen, T., 2005. What makes a successful biocontrol agent? A meta-analysis of biological control agent performance. Biological control 34, 236-246.</w:t>
      </w:r>
    </w:p>
    <w:p w14:paraId="6C79F0D4" w14:textId="35F283DD" w:rsidR="00F078C3" w:rsidRDefault="00F078C3"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lang w:eastAsia="zh-CN"/>
        </w:rPr>
        <w:t>Stock, B.C., Jackson, A.L., Ward, E.J., Parnell, A.C., Phillips, D.L., Semmens, B.X., 2018. Analyzing mixing systems using a new generation of Bayesian tracer mixing models. PeerJ 6, e5096.</w:t>
      </w:r>
    </w:p>
    <w:p w14:paraId="671FD97E" w14:textId="338766A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Stock, B.C., Semmens, B.X., 2016. Unifying error structures in commonly used biotracer mixing models. Ecology 97, 2562-2569.</w:t>
      </w:r>
    </w:p>
    <w:p w14:paraId="051E493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Straub, C.S., Finke, D.L., Snyder, W.E., 2008. Are the conservation of natural enemy biodiversity and biological control compatible goals? Biological control 45, 225-237.</w:t>
      </w:r>
    </w:p>
    <w:p w14:paraId="093B32D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Sun, J.-T., Wang, M.-M., Zhang, Y.-K., Chapuis, M.-P., Jiang, X.-Y., Hu, G., Yang, X.-M., Ge, C., Xue, X.-F., Hong, X.-Y., 2015. Evidence for high dispersal ability and mito-nuclear discordance in the small brown planthopper, Laodelphax striatellus. Scientific Reports 5, 1-10.</w:t>
      </w:r>
    </w:p>
    <w:p w14:paraId="1B735A18"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Symondson, W., Sunderland, K., Greenstone, M., 2002. Can generalist predators be effective biocontrol agents? Annual review of entomology 47, 561-594.</w:t>
      </w:r>
    </w:p>
    <w:p w14:paraId="3C22A99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Wise, D.H., Moldenhauer, D.M., Halaj, J., 2006. Using stable isotopes to reveal shifts in prey consumption by generalist predators. Ecol. Appl. 16, 865-876.</w:t>
      </w:r>
    </w:p>
    <w:p w14:paraId="3D4CABB7" w14:textId="381197C5" w:rsidR="009029F3" w:rsidRPr="009029F3" w:rsidRDefault="009029F3" w:rsidP="00C6471E">
      <w:pPr>
        <w:pStyle w:val="EndNoteBibliography"/>
        <w:ind w:left="567" w:hanging="567"/>
        <w:rPr>
          <w:noProof/>
        </w:rPr>
      </w:pPr>
    </w:p>
    <w:p w14:paraId="55784DD2" w14:textId="389167EC" w:rsidR="00E02C50" w:rsidRPr="002D78D0" w:rsidRDefault="005723B1" w:rsidP="0061500C">
      <w:pPr>
        <w:pStyle w:val="EndNoteBibliography"/>
        <w:ind w:left="567" w:hanging="567"/>
        <w:rPr>
          <w:rFonts w:ascii="Times New Roman" w:hAnsi="Times New Roman" w:cs="Times New Roman"/>
          <w:sz w:val="24"/>
          <w:szCs w:val="24"/>
        </w:rPr>
      </w:pPr>
      <w:r w:rsidRPr="00F6526B">
        <w:rPr>
          <w:rFonts w:ascii="Times New Roman" w:hAnsi="Times New Roman" w:cs="Times New Roman"/>
          <w:color w:val="FF0000"/>
          <w:sz w:val="24"/>
          <w:szCs w:val="24"/>
        </w:rPr>
        <w:fldChar w:fldCharType="end"/>
      </w:r>
      <w:r w:rsidR="00E02C50" w:rsidRPr="002D78D0">
        <w:rPr>
          <w:rFonts w:ascii="Times New Roman" w:hAnsi="Times New Roman" w:cs="Times New Roman"/>
          <w:sz w:val="24"/>
          <w:szCs w:val="24"/>
        </w:rPr>
        <w:br w:type="page"/>
      </w:r>
    </w:p>
    <w:p w14:paraId="00D39FFC" w14:textId="508D9E32" w:rsidR="00552C5D" w:rsidRDefault="00552C5D" w:rsidP="00E02C50">
      <w:pPr>
        <w:jc w:val="left"/>
        <w:rPr>
          <w:rFonts w:cs="Times New Roman"/>
          <w:b/>
        </w:rPr>
      </w:pPr>
      <w:commentRangeStart w:id="1073"/>
      <w:r>
        <w:rPr>
          <w:rFonts w:cs="Times New Roman"/>
          <w:b/>
        </w:rPr>
        <w:lastRenderedPageBreak/>
        <w:t>Tables</w:t>
      </w:r>
      <w:commentRangeEnd w:id="1073"/>
      <w:r w:rsidR="00321E47">
        <w:rPr>
          <w:rStyle w:val="CommentReference"/>
        </w:rPr>
        <w:commentReference w:id="1073"/>
      </w:r>
      <w:del w:id="1074" w:author="Gen-Chang Hsu" w:date="2024-08-25T20:28:00Z" w16du:dateUtc="2024-08-26T00:28:00Z">
        <w:r w:rsidDel="00FA0A56">
          <w:rPr>
            <w:rFonts w:cs="Times New Roman"/>
            <w:b/>
          </w:rPr>
          <w:delText xml:space="preserve"> with captions</w:delText>
        </w:r>
      </w:del>
    </w:p>
    <w:p w14:paraId="2798757A" w14:textId="5AE4EA9F" w:rsidR="00552C5D" w:rsidDel="00653A24" w:rsidRDefault="00552C5D" w:rsidP="00E02C50">
      <w:pPr>
        <w:jc w:val="left"/>
        <w:rPr>
          <w:del w:id="1075" w:author="Gen-Chang Hsu" w:date="2024-08-25T20:28:00Z" w16du:dateUtc="2024-08-26T00:28:00Z"/>
          <w:rFonts w:cs="Times New Roman"/>
          <w:b/>
        </w:rPr>
      </w:pPr>
      <w:commentRangeStart w:id="1076"/>
    </w:p>
    <w:p w14:paraId="74A57EEA" w14:textId="5E29A9A8" w:rsidR="00223CAC" w:rsidRDefault="00E02C50" w:rsidP="00E02C50">
      <w:pPr>
        <w:jc w:val="left"/>
        <w:rPr>
          <w:rFonts w:cs="Times New Roman"/>
        </w:rPr>
      </w:pPr>
      <w:r w:rsidRPr="00E02C50">
        <w:rPr>
          <w:rFonts w:cs="Times New Roman"/>
          <w:b/>
        </w:rPr>
        <w:t>Table 1.</w:t>
      </w:r>
      <w:commentRangeEnd w:id="1076"/>
      <w:r w:rsidR="00710350">
        <w:rPr>
          <w:rStyle w:val="CommentReference"/>
        </w:rPr>
        <w:commentReference w:id="1076"/>
      </w:r>
      <w:r w:rsidRPr="00BB0BA4">
        <w:rPr>
          <w:rFonts w:cs="Times New Roman"/>
        </w:rPr>
        <w:t xml:space="preserve"> </w:t>
      </w:r>
      <w:r>
        <w:rPr>
          <w:rFonts w:cs="Times New Roman"/>
        </w:rPr>
        <w:t xml:space="preserve"> </w:t>
      </w:r>
      <w:del w:id="1077" w:author="Gen-Chang Hsu" w:date="2024-08-25T20:54:00Z" w16du:dateUtc="2024-08-26T00:54:00Z">
        <w:r w:rsidRPr="00BB0BA4" w:rsidDel="00CC51F8">
          <w:rPr>
            <w:rFonts w:cs="Times New Roman"/>
          </w:rPr>
          <w:delText xml:space="preserve">Statistical results from </w:delText>
        </w:r>
      </w:del>
      <w:r w:rsidR="0079439C">
        <w:rPr>
          <w:rFonts w:cs="Times New Roman"/>
        </w:rPr>
        <w:t>GLM</w:t>
      </w:r>
      <w:r w:rsidR="00E42155">
        <w:rPr>
          <w:rFonts w:cs="Times New Roman"/>
        </w:rPr>
        <w:t>M</w:t>
      </w:r>
      <w:r w:rsidR="0079439C">
        <w:rPr>
          <w:rFonts w:cs="Times New Roman"/>
        </w:rPr>
        <w:t xml:space="preserve"> </w:t>
      </w:r>
      <w:ins w:id="1078" w:author="Gen-Chang Hsu" w:date="2024-08-25T20:54:00Z" w16du:dateUtc="2024-08-26T00:54:00Z">
        <w:r w:rsidR="00CC51F8">
          <w:rPr>
            <w:rFonts w:cs="Times New Roman"/>
          </w:rPr>
          <w:t xml:space="preserve">results </w:t>
        </w:r>
      </w:ins>
      <w:del w:id="1079" w:author="Gen-Chang Hsu" w:date="2024-08-25T20:54:00Z" w16du:dateUtc="2024-08-26T00:54:00Z">
        <w:r w:rsidRPr="005C029F" w:rsidDel="00CC51F8">
          <w:rPr>
            <w:rFonts w:cs="Times New Roman"/>
          </w:rPr>
          <w:delText xml:space="preserve">beta regression models </w:delText>
        </w:r>
      </w:del>
      <w:r>
        <w:rPr>
          <w:rFonts w:cs="Times New Roman"/>
        </w:rPr>
        <w:t>fo</w:t>
      </w:r>
      <w:ins w:id="1080" w:author="Gen-Chang Hsu" w:date="2024-08-25T20:54:00Z" w16du:dateUtc="2024-08-26T00:54:00Z">
        <w:r w:rsidR="009E76CE">
          <w:rPr>
            <w:rFonts w:cs="Times New Roman"/>
          </w:rPr>
          <w:t>r</w:t>
        </w:r>
      </w:ins>
      <w:del w:id="1081" w:author="Gen-Chang Hsu" w:date="2024-08-25T20:54:00Z" w16du:dateUtc="2024-08-26T00:54:00Z">
        <w:r w:rsidDel="009E76CE">
          <w:rPr>
            <w:rFonts w:cs="Times New Roman"/>
          </w:rPr>
          <w:delText>r examining</w:delText>
        </w:r>
      </w:del>
      <w:r>
        <w:rPr>
          <w:rFonts w:cs="Times New Roman"/>
        </w:rPr>
        <w:t xml:space="preserve"> the effects of </w:t>
      </w:r>
      <w:ins w:id="1082" w:author="Gen-Chang Hsu" w:date="2024-08-25T20:54:00Z" w16du:dateUtc="2024-08-26T00:54:00Z">
        <w:r w:rsidR="009E76CE">
          <w:rPr>
            <w:rFonts w:cs="Times New Roman"/>
          </w:rPr>
          <w:t xml:space="preserve">various </w:t>
        </w:r>
      </w:ins>
      <w:del w:id="1083" w:author="Gen-Chang Hsu" w:date="2024-08-25T20:54:00Z" w16du:dateUtc="2024-08-26T00:54:00Z">
        <w:r w:rsidDel="009E76CE">
          <w:rPr>
            <w:rFonts w:cs="Times New Roman"/>
          </w:rPr>
          <w:delText>abiotic and biotic</w:delText>
        </w:r>
      </w:del>
      <w:ins w:id="1084" w:author="Gen-Chang Hsu" w:date="2024-08-25T20:54:00Z" w16du:dateUtc="2024-08-26T00:54:00Z">
        <w:r w:rsidR="009E76CE">
          <w:rPr>
            <w:rFonts w:cs="Times New Roman"/>
          </w:rPr>
          <w:t>farm</w:t>
        </w:r>
      </w:ins>
      <w:r>
        <w:rPr>
          <w:rFonts w:cs="Times New Roman"/>
        </w:rPr>
        <w:t xml:space="preserve"> factors on pest consumption by</w:t>
      </w:r>
      <w:r w:rsidRPr="005C029F">
        <w:rPr>
          <w:rFonts w:cs="Times New Roman"/>
        </w:rPr>
        <w:t xml:space="preserve"> spiders, ladybeetles</w:t>
      </w:r>
      <w:r w:rsidR="0082062E">
        <w:rPr>
          <w:rFonts w:cs="Times New Roman"/>
        </w:rPr>
        <w:t>, and</w:t>
      </w:r>
      <w:r w:rsidR="0082062E" w:rsidRPr="0082062E">
        <w:rPr>
          <w:rFonts w:cs="Times New Roman"/>
        </w:rPr>
        <w:t xml:space="preserve"> </w:t>
      </w:r>
      <w:r w:rsidR="0082062E">
        <w:rPr>
          <w:rFonts w:cs="Times New Roman"/>
        </w:rPr>
        <w:t>both</w:t>
      </w:r>
      <w:r w:rsidR="0082062E" w:rsidRPr="005C029F">
        <w:rPr>
          <w:rFonts w:cs="Times New Roman"/>
        </w:rPr>
        <w:t xml:space="preserve"> predators</w:t>
      </w:r>
      <w:r w:rsidRPr="005C029F">
        <w:rPr>
          <w:rFonts w:cs="Times New Roman"/>
        </w:rPr>
        <w:t xml:space="preserve">. </w:t>
      </w:r>
      <w:r>
        <w:rPr>
          <w:rFonts w:cs="Times New Roman"/>
        </w:rPr>
        <w:t xml:space="preserve"> </w:t>
      </w:r>
    </w:p>
    <w:tbl>
      <w:tblPr>
        <w:tblStyle w:val="1"/>
        <w:tblW w:w="0" w:type="auto"/>
        <w:jc w:val="center"/>
        <w:tblLook w:val="04A0" w:firstRow="1" w:lastRow="0" w:firstColumn="1" w:lastColumn="0" w:noHBand="0" w:noVBand="1"/>
      </w:tblPr>
      <w:tblGrid>
        <w:gridCol w:w="1845"/>
        <w:gridCol w:w="2761"/>
        <w:gridCol w:w="1207"/>
        <w:gridCol w:w="1426"/>
        <w:gridCol w:w="1417"/>
      </w:tblGrid>
      <w:tr w:rsidR="0079439C" w14:paraId="1C9348F0" w14:textId="77777777" w:rsidTr="00223CAC">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3B2DEB3A" w14:textId="77777777" w:rsidR="0079439C" w:rsidRDefault="0079439C" w:rsidP="001536D6">
            <w:pPr>
              <w:spacing w:after="0" w:line="240" w:lineRule="auto"/>
              <w:rPr>
                <w:rFonts w:eastAsiaTheme="majorEastAsia" w:cs="Times New Roman"/>
                <w:bCs w:val="0"/>
                <w:color w:val="365F91" w:themeColor="accent1" w:themeShade="BF"/>
                <w:sz w:val="22"/>
                <w:szCs w:val="28"/>
              </w:rPr>
            </w:pPr>
            <w:r>
              <w:rPr>
                <w:rFonts w:cs="Times New Roman"/>
                <w:b w:val="0"/>
                <w:sz w:val="22"/>
              </w:rPr>
              <w:t>Model</w:t>
            </w:r>
          </w:p>
        </w:tc>
        <w:tc>
          <w:tcPr>
            <w:tcW w:w="2761" w:type="dxa"/>
            <w:shd w:val="clear" w:color="auto" w:fill="auto"/>
            <w:vAlign w:val="center"/>
          </w:tcPr>
          <w:p w14:paraId="6BA5D0F5" w14:textId="77777777" w:rsidR="0079439C" w:rsidRDefault="0079439C" w:rsidP="001536D6">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Cs w:val="0"/>
                <w:color w:val="auto"/>
                <w:sz w:val="22"/>
                <w:szCs w:val="28"/>
              </w:rPr>
            </w:pPr>
            <w:r>
              <w:rPr>
                <w:rFonts w:cs="Times New Roman"/>
                <w:b w:val="0"/>
                <w:color w:val="auto"/>
                <w:sz w:val="22"/>
              </w:rPr>
              <w:t>Factor</w:t>
            </w:r>
          </w:p>
        </w:tc>
        <w:tc>
          <w:tcPr>
            <w:tcW w:w="1207" w:type="dxa"/>
            <w:shd w:val="clear" w:color="auto" w:fill="auto"/>
            <w:vAlign w:val="center"/>
          </w:tcPr>
          <w:p w14:paraId="534E2C62" w14:textId="77777777" w:rsidR="0079439C" w:rsidRDefault="0079439C">
            <w:pPr>
              <w:spacing w:after="0" w:line="240" w:lineRule="auto"/>
              <w:jc w:val="left"/>
              <w:cnfStyle w:val="100000000000" w:firstRow="1" w:lastRow="0" w:firstColumn="0" w:lastColumn="0" w:oddVBand="0" w:evenVBand="0" w:oddHBand="0" w:evenHBand="0" w:firstRowFirstColumn="0" w:firstRowLastColumn="0" w:lastRowFirstColumn="0" w:lastRowLastColumn="0"/>
              <w:rPr>
                <w:rFonts w:eastAsiaTheme="majorEastAsia" w:cs="Times New Roman"/>
                <w:bCs w:val="0"/>
                <w:i/>
                <w:color w:val="auto"/>
                <w:sz w:val="22"/>
                <w:szCs w:val="28"/>
              </w:rPr>
              <w:pPrChange w:id="1085" w:author="Gen-Chang Hsu" w:date="2024-08-25T20:58:00Z" w16du:dateUtc="2024-08-26T00:58:00Z">
                <w:pPr>
                  <w:spacing w:after="0" w:line="240" w:lineRule="auto"/>
                  <w:cnfStyle w:val="100000000000" w:firstRow="1" w:lastRow="0" w:firstColumn="0" w:lastColumn="0" w:oddVBand="0" w:evenVBand="0" w:oddHBand="0" w:evenHBand="0" w:firstRowFirstColumn="0" w:firstRowLastColumn="0" w:lastRowFirstColumn="0" w:lastRowLastColumn="0"/>
                </w:pPr>
              </w:pPrChange>
            </w:pPr>
            <w:proofErr w:type="spellStart"/>
            <w:r>
              <w:rPr>
                <w:rFonts w:cs="Times New Roman"/>
                <w:b w:val="0"/>
                <w:i/>
                <w:color w:val="auto"/>
                <w:sz w:val="22"/>
              </w:rPr>
              <w:t>d.f.</w:t>
            </w:r>
            <w:proofErr w:type="spellEnd"/>
          </w:p>
        </w:tc>
        <w:tc>
          <w:tcPr>
            <w:tcW w:w="1426" w:type="dxa"/>
            <w:shd w:val="clear" w:color="auto" w:fill="auto"/>
            <w:vAlign w:val="center"/>
          </w:tcPr>
          <w:p w14:paraId="79097C4C" w14:textId="09F96CA8" w:rsidR="0079439C" w:rsidRDefault="0079439C">
            <w:pPr>
              <w:spacing w:after="0" w:line="240" w:lineRule="auto"/>
              <w:jc w:val="left"/>
              <w:cnfStyle w:val="100000000000" w:firstRow="1" w:lastRow="0" w:firstColumn="0" w:lastColumn="0" w:oddVBand="0" w:evenVBand="0" w:oddHBand="0" w:evenHBand="0" w:firstRowFirstColumn="0" w:firstRowLastColumn="0" w:lastRowFirstColumn="0" w:lastRowLastColumn="0"/>
              <w:rPr>
                <w:rFonts w:eastAsiaTheme="majorEastAsia" w:cs="Times New Roman"/>
                <w:bCs w:val="0"/>
                <w:color w:val="auto"/>
                <w:sz w:val="22"/>
                <w:szCs w:val="28"/>
              </w:rPr>
              <w:pPrChange w:id="1086" w:author="Gen-Chang Hsu" w:date="2024-08-25T20:58:00Z" w16du:dateUtc="2024-08-26T00:58:00Z">
                <w:pPr>
                  <w:spacing w:after="0" w:line="240" w:lineRule="auto"/>
                  <w:cnfStyle w:val="100000000000" w:firstRow="1" w:lastRow="0" w:firstColumn="0" w:lastColumn="0" w:oddVBand="0" w:evenVBand="0" w:oddHBand="0" w:evenHBand="0" w:firstRowFirstColumn="0" w:firstRowLastColumn="0" w:lastRowFirstColumn="0" w:lastRowLastColumn="0"/>
                </w:pPr>
              </w:pPrChange>
            </w:pPr>
            <w:r>
              <w:rPr>
                <w:rFonts w:cs="Times New Roman"/>
                <w:b w:val="0"/>
                <w:i/>
                <w:color w:val="auto"/>
                <w:sz w:val="22"/>
              </w:rPr>
              <w:t>χ</w:t>
            </w:r>
            <w:r>
              <w:rPr>
                <w:rFonts w:cs="Times New Roman"/>
                <w:b w:val="0"/>
                <w:color w:val="auto"/>
                <w:sz w:val="22"/>
                <w:vertAlign w:val="superscript"/>
              </w:rPr>
              <w:t>2</w:t>
            </w:r>
          </w:p>
        </w:tc>
        <w:tc>
          <w:tcPr>
            <w:tcW w:w="1417" w:type="dxa"/>
            <w:shd w:val="clear" w:color="auto" w:fill="auto"/>
            <w:vAlign w:val="center"/>
          </w:tcPr>
          <w:p w14:paraId="7BF2617F" w14:textId="40CA2C3E" w:rsidR="0079439C" w:rsidRDefault="0079439C">
            <w:pPr>
              <w:spacing w:after="0" w:line="240" w:lineRule="auto"/>
              <w:jc w:val="left"/>
              <w:cnfStyle w:val="100000000000" w:firstRow="1" w:lastRow="0" w:firstColumn="0" w:lastColumn="0" w:oddVBand="0" w:evenVBand="0" w:oddHBand="0" w:evenHBand="0" w:firstRowFirstColumn="0" w:firstRowLastColumn="0" w:lastRowFirstColumn="0" w:lastRowLastColumn="0"/>
              <w:rPr>
                <w:rFonts w:eastAsiaTheme="majorEastAsia" w:cs="Times New Roman"/>
                <w:bCs w:val="0"/>
                <w:i/>
                <w:color w:val="auto"/>
                <w:sz w:val="22"/>
                <w:szCs w:val="28"/>
              </w:rPr>
              <w:pPrChange w:id="1087" w:author="Gen-Chang Hsu" w:date="2024-08-25T20:58:00Z" w16du:dateUtc="2024-08-26T00:58:00Z">
                <w:pPr>
                  <w:spacing w:after="0" w:line="240" w:lineRule="auto"/>
                  <w:cnfStyle w:val="100000000000" w:firstRow="1" w:lastRow="0" w:firstColumn="0" w:lastColumn="0" w:oddVBand="0" w:evenVBand="0" w:oddHBand="0" w:evenHBand="0" w:firstRowFirstColumn="0" w:firstRowLastColumn="0" w:lastRowFirstColumn="0" w:lastRowLastColumn="0"/>
                </w:pPr>
              </w:pPrChange>
            </w:pPr>
            <w:r>
              <w:rPr>
                <w:rFonts w:cs="Times New Roman"/>
                <w:b w:val="0"/>
                <w:i/>
                <w:color w:val="auto"/>
                <w:sz w:val="22"/>
              </w:rPr>
              <w:t>P</w:t>
            </w:r>
          </w:p>
        </w:tc>
      </w:tr>
      <w:tr w:rsidR="00223CAC" w14:paraId="5508C823"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5961E625" w14:textId="77777777" w:rsidR="00223CAC" w:rsidRDefault="00223CAC" w:rsidP="00223CAC">
            <w:pPr>
              <w:spacing w:after="0" w:line="240" w:lineRule="auto"/>
              <w:rPr>
                <w:rFonts w:eastAsiaTheme="majorEastAsia" w:cs="Times New Roman"/>
                <w:bCs w:val="0"/>
                <w:color w:val="365F91" w:themeColor="accent1" w:themeShade="BF"/>
                <w:sz w:val="22"/>
                <w:szCs w:val="28"/>
              </w:rPr>
            </w:pPr>
            <w:r>
              <w:rPr>
                <w:rFonts w:cs="Times New Roman"/>
                <w:b w:val="0"/>
                <w:sz w:val="22"/>
              </w:rPr>
              <w:t>Both predators</w:t>
            </w:r>
          </w:p>
        </w:tc>
        <w:tc>
          <w:tcPr>
            <w:tcW w:w="2761" w:type="dxa"/>
            <w:tcBorders>
              <w:right w:val="nil"/>
            </w:tcBorders>
            <w:shd w:val="clear" w:color="auto" w:fill="auto"/>
            <w:vAlign w:val="center"/>
          </w:tcPr>
          <w:p w14:paraId="1BC6F3CF"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Year</w:t>
            </w:r>
          </w:p>
        </w:tc>
        <w:tc>
          <w:tcPr>
            <w:tcW w:w="1207" w:type="dxa"/>
            <w:tcBorders>
              <w:right w:val="nil"/>
            </w:tcBorders>
            <w:shd w:val="clear" w:color="auto" w:fill="auto"/>
            <w:vAlign w:val="center"/>
          </w:tcPr>
          <w:p w14:paraId="3A8401EC" w14:textId="77777777"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754A9DA3" w14:textId="7AB50263"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8</w:t>
            </w:r>
            <w:r>
              <w:rPr>
                <w:rFonts w:eastAsia="SimSun" w:cs="Times New Roman"/>
                <w:color w:val="000000"/>
                <w:sz w:val="22"/>
                <w:lang w:eastAsia="zh-CN" w:bidi="ar"/>
              </w:rPr>
              <w:t>.00</w:t>
            </w:r>
          </w:p>
        </w:tc>
        <w:tc>
          <w:tcPr>
            <w:tcW w:w="1417" w:type="dxa"/>
            <w:tcBorders>
              <w:right w:val="nil"/>
            </w:tcBorders>
            <w:shd w:val="clear" w:color="auto" w:fill="auto"/>
            <w:vAlign w:val="center"/>
          </w:tcPr>
          <w:p w14:paraId="4A8E6D6D" w14:textId="0D299950"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0.02</w:t>
            </w:r>
          </w:p>
        </w:tc>
      </w:tr>
      <w:tr w:rsidR="00223CAC" w14:paraId="12669A91"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4CF2C2E0"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182AF540"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Farm type</w:t>
            </w:r>
          </w:p>
        </w:tc>
        <w:tc>
          <w:tcPr>
            <w:tcW w:w="1207" w:type="dxa"/>
            <w:shd w:val="clear" w:color="auto" w:fill="auto"/>
            <w:vAlign w:val="center"/>
          </w:tcPr>
          <w:p w14:paraId="430F64FA"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40A1A4A9" w14:textId="0FEB4398"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7.29</w:t>
            </w:r>
          </w:p>
        </w:tc>
        <w:tc>
          <w:tcPr>
            <w:tcW w:w="1417" w:type="dxa"/>
            <w:shd w:val="clear" w:color="auto" w:fill="auto"/>
            <w:vAlign w:val="center"/>
          </w:tcPr>
          <w:p w14:paraId="1436B912" w14:textId="4F8CD42B"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0.01</w:t>
            </w:r>
          </w:p>
        </w:tc>
      </w:tr>
      <w:tr w:rsidR="00223CAC" w14:paraId="2C62EAB6"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05447AE8"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2F2BBBAC"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Crop stage</w:t>
            </w:r>
          </w:p>
        </w:tc>
        <w:tc>
          <w:tcPr>
            <w:tcW w:w="1207" w:type="dxa"/>
            <w:tcBorders>
              <w:right w:val="nil"/>
            </w:tcBorders>
            <w:shd w:val="clear" w:color="auto" w:fill="auto"/>
            <w:vAlign w:val="center"/>
          </w:tcPr>
          <w:p w14:paraId="3BCB8176"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09326CC1" w14:textId="68B44711"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249.84</w:t>
            </w:r>
          </w:p>
        </w:tc>
        <w:tc>
          <w:tcPr>
            <w:tcW w:w="1417" w:type="dxa"/>
            <w:tcBorders>
              <w:right w:val="nil"/>
            </w:tcBorders>
            <w:shd w:val="clear" w:color="auto" w:fill="auto"/>
            <w:vAlign w:val="center"/>
          </w:tcPr>
          <w:p w14:paraId="6E82D644" w14:textId="67174205"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3DFD1729"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69D31345"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61971F06"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Percent forest cover</w:t>
            </w:r>
          </w:p>
        </w:tc>
        <w:tc>
          <w:tcPr>
            <w:tcW w:w="1207" w:type="dxa"/>
            <w:shd w:val="clear" w:color="auto" w:fill="auto"/>
            <w:vAlign w:val="center"/>
          </w:tcPr>
          <w:p w14:paraId="7D8E04AA"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4C55E5A5" w14:textId="024CBAC6"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0.06</w:t>
            </w:r>
          </w:p>
        </w:tc>
        <w:tc>
          <w:tcPr>
            <w:tcW w:w="1417" w:type="dxa"/>
            <w:shd w:val="clear" w:color="auto" w:fill="auto"/>
            <w:vAlign w:val="center"/>
          </w:tcPr>
          <w:p w14:paraId="1657B666" w14:textId="54A5E232"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0.80</w:t>
            </w:r>
          </w:p>
        </w:tc>
      </w:tr>
      <w:tr w:rsidR="00223CAC" w14:paraId="5364A256"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316E4AE6"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6F3C2C93"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Relative abundance of rice herbivores</w:t>
            </w:r>
          </w:p>
        </w:tc>
        <w:tc>
          <w:tcPr>
            <w:tcW w:w="1207" w:type="dxa"/>
            <w:tcBorders>
              <w:right w:val="nil"/>
            </w:tcBorders>
            <w:shd w:val="clear" w:color="auto" w:fill="auto"/>
            <w:vAlign w:val="center"/>
          </w:tcPr>
          <w:p w14:paraId="7286E72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3C5DD433" w14:textId="7AE36EB5"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0.56</w:t>
            </w:r>
          </w:p>
        </w:tc>
        <w:tc>
          <w:tcPr>
            <w:tcW w:w="1417" w:type="dxa"/>
            <w:tcBorders>
              <w:right w:val="nil"/>
            </w:tcBorders>
            <w:shd w:val="clear" w:color="auto" w:fill="auto"/>
            <w:vAlign w:val="center"/>
          </w:tcPr>
          <w:p w14:paraId="76A28210" w14:textId="021AFEBC"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0.46</w:t>
            </w:r>
          </w:p>
        </w:tc>
      </w:tr>
      <w:tr w:rsidR="00223CAC" w14:paraId="4B541D21"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56B4A744" w14:textId="77777777" w:rsidR="00223CAC" w:rsidRDefault="00223CAC" w:rsidP="00223CAC">
            <w:pPr>
              <w:spacing w:after="0" w:line="240" w:lineRule="auto"/>
              <w:rPr>
                <w:rFonts w:cs="Times New Roman"/>
                <w:color w:val="auto"/>
                <w:sz w:val="22"/>
              </w:rPr>
            </w:pPr>
            <w:r>
              <w:rPr>
                <w:rFonts w:cs="Times New Roman"/>
                <w:b w:val="0"/>
                <w:sz w:val="22"/>
              </w:rPr>
              <w:t>Spiders</w:t>
            </w:r>
          </w:p>
        </w:tc>
        <w:tc>
          <w:tcPr>
            <w:tcW w:w="2761" w:type="dxa"/>
            <w:tcBorders>
              <w:right w:val="nil"/>
            </w:tcBorders>
            <w:shd w:val="clear" w:color="auto" w:fill="auto"/>
            <w:vAlign w:val="center"/>
          </w:tcPr>
          <w:p w14:paraId="6B81B65D"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Year</w:t>
            </w:r>
          </w:p>
        </w:tc>
        <w:tc>
          <w:tcPr>
            <w:tcW w:w="1207" w:type="dxa"/>
            <w:tcBorders>
              <w:right w:val="nil"/>
            </w:tcBorders>
            <w:shd w:val="clear" w:color="auto" w:fill="auto"/>
            <w:vAlign w:val="center"/>
          </w:tcPr>
          <w:p w14:paraId="6A3E05BE"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686F42E1" w14:textId="60AB11D7"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9.3</w:t>
            </w:r>
            <w:r>
              <w:rPr>
                <w:rFonts w:eastAsia="SimSun" w:cs="Times New Roman"/>
                <w:color w:val="000000"/>
                <w:sz w:val="22"/>
                <w:lang w:eastAsia="zh-CN" w:bidi="ar"/>
              </w:rPr>
              <w:t>0</w:t>
            </w:r>
          </w:p>
        </w:tc>
        <w:tc>
          <w:tcPr>
            <w:tcW w:w="1417" w:type="dxa"/>
            <w:tcBorders>
              <w:right w:val="nil"/>
            </w:tcBorders>
            <w:shd w:val="clear" w:color="auto" w:fill="auto"/>
            <w:vAlign w:val="center"/>
          </w:tcPr>
          <w:p w14:paraId="0F65B16B" w14:textId="1DD85102"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0.01</w:t>
            </w:r>
          </w:p>
        </w:tc>
      </w:tr>
      <w:tr w:rsidR="00223CAC" w14:paraId="74D624CE"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74EE4ADC"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74BACBE3"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Farm type</w:t>
            </w:r>
          </w:p>
        </w:tc>
        <w:tc>
          <w:tcPr>
            <w:tcW w:w="1207" w:type="dxa"/>
            <w:shd w:val="clear" w:color="auto" w:fill="auto"/>
            <w:vAlign w:val="center"/>
          </w:tcPr>
          <w:p w14:paraId="3D2CA7F2"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7533B8B7" w14:textId="0EA8736D"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4.93</w:t>
            </w:r>
          </w:p>
        </w:tc>
        <w:tc>
          <w:tcPr>
            <w:tcW w:w="1417" w:type="dxa"/>
            <w:shd w:val="clear" w:color="auto" w:fill="auto"/>
            <w:vAlign w:val="center"/>
          </w:tcPr>
          <w:p w14:paraId="5C424176" w14:textId="6F60CAD3"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0.03</w:t>
            </w:r>
          </w:p>
        </w:tc>
      </w:tr>
      <w:tr w:rsidR="00223CAC" w14:paraId="2EB173CF"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564EE3FA"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2B8CD273"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Crop stage</w:t>
            </w:r>
          </w:p>
        </w:tc>
        <w:tc>
          <w:tcPr>
            <w:tcW w:w="1207" w:type="dxa"/>
            <w:tcBorders>
              <w:right w:val="nil"/>
            </w:tcBorders>
            <w:shd w:val="clear" w:color="auto" w:fill="auto"/>
            <w:vAlign w:val="center"/>
          </w:tcPr>
          <w:p w14:paraId="54725D7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4277A5D2" w14:textId="6F5203A0"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119.01</w:t>
            </w:r>
          </w:p>
        </w:tc>
        <w:tc>
          <w:tcPr>
            <w:tcW w:w="1417" w:type="dxa"/>
            <w:tcBorders>
              <w:right w:val="nil"/>
            </w:tcBorders>
            <w:shd w:val="clear" w:color="auto" w:fill="auto"/>
            <w:vAlign w:val="center"/>
          </w:tcPr>
          <w:p w14:paraId="0321471A" w14:textId="226B35DB"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244C3B28"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68B48AFD"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714504FE"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Percent forest cover</w:t>
            </w:r>
          </w:p>
        </w:tc>
        <w:tc>
          <w:tcPr>
            <w:tcW w:w="1207" w:type="dxa"/>
            <w:shd w:val="clear" w:color="auto" w:fill="auto"/>
            <w:vAlign w:val="center"/>
          </w:tcPr>
          <w:p w14:paraId="7FDD727D"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6D7E2D1A" w14:textId="05FDCF41"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0.12</w:t>
            </w:r>
          </w:p>
        </w:tc>
        <w:tc>
          <w:tcPr>
            <w:tcW w:w="1417" w:type="dxa"/>
            <w:shd w:val="clear" w:color="auto" w:fill="auto"/>
            <w:vAlign w:val="center"/>
          </w:tcPr>
          <w:p w14:paraId="1C953CDA" w14:textId="7504A908"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0.73</w:t>
            </w:r>
          </w:p>
        </w:tc>
      </w:tr>
      <w:tr w:rsidR="00223CAC" w14:paraId="1B201507"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1B863DB5"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07FA09DF"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Relative abundance of rice herbivores</w:t>
            </w:r>
          </w:p>
        </w:tc>
        <w:tc>
          <w:tcPr>
            <w:tcW w:w="1207" w:type="dxa"/>
            <w:tcBorders>
              <w:right w:val="nil"/>
            </w:tcBorders>
            <w:shd w:val="clear" w:color="auto" w:fill="auto"/>
            <w:vAlign w:val="center"/>
          </w:tcPr>
          <w:p w14:paraId="1E595D92"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65676E4C" w14:textId="4ED58F7E"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0.58</w:t>
            </w:r>
          </w:p>
        </w:tc>
        <w:tc>
          <w:tcPr>
            <w:tcW w:w="1417" w:type="dxa"/>
            <w:tcBorders>
              <w:right w:val="nil"/>
            </w:tcBorders>
            <w:shd w:val="clear" w:color="auto" w:fill="auto"/>
            <w:vAlign w:val="center"/>
          </w:tcPr>
          <w:p w14:paraId="4BFF45A8" w14:textId="71EEAAB7"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0.45</w:t>
            </w:r>
          </w:p>
        </w:tc>
      </w:tr>
      <w:tr w:rsidR="00223CAC" w14:paraId="3B210727"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38D35C99" w14:textId="77777777" w:rsidR="00223CAC" w:rsidRDefault="00223CAC" w:rsidP="00223CAC">
            <w:pPr>
              <w:spacing w:after="0" w:line="240" w:lineRule="auto"/>
              <w:rPr>
                <w:rFonts w:cs="Times New Roman"/>
                <w:color w:val="auto"/>
                <w:sz w:val="22"/>
              </w:rPr>
            </w:pPr>
            <w:r>
              <w:rPr>
                <w:rFonts w:cs="Times New Roman"/>
                <w:b w:val="0"/>
                <w:sz w:val="22"/>
              </w:rPr>
              <w:t>Ladybeetles</w:t>
            </w:r>
          </w:p>
        </w:tc>
        <w:tc>
          <w:tcPr>
            <w:tcW w:w="2761" w:type="dxa"/>
            <w:shd w:val="clear" w:color="auto" w:fill="auto"/>
            <w:vAlign w:val="center"/>
          </w:tcPr>
          <w:p w14:paraId="1F94361F"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Year</w:t>
            </w:r>
          </w:p>
        </w:tc>
        <w:tc>
          <w:tcPr>
            <w:tcW w:w="1207" w:type="dxa"/>
            <w:shd w:val="clear" w:color="auto" w:fill="auto"/>
            <w:vAlign w:val="center"/>
          </w:tcPr>
          <w:p w14:paraId="13ED034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shd w:val="clear" w:color="auto" w:fill="auto"/>
            <w:vAlign w:val="center"/>
          </w:tcPr>
          <w:p w14:paraId="06A28CBD" w14:textId="6C18156E"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17.29</w:t>
            </w:r>
          </w:p>
        </w:tc>
        <w:tc>
          <w:tcPr>
            <w:tcW w:w="1417" w:type="dxa"/>
            <w:shd w:val="clear" w:color="auto" w:fill="auto"/>
            <w:vAlign w:val="center"/>
          </w:tcPr>
          <w:p w14:paraId="24FDE403" w14:textId="72FB0CFA"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3FE0BA8F"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tcPr>
          <w:p w14:paraId="7D1C489E"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411AD35A"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Farm type</w:t>
            </w:r>
          </w:p>
        </w:tc>
        <w:tc>
          <w:tcPr>
            <w:tcW w:w="1207" w:type="dxa"/>
            <w:tcBorders>
              <w:right w:val="nil"/>
            </w:tcBorders>
            <w:shd w:val="clear" w:color="auto" w:fill="auto"/>
            <w:vAlign w:val="center"/>
          </w:tcPr>
          <w:p w14:paraId="3D2B0A93"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37416BF1" w14:textId="242DC1F1"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0.47</w:t>
            </w:r>
          </w:p>
        </w:tc>
        <w:tc>
          <w:tcPr>
            <w:tcW w:w="1417" w:type="dxa"/>
            <w:tcBorders>
              <w:right w:val="nil"/>
            </w:tcBorders>
            <w:shd w:val="clear" w:color="auto" w:fill="auto"/>
            <w:vAlign w:val="center"/>
          </w:tcPr>
          <w:p w14:paraId="63D6BB6A" w14:textId="0A75FC6B"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0.49</w:t>
            </w:r>
          </w:p>
        </w:tc>
      </w:tr>
      <w:tr w:rsidR="00223CAC" w14:paraId="7EAD734A"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tcPr>
          <w:p w14:paraId="2B61CCC1"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61F8C28E"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Crop stage</w:t>
            </w:r>
          </w:p>
        </w:tc>
        <w:tc>
          <w:tcPr>
            <w:tcW w:w="1207" w:type="dxa"/>
            <w:shd w:val="clear" w:color="auto" w:fill="auto"/>
            <w:vAlign w:val="center"/>
          </w:tcPr>
          <w:p w14:paraId="1F4CB58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b/>
                <w:bCs/>
                <w:color w:val="auto"/>
                <w:sz w:val="22"/>
              </w:rPr>
            </w:pPr>
            <w:r w:rsidRPr="00900EFD">
              <w:rPr>
                <w:rFonts w:cs="Times New Roman"/>
                <w:color w:val="auto"/>
                <w:sz w:val="22"/>
                <w:lang w:eastAsia="zh-CN"/>
              </w:rPr>
              <w:t>2</w:t>
            </w:r>
          </w:p>
        </w:tc>
        <w:tc>
          <w:tcPr>
            <w:tcW w:w="1426" w:type="dxa"/>
            <w:shd w:val="clear" w:color="auto" w:fill="auto"/>
            <w:vAlign w:val="center"/>
          </w:tcPr>
          <w:p w14:paraId="5CDBC943" w14:textId="6B613B62"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184.32</w:t>
            </w:r>
          </w:p>
        </w:tc>
        <w:tc>
          <w:tcPr>
            <w:tcW w:w="1417" w:type="dxa"/>
            <w:shd w:val="clear" w:color="auto" w:fill="auto"/>
            <w:vAlign w:val="center"/>
          </w:tcPr>
          <w:p w14:paraId="76C50067" w14:textId="0C300661"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3CA8BDB6"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tcPr>
          <w:p w14:paraId="5F2CD218"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5584D86E"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Percent forest cover</w:t>
            </w:r>
          </w:p>
        </w:tc>
        <w:tc>
          <w:tcPr>
            <w:tcW w:w="1207" w:type="dxa"/>
            <w:tcBorders>
              <w:right w:val="nil"/>
            </w:tcBorders>
            <w:shd w:val="clear" w:color="auto" w:fill="auto"/>
            <w:vAlign w:val="center"/>
          </w:tcPr>
          <w:p w14:paraId="646FDB83"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32450B7B" w14:textId="297180BF"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0.34</w:t>
            </w:r>
          </w:p>
        </w:tc>
        <w:tc>
          <w:tcPr>
            <w:tcW w:w="1417" w:type="dxa"/>
            <w:tcBorders>
              <w:right w:val="nil"/>
            </w:tcBorders>
            <w:shd w:val="clear" w:color="auto" w:fill="auto"/>
            <w:vAlign w:val="center"/>
          </w:tcPr>
          <w:p w14:paraId="1DD62DD3" w14:textId="0264DA22"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0.56</w:t>
            </w:r>
          </w:p>
        </w:tc>
      </w:tr>
      <w:tr w:rsidR="00223CAC" w14:paraId="1395B4ED"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tcPr>
          <w:p w14:paraId="3082C297"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236FDBAC"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Relative abundance of rice herbivores</w:t>
            </w:r>
          </w:p>
        </w:tc>
        <w:tc>
          <w:tcPr>
            <w:tcW w:w="1207" w:type="dxa"/>
            <w:shd w:val="clear" w:color="auto" w:fill="auto"/>
            <w:vAlign w:val="center"/>
          </w:tcPr>
          <w:p w14:paraId="154B0D89"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7B52EF26" w14:textId="72110D69"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0.38</w:t>
            </w:r>
          </w:p>
        </w:tc>
        <w:tc>
          <w:tcPr>
            <w:tcW w:w="1417" w:type="dxa"/>
            <w:shd w:val="clear" w:color="auto" w:fill="auto"/>
            <w:vAlign w:val="center"/>
          </w:tcPr>
          <w:p w14:paraId="37AD6F5B" w14:textId="133C64CB"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0.54</w:t>
            </w:r>
          </w:p>
        </w:tc>
      </w:tr>
    </w:tbl>
    <w:p w14:paraId="2FDD263C" w14:textId="71F99067" w:rsidR="00A24737" w:rsidRDefault="00A24737">
      <w:pPr>
        <w:spacing w:after="0" w:line="240" w:lineRule="auto"/>
        <w:jc w:val="left"/>
        <w:rPr>
          <w:rFonts w:cs="Times New Roman"/>
          <w:b/>
        </w:rPr>
      </w:pPr>
      <w:r>
        <w:rPr>
          <w:rFonts w:cs="Times New Roman"/>
          <w:b/>
        </w:rPr>
        <w:br w:type="page"/>
      </w:r>
    </w:p>
    <w:p w14:paraId="75BD07DD" w14:textId="68DAC05A" w:rsidR="00E02C50" w:rsidRPr="005C029F" w:rsidRDefault="00E02C50" w:rsidP="00E02C50">
      <w:pPr>
        <w:jc w:val="left"/>
        <w:rPr>
          <w:rFonts w:cs="Times New Roman"/>
        </w:rPr>
      </w:pPr>
      <w:commentRangeStart w:id="1088"/>
      <w:r w:rsidRPr="00E02C50">
        <w:rPr>
          <w:rFonts w:cs="Times New Roman"/>
          <w:b/>
        </w:rPr>
        <w:lastRenderedPageBreak/>
        <w:t>Table 2.</w:t>
      </w:r>
      <w:commentRangeEnd w:id="1088"/>
      <w:r w:rsidR="00321E47">
        <w:rPr>
          <w:rStyle w:val="CommentReference"/>
        </w:rPr>
        <w:commentReference w:id="1088"/>
      </w:r>
      <w:r w:rsidRPr="00BB0BA4">
        <w:rPr>
          <w:rFonts w:cs="Times New Roman"/>
        </w:rPr>
        <w:t xml:space="preserve"> </w:t>
      </w:r>
      <w:r>
        <w:rPr>
          <w:rFonts w:cs="Times New Roman"/>
        </w:rPr>
        <w:t xml:space="preserve"> </w:t>
      </w:r>
      <w:r w:rsidRPr="00BB0BA4">
        <w:rPr>
          <w:rFonts w:cs="Times New Roman"/>
        </w:rPr>
        <w:t>Tukey’s post-hoc tests</w:t>
      </w:r>
      <w:r w:rsidRPr="005C029F">
        <w:rPr>
          <w:rFonts w:cs="Times New Roman"/>
        </w:rPr>
        <w:t xml:space="preserve"> comparing the proportion of rice herbivores consumed in the diet of predators in organic and conventional rice farms. </w:t>
      </w:r>
      <w:r>
        <w:rPr>
          <w:rFonts w:cs="Times New Roman"/>
        </w:rPr>
        <w:t xml:space="preserve"> </w:t>
      </w:r>
      <w:r w:rsidRPr="005C029F">
        <w:rPr>
          <w:rFonts w:cs="Times New Roman"/>
        </w:rPr>
        <w:t xml:space="preserve">Different superscript letters indicate significant differences in the </w:t>
      </w:r>
      <w:r w:rsidR="001D6D4B">
        <w:rPr>
          <w:rFonts w:cs="Times New Roman"/>
        </w:rPr>
        <w:t xml:space="preserve">estimated marginal </w:t>
      </w:r>
      <w:r w:rsidRPr="005C029F">
        <w:rPr>
          <w:rFonts w:cs="Times New Roman"/>
        </w:rPr>
        <w:t>means</w:t>
      </w:r>
      <w:r w:rsidR="001D6D4B">
        <w:rPr>
          <w:rFonts w:cs="Times New Roman"/>
        </w:rPr>
        <w:t xml:space="preserve"> (EMMs)</w:t>
      </w:r>
      <w:r w:rsidRPr="005C029F">
        <w:rPr>
          <w:rFonts w:cs="Times New Roman"/>
        </w:rPr>
        <w:t xml:space="preserve"> </w:t>
      </w:r>
      <w:r w:rsidR="00A763D3">
        <w:rPr>
          <w:rFonts w:cs="Times New Roman"/>
        </w:rPr>
        <w:t xml:space="preserve">of the posterior medians from Bayesian stable isotope mixing models </w:t>
      </w:r>
      <w:r w:rsidRPr="005C029F">
        <w:rPr>
          <w:rFonts w:cs="Times New Roman"/>
        </w:rPr>
        <w:t>(α = 0.05)</w:t>
      </w:r>
      <w:r>
        <w:rPr>
          <w:rFonts w:cs="Times New Roman"/>
        </w:rPr>
        <w:t>.</w:t>
      </w:r>
    </w:p>
    <w:tbl>
      <w:tblPr>
        <w:tblStyle w:val="1"/>
        <w:tblW w:w="8968" w:type="dxa"/>
        <w:jc w:val="center"/>
        <w:tblLook w:val="04A0" w:firstRow="1" w:lastRow="0" w:firstColumn="1" w:lastColumn="0" w:noHBand="0" w:noVBand="1"/>
      </w:tblPr>
      <w:tblGrid>
        <w:gridCol w:w="2072"/>
        <w:gridCol w:w="1843"/>
        <w:gridCol w:w="1985"/>
        <w:gridCol w:w="1553"/>
        <w:gridCol w:w="1515"/>
      </w:tblGrid>
      <w:tr w:rsidR="00E02C50" w:rsidRPr="005C029F" w14:paraId="1B1ACB9B" w14:textId="77777777" w:rsidTr="00283BD3">
        <w:trPr>
          <w:cnfStyle w:val="100000000000" w:firstRow="1" w:lastRow="0" w:firstColumn="0" w:lastColumn="0" w:oddVBand="0" w:evenVBand="0" w:oddHBand="0" w:evenHBand="0" w:firstRowFirstColumn="0" w:firstRowLastColumn="0" w:lastRowFirstColumn="0" w:lastRowLastColumn="0"/>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vAlign w:val="center"/>
          </w:tcPr>
          <w:p w14:paraId="6FE3A60A" w14:textId="77777777" w:rsidR="00E02C50" w:rsidRPr="005C029F" w:rsidRDefault="00E02C50" w:rsidP="00283BD3">
            <w:pPr>
              <w:spacing w:after="0" w:line="240" w:lineRule="auto"/>
              <w:rPr>
                <w:rFonts w:eastAsiaTheme="majorEastAsia" w:cs="Times New Roman"/>
                <w:b w:val="0"/>
                <w:color w:val="auto"/>
                <w:szCs w:val="32"/>
              </w:rPr>
            </w:pPr>
            <w:r w:rsidRPr="005C029F">
              <w:rPr>
                <w:rFonts w:cs="Times New Roman"/>
                <w:b w:val="0"/>
                <w:color w:val="auto"/>
                <w:szCs w:val="32"/>
              </w:rPr>
              <w:t>Model</w:t>
            </w:r>
          </w:p>
        </w:tc>
        <w:tc>
          <w:tcPr>
            <w:tcW w:w="1843" w:type="dxa"/>
            <w:shd w:val="clear" w:color="auto" w:fill="auto"/>
            <w:noWrap/>
            <w:vAlign w:val="center"/>
          </w:tcPr>
          <w:p w14:paraId="0B65B81C"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auto"/>
                <w:szCs w:val="32"/>
              </w:rPr>
            </w:pPr>
            <w:r w:rsidRPr="005C029F">
              <w:rPr>
                <w:rFonts w:eastAsia="Times New Roman" w:cs="Times New Roman"/>
                <w:b w:val="0"/>
                <w:color w:val="auto"/>
                <w:szCs w:val="32"/>
              </w:rPr>
              <w:t>Farm</w:t>
            </w:r>
            <w:r w:rsidRPr="005C029F">
              <w:rPr>
                <w:rFonts w:cs="Times New Roman"/>
                <w:b w:val="0"/>
                <w:color w:val="auto"/>
                <w:szCs w:val="32"/>
              </w:rPr>
              <w:t xml:space="preserve"> </w:t>
            </w:r>
            <w:r w:rsidRPr="005C029F">
              <w:rPr>
                <w:rFonts w:eastAsia="Times New Roman" w:cs="Times New Roman"/>
                <w:b w:val="0"/>
                <w:color w:val="auto"/>
                <w:szCs w:val="32"/>
              </w:rPr>
              <w:t>type</w:t>
            </w:r>
          </w:p>
        </w:tc>
        <w:tc>
          <w:tcPr>
            <w:tcW w:w="1985" w:type="dxa"/>
            <w:shd w:val="clear" w:color="auto" w:fill="auto"/>
            <w:noWrap/>
            <w:vAlign w:val="center"/>
          </w:tcPr>
          <w:p w14:paraId="5854C1FE" w14:textId="1B3588CA" w:rsidR="00E02C50" w:rsidRPr="005C029F" w:rsidRDefault="001D6D4B" w:rsidP="00F93790">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Pr>
                <w:rFonts w:cs="Times New Roman"/>
                <w:b w:val="0"/>
                <w:color w:val="auto"/>
                <w:szCs w:val="32"/>
              </w:rPr>
              <w:t>EMMs</w:t>
            </w:r>
            <w:r w:rsidR="00E02C50" w:rsidRPr="005C029F">
              <w:rPr>
                <w:rFonts w:cs="Times New Roman"/>
                <w:b w:val="0"/>
                <w:color w:val="auto"/>
                <w:szCs w:val="32"/>
              </w:rPr>
              <w:t xml:space="preserve"> (± SE)</w:t>
            </w:r>
          </w:p>
        </w:tc>
        <w:tc>
          <w:tcPr>
            <w:tcW w:w="1553" w:type="dxa"/>
            <w:shd w:val="clear" w:color="auto" w:fill="auto"/>
            <w:noWrap/>
            <w:vAlign w:val="center"/>
          </w:tcPr>
          <w:p w14:paraId="46A3137A"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Lower 2.5%</w:t>
            </w:r>
          </w:p>
        </w:tc>
        <w:tc>
          <w:tcPr>
            <w:tcW w:w="0" w:type="auto"/>
            <w:shd w:val="clear" w:color="auto" w:fill="auto"/>
            <w:noWrap/>
            <w:vAlign w:val="center"/>
          </w:tcPr>
          <w:p w14:paraId="792EFFDD"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Upper 2.5%</w:t>
            </w:r>
          </w:p>
        </w:tc>
      </w:tr>
      <w:tr w:rsidR="00F93790" w:rsidRPr="005C029F" w14:paraId="2FECF886"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tcBorders>
              <w:left w:val="nil"/>
              <w:right w:val="nil"/>
            </w:tcBorders>
            <w:shd w:val="clear" w:color="auto" w:fill="auto"/>
            <w:vAlign w:val="center"/>
          </w:tcPr>
          <w:p w14:paraId="6E01B8C5" w14:textId="386C193D" w:rsidR="00F93790" w:rsidRPr="005C029F" w:rsidRDefault="00F93790" w:rsidP="00F93790">
            <w:pPr>
              <w:spacing w:after="0" w:line="240" w:lineRule="auto"/>
              <w:rPr>
                <w:rFonts w:eastAsiaTheme="majorEastAsia" w:cs="Times New Roman"/>
                <w:b w:val="0"/>
                <w:color w:val="auto"/>
                <w:szCs w:val="32"/>
              </w:rPr>
            </w:pPr>
            <w:r>
              <w:rPr>
                <w:rFonts w:cs="Times New Roman"/>
                <w:b w:val="0"/>
                <w:color w:val="auto"/>
                <w:szCs w:val="32"/>
              </w:rPr>
              <w:t>Both</w:t>
            </w:r>
            <w:r w:rsidRPr="005C029F">
              <w:rPr>
                <w:rFonts w:cs="Times New Roman"/>
                <w:b w:val="0"/>
                <w:color w:val="auto"/>
                <w:szCs w:val="32"/>
              </w:rPr>
              <w:t xml:space="preserve"> predators</w:t>
            </w:r>
          </w:p>
        </w:tc>
        <w:tc>
          <w:tcPr>
            <w:tcW w:w="1843" w:type="dxa"/>
            <w:tcBorders>
              <w:right w:val="nil"/>
            </w:tcBorders>
            <w:shd w:val="clear" w:color="auto" w:fill="auto"/>
            <w:noWrap/>
            <w:vAlign w:val="center"/>
          </w:tcPr>
          <w:p w14:paraId="531A5800"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Or</w:t>
            </w:r>
            <w:r w:rsidRPr="005C029F">
              <w:rPr>
                <w:rFonts w:cs="Times New Roman"/>
                <w:color w:val="auto"/>
                <w:szCs w:val="32"/>
              </w:rPr>
              <w:t>ganic</w:t>
            </w:r>
          </w:p>
        </w:tc>
        <w:tc>
          <w:tcPr>
            <w:tcW w:w="1985" w:type="dxa"/>
            <w:tcBorders>
              <w:right w:val="nil"/>
            </w:tcBorders>
            <w:shd w:val="clear" w:color="auto" w:fill="auto"/>
            <w:noWrap/>
            <w:vAlign w:val="center"/>
          </w:tcPr>
          <w:p w14:paraId="34AECA59" w14:textId="67068B45"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0.61</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1089"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0.08)</w:t>
            </w:r>
          </w:p>
        </w:tc>
        <w:tc>
          <w:tcPr>
            <w:tcW w:w="1553" w:type="dxa"/>
            <w:tcBorders>
              <w:right w:val="nil"/>
            </w:tcBorders>
            <w:shd w:val="clear" w:color="auto" w:fill="auto"/>
            <w:noWrap/>
            <w:vAlign w:val="center"/>
          </w:tcPr>
          <w:p w14:paraId="309583B6" w14:textId="1938295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0.45</w:t>
            </w:r>
          </w:p>
        </w:tc>
        <w:tc>
          <w:tcPr>
            <w:tcW w:w="0" w:type="auto"/>
            <w:tcBorders>
              <w:right w:val="nil"/>
            </w:tcBorders>
            <w:shd w:val="clear" w:color="auto" w:fill="auto"/>
            <w:noWrap/>
            <w:vAlign w:val="center"/>
          </w:tcPr>
          <w:p w14:paraId="72EAAC9D" w14:textId="7AB89CB8"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auto"/>
                <w:szCs w:val="32"/>
              </w:rPr>
            </w:pPr>
            <w:r w:rsidRPr="008A55D7">
              <w:rPr>
                <w:rFonts w:eastAsia="SimSun" w:cs="Times New Roman"/>
                <w:color w:val="000000"/>
                <w:szCs w:val="24"/>
                <w:lang w:eastAsia="zh-CN" w:bidi="ar"/>
              </w:rPr>
              <w:t>0.76</w:t>
            </w:r>
          </w:p>
        </w:tc>
      </w:tr>
      <w:tr w:rsidR="00F93790" w:rsidRPr="005C029F" w14:paraId="64F9FD01"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vAlign w:val="center"/>
          </w:tcPr>
          <w:p w14:paraId="3106FF54" w14:textId="77777777" w:rsidR="00F93790" w:rsidRPr="005C029F" w:rsidRDefault="00F93790" w:rsidP="00F93790">
            <w:pPr>
              <w:spacing w:after="0" w:line="240" w:lineRule="auto"/>
              <w:rPr>
                <w:rFonts w:eastAsia="Times New Roman" w:cs="Times New Roman"/>
                <w:b w:val="0"/>
                <w:bCs w:val="0"/>
                <w:color w:val="auto"/>
                <w:szCs w:val="32"/>
              </w:rPr>
            </w:pPr>
          </w:p>
        </w:tc>
        <w:tc>
          <w:tcPr>
            <w:tcW w:w="1843" w:type="dxa"/>
            <w:shd w:val="clear" w:color="auto" w:fill="auto"/>
            <w:noWrap/>
            <w:vAlign w:val="center"/>
          </w:tcPr>
          <w:p w14:paraId="747DFA67"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C</w:t>
            </w:r>
            <w:r w:rsidRPr="005C029F">
              <w:rPr>
                <w:rFonts w:cs="Times New Roman"/>
                <w:color w:val="auto"/>
                <w:szCs w:val="32"/>
              </w:rPr>
              <w:t>onventional</w:t>
            </w:r>
          </w:p>
        </w:tc>
        <w:tc>
          <w:tcPr>
            <w:tcW w:w="1985" w:type="dxa"/>
            <w:shd w:val="clear" w:color="auto" w:fill="auto"/>
            <w:noWrap/>
            <w:vAlign w:val="center"/>
          </w:tcPr>
          <w:p w14:paraId="1FFC26CC" w14:textId="63D58C5E"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0.81</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w:t>
            </w:r>
            <w:ins w:id="1090"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0.05)</w:t>
            </w:r>
          </w:p>
        </w:tc>
        <w:tc>
          <w:tcPr>
            <w:tcW w:w="1553" w:type="dxa"/>
            <w:shd w:val="clear" w:color="auto" w:fill="auto"/>
            <w:noWrap/>
            <w:vAlign w:val="center"/>
          </w:tcPr>
          <w:p w14:paraId="276930CF" w14:textId="5CEC21B2"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0.69</w:t>
            </w:r>
          </w:p>
        </w:tc>
        <w:tc>
          <w:tcPr>
            <w:tcW w:w="0" w:type="auto"/>
            <w:shd w:val="clear" w:color="auto" w:fill="auto"/>
            <w:noWrap/>
            <w:vAlign w:val="center"/>
          </w:tcPr>
          <w:p w14:paraId="098240BB" w14:textId="43476DD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0.90</w:t>
            </w:r>
          </w:p>
        </w:tc>
      </w:tr>
      <w:tr w:rsidR="00F93790" w:rsidRPr="005C029F" w14:paraId="7652BAE9"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tcBorders>
              <w:left w:val="nil"/>
              <w:right w:val="nil"/>
            </w:tcBorders>
            <w:shd w:val="clear" w:color="auto" w:fill="auto"/>
            <w:vAlign w:val="center"/>
          </w:tcPr>
          <w:p w14:paraId="656BFC9B" w14:textId="77777777" w:rsidR="00F93790" w:rsidRPr="005C029F" w:rsidRDefault="00F93790" w:rsidP="00F93790">
            <w:pPr>
              <w:spacing w:after="0" w:line="240" w:lineRule="auto"/>
              <w:rPr>
                <w:rFonts w:cs="Times New Roman"/>
                <w:b w:val="0"/>
                <w:bCs w:val="0"/>
                <w:color w:val="auto"/>
                <w:szCs w:val="32"/>
              </w:rPr>
            </w:pPr>
            <w:r w:rsidRPr="005C029F">
              <w:rPr>
                <w:rFonts w:cs="Times New Roman"/>
                <w:b w:val="0"/>
                <w:color w:val="auto"/>
                <w:szCs w:val="32"/>
              </w:rPr>
              <w:t>Spiders</w:t>
            </w:r>
          </w:p>
        </w:tc>
        <w:tc>
          <w:tcPr>
            <w:tcW w:w="1843" w:type="dxa"/>
            <w:tcBorders>
              <w:right w:val="nil"/>
            </w:tcBorders>
            <w:shd w:val="clear" w:color="auto" w:fill="auto"/>
            <w:noWrap/>
            <w:vAlign w:val="center"/>
          </w:tcPr>
          <w:p w14:paraId="7AC6C010"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Or</w:t>
            </w:r>
            <w:r w:rsidRPr="005C029F">
              <w:rPr>
                <w:rFonts w:cs="Times New Roman"/>
                <w:color w:val="auto"/>
                <w:szCs w:val="32"/>
              </w:rPr>
              <w:t>ganic</w:t>
            </w:r>
          </w:p>
        </w:tc>
        <w:tc>
          <w:tcPr>
            <w:tcW w:w="1985" w:type="dxa"/>
            <w:tcBorders>
              <w:right w:val="nil"/>
            </w:tcBorders>
            <w:shd w:val="clear" w:color="auto" w:fill="auto"/>
            <w:noWrap/>
            <w:vAlign w:val="center"/>
          </w:tcPr>
          <w:p w14:paraId="35C32C62" w14:textId="3018415F"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0.55</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1091"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0.10)</w:t>
            </w:r>
          </w:p>
        </w:tc>
        <w:tc>
          <w:tcPr>
            <w:tcW w:w="1553" w:type="dxa"/>
            <w:tcBorders>
              <w:right w:val="nil"/>
            </w:tcBorders>
            <w:shd w:val="clear" w:color="auto" w:fill="auto"/>
            <w:noWrap/>
            <w:vAlign w:val="center"/>
          </w:tcPr>
          <w:p w14:paraId="1B8A8E23" w14:textId="5190DE1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0.35</w:t>
            </w:r>
          </w:p>
        </w:tc>
        <w:tc>
          <w:tcPr>
            <w:tcW w:w="0" w:type="auto"/>
            <w:tcBorders>
              <w:right w:val="nil"/>
            </w:tcBorders>
            <w:shd w:val="clear" w:color="auto" w:fill="auto"/>
            <w:noWrap/>
            <w:vAlign w:val="center"/>
          </w:tcPr>
          <w:p w14:paraId="2D7B82B9" w14:textId="3DA4F903"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0.73</w:t>
            </w:r>
          </w:p>
        </w:tc>
      </w:tr>
      <w:tr w:rsidR="00F93790" w:rsidRPr="005C029F" w14:paraId="3E21290A"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vAlign w:val="center"/>
          </w:tcPr>
          <w:p w14:paraId="5ED97654" w14:textId="77777777" w:rsidR="00F93790" w:rsidRPr="005C029F" w:rsidRDefault="00F93790" w:rsidP="00F93790">
            <w:pPr>
              <w:spacing w:after="0" w:line="240" w:lineRule="auto"/>
              <w:rPr>
                <w:rFonts w:eastAsia="Times New Roman" w:cs="Times New Roman"/>
                <w:b w:val="0"/>
                <w:bCs w:val="0"/>
                <w:color w:val="auto"/>
                <w:szCs w:val="32"/>
              </w:rPr>
            </w:pPr>
          </w:p>
        </w:tc>
        <w:tc>
          <w:tcPr>
            <w:tcW w:w="1843" w:type="dxa"/>
            <w:shd w:val="clear" w:color="auto" w:fill="auto"/>
            <w:noWrap/>
            <w:vAlign w:val="center"/>
          </w:tcPr>
          <w:p w14:paraId="579D4DC1"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C</w:t>
            </w:r>
            <w:r w:rsidRPr="005C029F">
              <w:rPr>
                <w:rFonts w:cs="Times New Roman"/>
                <w:color w:val="auto"/>
                <w:szCs w:val="32"/>
              </w:rPr>
              <w:t>onventional</w:t>
            </w:r>
          </w:p>
        </w:tc>
        <w:tc>
          <w:tcPr>
            <w:tcW w:w="1985" w:type="dxa"/>
            <w:shd w:val="clear" w:color="auto" w:fill="auto"/>
            <w:noWrap/>
            <w:vAlign w:val="center"/>
          </w:tcPr>
          <w:p w14:paraId="48BCCBC4" w14:textId="3A48BE3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0.79</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w:t>
            </w:r>
            <w:ins w:id="1092"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0.07)</w:t>
            </w:r>
          </w:p>
        </w:tc>
        <w:tc>
          <w:tcPr>
            <w:tcW w:w="1553" w:type="dxa"/>
            <w:shd w:val="clear" w:color="auto" w:fill="auto"/>
            <w:noWrap/>
            <w:vAlign w:val="center"/>
          </w:tcPr>
          <w:p w14:paraId="0DE1F233" w14:textId="18C7F183"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0.63</w:t>
            </w:r>
          </w:p>
        </w:tc>
        <w:tc>
          <w:tcPr>
            <w:tcW w:w="0" w:type="auto"/>
            <w:shd w:val="clear" w:color="auto" w:fill="auto"/>
            <w:noWrap/>
            <w:vAlign w:val="center"/>
          </w:tcPr>
          <w:p w14:paraId="301559C2" w14:textId="4988F579"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0.90</w:t>
            </w:r>
          </w:p>
        </w:tc>
      </w:tr>
      <w:tr w:rsidR="00F93790" w:rsidRPr="005C029F" w14:paraId="76F8E6FB"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tcBorders>
              <w:left w:val="nil"/>
              <w:right w:val="nil"/>
            </w:tcBorders>
            <w:shd w:val="clear" w:color="auto" w:fill="auto"/>
            <w:vAlign w:val="center"/>
          </w:tcPr>
          <w:p w14:paraId="19303C00" w14:textId="77777777" w:rsidR="00F93790" w:rsidRPr="005C029F" w:rsidRDefault="00F93790" w:rsidP="00F93790">
            <w:pPr>
              <w:spacing w:after="0" w:line="240" w:lineRule="auto"/>
              <w:rPr>
                <w:rFonts w:cs="Times New Roman"/>
                <w:b w:val="0"/>
                <w:bCs w:val="0"/>
                <w:color w:val="auto"/>
                <w:szCs w:val="32"/>
              </w:rPr>
            </w:pPr>
            <w:r w:rsidRPr="005C029F">
              <w:rPr>
                <w:rFonts w:cs="Times New Roman"/>
                <w:b w:val="0"/>
                <w:color w:val="auto"/>
                <w:szCs w:val="32"/>
              </w:rPr>
              <w:t>Ladybeetles</w:t>
            </w:r>
          </w:p>
        </w:tc>
        <w:tc>
          <w:tcPr>
            <w:tcW w:w="1843" w:type="dxa"/>
            <w:tcBorders>
              <w:right w:val="nil"/>
            </w:tcBorders>
            <w:shd w:val="clear" w:color="auto" w:fill="auto"/>
            <w:noWrap/>
            <w:vAlign w:val="center"/>
          </w:tcPr>
          <w:p w14:paraId="6A7A9DE5"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Or</w:t>
            </w:r>
            <w:r w:rsidRPr="005C029F">
              <w:rPr>
                <w:rFonts w:cs="Times New Roman"/>
                <w:color w:val="auto"/>
                <w:szCs w:val="32"/>
              </w:rPr>
              <w:t>ganic</w:t>
            </w:r>
          </w:p>
        </w:tc>
        <w:tc>
          <w:tcPr>
            <w:tcW w:w="1985" w:type="dxa"/>
            <w:tcBorders>
              <w:right w:val="nil"/>
            </w:tcBorders>
            <w:shd w:val="clear" w:color="auto" w:fill="auto"/>
            <w:noWrap/>
            <w:vAlign w:val="center"/>
          </w:tcPr>
          <w:p w14:paraId="7D08487C" w14:textId="2C61F0A2"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0.95</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1093"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0.01)</w:t>
            </w:r>
          </w:p>
        </w:tc>
        <w:tc>
          <w:tcPr>
            <w:tcW w:w="1553" w:type="dxa"/>
            <w:tcBorders>
              <w:right w:val="nil"/>
            </w:tcBorders>
            <w:shd w:val="clear" w:color="auto" w:fill="auto"/>
            <w:noWrap/>
            <w:vAlign w:val="center"/>
          </w:tcPr>
          <w:p w14:paraId="41D1A546" w14:textId="78C4C6C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0.93</w:t>
            </w:r>
          </w:p>
        </w:tc>
        <w:tc>
          <w:tcPr>
            <w:tcW w:w="0" w:type="auto"/>
            <w:tcBorders>
              <w:right w:val="nil"/>
            </w:tcBorders>
            <w:shd w:val="clear" w:color="auto" w:fill="auto"/>
            <w:noWrap/>
            <w:vAlign w:val="center"/>
          </w:tcPr>
          <w:p w14:paraId="22BE3B62" w14:textId="7E693379"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0.96</w:t>
            </w:r>
          </w:p>
        </w:tc>
      </w:tr>
      <w:tr w:rsidR="00F93790" w:rsidRPr="005C029F" w14:paraId="33720EAA"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tcPr>
          <w:p w14:paraId="45C216DB" w14:textId="77777777" w:rsidR="00F93790" w:rsidRPr="005C029F" w:rsidRDefault="00F93790" w:rsidP="00F93790">
            <w:pPr>
              <w:spacing w:after="0" w:line="240" w:lineRule="auto"/>
              <w:rPr>
                <w:rFonts w:eastAsia="Times New Roman" w:cs="Times New Roman"/>
                <w:b w:val="0"/>
                <w:bCs w:val="0"/>
                <w:color w:val="auto"/>
                <w:szCs w:val="32"/>
              </w:rPr>
            </w:pPr>
          </w:p>
        </w:tc>
        <w:tc>
          <w:tcPr>
            <w:tcW w:w="1843" w:type="dxa"/>
            <w:shd w:val="clear" w:color="auto" w:fill="auto"/>
            <w:noWrap/>
            <w:vAlign w:val="center"/>
          </w:tcPr>
          <w:p w14:paraId="41F3AA26"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C</w:t>
            </w:r>
            <w:r w:rsidRPr="005C029F">
              <w:rPr>
                <w:rFonts w:cs="Times New Roman"/>
                <w:color w:val="auto"/>
                <w:szCs w:val="32"/>
              </w:rPr>
              <w:t>onventional</w:t>
            </w:r>
          </w:p>
        </w:tc>
        <w:tc>
          <w:tcPr>
            <w:tcW w:w="1985" w:type="dxa"/>
            <w:shd w:val="clear" w:color="auto" w:fill="auto"/>
            <w:noWrap/>
            <w:vAlign w:val="center"/>
          </w:tcPr>
          <w:p w14:paraId="3BD33E6F" w14:textId="5B5638CF"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0.95</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1094"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0.01)</w:t>
            </w:r>
          </w:p>
        </w:tc>
        <w:tc>
          <w:tcPr>
            <w:tcW w:w="1553" w:type="dxa"/>
            <w:shd w:val="clear" w:color="auto" w:fill="auto"/>
            <w:noWrap/>
            <w:vAlign w:val="center"/>
          </w:tcPr>
          <w:p w14:paraId="320EFEDE" w14:textId="17978B7B"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0.94</w:t>
            </w:r>
          </w:p>
        </w:tc>
        <w:tc>
          <w:tcPr>
            <w:tcW w:w="0" w:type="auto"/>
            <w:shd w:val="clear" w:color="auto" w:fill="auto"/>
            <w:noWrap/>
            <w:vAlign w:val="center"/>
          </w:tcPr>
          <w:p w14:paraId="04545CA0" w14:textId="32E97DF8"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0.96</w:t>
            </w:r>
          </w:p>
        </w:tc>
      </w:tr>
    </w:tbl>
    <w:p w14:paraId="39A94D80" w14:textId="77777777" w:rsidR="00E02C50" w:rsidRPr="005C029F" w:rsidRDefault="00E02C50" w:rsidP="00E02C50">
      <w:pPr>
        <w:rPr>
          <w:rFonts w:cs="Times New Roman"/>
          <w:b/>
          <w:color w:val="FF0000"/>
        </w:rPr>
      </w:pPr>
    </w:p>
    <w:p w14:paraId="2F0EF4C1" w14:textId="050DB43C" w:rsidR="00E02C50" w:rsidRPr="005C029F" w:rsidRDefault="00E02C50" w:rsidP="00E02C50">
      <w:pPr>
        <w:jc w:val="left"/>
        <w:rPr>
          <w:rFonts w:cs="Times New Roman"/>
        </w:rPr>
      </w:pPr>
      <w:r w:rsidRPr="005C029F">
        <w:rPr>
          <w:rFonts w:cs="Times New Roman"/>
        </w:rPr>
        <w:br w:type="page"/>
      </w:r>
      <w:commentRangeStart w:id="1095"/>
      <w:r w:rsidRPr="00E02C50">
        <w:rPr>
          <w:rFonts w:cs="Times New Roman"/>
          <w:b/>
        </w:rPr>
        <w:lastRenderedPageBreak/>
        <w:t>Table 3.</w:t>
      </w:r>
      <w:commentRangeEnd w:id="1095"/>
      <w:r w:rsidR="00321E47">
        <w:rPr>
          <w:rStyle w:val="CommentReference"/>
        </w:rPr>
        <w:commentReference w:id="1095"/>
      </w:r>
      <w:r w:rsidRPr="005C029F">
        <w:rPr>
          <w:rFonts w:cs="Times New Roman"/>
        </w:rPr>
        <w:t xml:space="preserve"> </w:t>
      </w:r>
      <w:r>
        <w:rPr>
          <w:rFonts w:cs="Times New Roman"/>
        </w:rPr>
        <w:t xml:space="preserve"> </w:t>
      </w:r>
      <w:r w:rsidRPr="005C029F">
        <w:rPr>
          <w:rFonts w:cs="Times New Roman"/>
        </w:rPr>
        <w:t>Tukey’s post-hoc tests comparing the proportion of rice herbivores consumed in the diet of predators at three crop stages (tillering, flowering, and ripening stage</w:t>
      </w:r>
      <w:r w:rsidR="00B316A6">
        <w:rPr>
          <w:rFonts w:cs="Times New Roman"/>
        </w:rPr>
        <w:t>s</w:t>
      </w:r>
      <w:r w:rsidRPr="005C029F">
        <w:rPr>
          <w:rFonts w:cs="Times New Roman"/>
        </w:rPr>
        <w:t xml:space="preserve">). </w:t>
      </w:r>
      <w:r>
        <w:rPr>
          <w:rFonts w:cs="Times New Roman"/>
        </w:rPr>
        <w:t xml:space="preserve"> </w:t>
      </w:r>
      <w:r w:rsidRPr="005C029F">
        <w:rPr>
          <w:rFonts w:cs="Times New Roman"/>
        </w:rPr>
        <w:t>Different superscript letters indicate significant differences in the</w:t>
      </w:r>
      <w:r w:rsidR="00F93790">
        <w:rPr>
          <w:rFonts w:cs="Times New Roman"/>
        </w:rPr>
        <w:t xml:space="preserve"> estimated marginal</w:t>
      </w:r>
      <w:r w:rsidRPr="005C029F">
        <w:rPr>
          <w:rFonts w:cs="Times New Roman"/>
        </w:rPr>
        <w:t xml:space="preserve"> means</w:t>
      </w:r>
      <w:r w:rsidR="00F93790">
        <w:rPr>
          <w:rFonts w:cs="Times New Roman"/>
        </w:rPr>
        <w:t xml:space="preserve"> (EMMs)</w:t>
      </w:r>
      <w:r w:rsidRPr="005C029F">
        <w:rPr>
          <w:rFonts w:cs="Times New Roman"/>
        </w:rPr>
        <w:t xml:space="preserve"> </w:t>
      </w:r>
      <w:r w:rsidR="00FE5F86">
        <w:rPr>
          <w:rFonts w:cs="Times New Roman"/>
        </w:rPr>
        <w:t xml:space="preserve">of the posterior medians from Bayesian stable isotope mixing models </w:t>
      </w:r>
      <w:r w:rsidRPr="005C029F">
        <w:rPr>
          <w:rFonts w:cs="Times New Roman"/>
        </w:rPr>
        <w:t>(α = 0.05)</w:t>
      </w:r>
      <w:r>
        <w:rPr>
          <w:rFonts w:cs="Times New Roman"/>
        </w:rPr>
        <w:t>.</w:t>
      </w:r>
    </w:p>
    <w:tbl>
      <w:tblPr>
        <w:tblStyle w:val="1"/>
        <w:tblW w:w="8930" w:type="dxa"/>
        <w:jc w:val="center"/>
        <w:tblLook w:val="04A0" w:firstRow="1" w:lastRow="0" w:firstColumn="1" w:lastColumn="0" w:noHBand="0" w:noVBand="1"/>
      </w:tblPr>
      <w:tblGrid>
        <w:gridCol w:w="2268"/>
        <w:gridCol w:w="1559"/>
        <w:gridCol w:w="1985"/>
        <w:gridCol w:w="1559"/>
        <w:gridCol w:w="1559"/>
      </w:tblGrid>
      <w:tr w:rsidR="00E02C50" w:rsidRPr="005C029F" w14:paraId="39420FFF" w14:textId="77777777" w:rsidTr="00283BD3">
        <w:trPr>
          <w:cnfStyle w:val="100000000000" w:firstRow="1" w:lastRow="0" w:firstColumn="0" w:lastColumn="0" w:oddVBand="0" w:evenVBand="0" w:oddHBand="0" w:evenHBand="0" w:firstRowFirstColumn="0" w:firstRowLastColumn="0" w:lastRowFirstColumn="0" w:lastRowLastColumn="0"/>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6BD04E00" w14:textId="77777777" w:rsidR="00E02C50" w:rsidRPr="005C029F" w:rsidRDefault="00E02C50" w:rsidP="00283BD3">
            <w:pPr>
              <w:spacing w:after="0" w:line="240" w:lineRule="auto"/>
              <w:rPr>
                <w:rFonts w:eastAsiaTheme="majorEastAsia" w:cs="Times New Roman"/>
                <w:b w:val="0"/>
                <w:color w:val="auto"/>
                <w:szCs w:val="32"/>
              </w:rPr>
            </w:pPr>
            <w:r w:rsidRPr="005C029F">
              <w:rPr>
                <w:rFonts w:cs="Times New Roman"/>
                <w:b w:val="0"/>
                <w:color w:val="auto"/>
                <w:szCs w:val="32"/>
              </w:rPr>
              <w:t>Model</w:t>
            </w:r>
          </w:p>
        </w:tc>
        <w:tc>
          <w:tcPr>
            <w:tcW w:w="1559" w:type="dxa"/>
            <w:shd w:val="clear" w:color="auto" w:fill="auto"/>
            <w:noWrap/>
            <w:vAlign w:val="center"/>
          </w:tcPr>
          <w:p w14:paraId="314D578D"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Crop stage</w:t>
            </w:r>
          </w:p>
        </w:tc>
        <w:tc>
          <w:tcPr>
            <w:tcW w:w="1985" w:type="dxa"/>
            <w:shd w:val="clear" w:color="auto" w:fill="auto"/>
            <w:noWrap/>
            <w:vAlign w:val="center"/>
          </w:tcPr>
          <w:p w14:paraId="7F24984E" w14:textId="042F5472" w:rsidR="00E02C50" w:rsidRPr="005C029F" w:rsidRDefault="00F93790" w:rsidP="00F93790">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Pr>
                <w:rFonts w:cs="Times New Roman"/>
                <w:b w:val="0"/>
                <w:color w:val="auto"/>
                <w:szCs w:val="32"/>
              </w:rPr>
              <w:t>EMMs</w:t>
            </w:r>
            <w:r w:rsidR="00E02C50" w:rsidRPr="005C029F">
              <w:rPr>
                <w:rFonts w:cs="Times New Roman"/>
                <w:b w:val="0"/>
                <w:color w:val="auto"/>
                <w:szCs w:val="32"/>
              </w:rPr>
              <w:t xml:space="preserve"> (± SE)</w:t>
            </w:r>
          </w:p>
        </w:tc>
        <w:tc>
          <w:tcPr>
            <w:tcW w:w="1559" w:type="dxa"/>
            <w:shd w:val="clear" w:color="auto" w:fill="auto"/>
            <w:noWrap/>
            <w:vAlign w:val="center"/>
          </w:tcPr>
          <w:p w14:paraId="39F3F19B"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Lower 2.5%</w:t>
            </w:r>
          </w:p>
        </w:tc>
        <w:tc>
          <w:tcPr>
            <w:tcW w:w="1559" w:type="dxa"/>
            <w:shd w:val="clear" w:color="auto" w:fill="auto"/>
            <w:noWrap/>
            <w:vAlign w:val="center"/>
          </w:tcPr>
          <w:p w14:paraId="5E889828"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Upper 2.5%</w:t>
            </w:r>
          </w:p>
        </w:tc>
      </w:tr>
      <w:tr w:rsidR="006746ED" w:rsidRPr="005C029F" w14:paraId="2CD05A97"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366C7ED5" w14:textId="4A8AFC6A" w:rsidR="006746ED" w:rsidRPr="005C029F" w:rsidRDefault="006746ED" w:rsidP="006746ED">
            <w:pPr>
              <w:spacing w:after="0" w:line="240" w:lineRule="auto"/>
              <w:rPr>
                <w:rFonts w:eastAsiaTheme="majorEastAsia" w:cs="Times New Roman"/>
                <w:b w:val="0"/>
                <w:color w:val="auto"/>
                <w:szCs w:val="32"/>
              </w:rPr>
            </w:pPr>
            <w:r>
              <w:rPr>
                <w:rFonts w:cs="Times New Roman"/>
                <w:b w:val="0"/>
                <w:color w:val="auto"/>
                <w:szCs w:val="32"/>
              </w:rPr>
              <w:t>Both</w:t>
            </w:r>
            <w:r w:rsidRPr="005C029F">
              <w:rPr>
                <w:rFonts w:cs="Times New Roman"/>
                <w:b w:val="0"/>
                <w:color w:val="auto"/>
                <w:szCs w:val="32"/>
              </w:rPr>
              <w:t xml:space="preserve"> predators</w:t>
            </w:r>
          </w:p>
        </w:tc>
        <w:tc>
          <w:tcPr>
            <w:tcW w:w="1559" w:type="dxa"/>
            <w:tcBorders>
              <w:right w:val="nil"/>
            </w:tcBorders>
            <w:shd w:val="clear" w:color="auto" w:fill="auto"/>
            <w:noWrap/>
            <w:vAlign w:val="center"/>
          </w:tcPr>
          <w:p w14:paraId="7B4A7902"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sidRPr="005C029F">
              <w:rPr>
                <w:rFonts w:cs="Times New Roman"/>
                <w:color w:val="auto"/>
              </w:rPr>
              <w:t>Tillering</w:t>
            </w:r>
          </w:p>
        </w:tc>
        <w:tc>
          <w:tcPr>
            <w:tcW w:w="1985" w:type="dxa"/>
            <w:tcBorders>
              <w:right w:val="nil"/>
            </w:tcBorders>
            <w:shd w:val="clear" w:color="auto" w:fill="auto"/>
            <w:noWrap/>
            <w:vAlign w:val="center"/>
          </w:tcPr>
          <w:p w14:paraId="73113470" w14:textId="5580650C"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0.24</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1096"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0.06)</w:t>
            </w:r>
          </w:p>
        </w:tc>
        <w:tc>
          <w:tcPr>
            <w:tcW w:w="1559" w:type="dxa"/>
            <w:tcBorders>
              <w:right w:val="nil"/>
            </w:tcBorders>
            <w:shd w:val="clear" w:color="auto" w:fill="auto"/>
            <w:noWrap/>
            <w:vAlign w:val="center"/>
          </w:tcPr>
          <w:p w14:paraId="7615B07C" w14:textId="0C06738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0.14</w:t>
            </w:r>
          </w:p>
        </w:tc>
        <w:tc>
          <w:tcPr>
            <w:tcW w:w="1559" w:type="dxa"/>
            <w:tcBorders>
              <w:right w:val="nil"/>
            </w:tcBorders>
            <w:shd w:val="clear" w:color="auto" w:fill="auto"/>
            <w:noWrap/>
            <w:vAlign w:val="center"/>
          </w:tcPr>
          <w:p w14:paraId="3920725E" w14:textId="04E454AB"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0.36</w:t>
            </w:r>
          </w:p>
        </w:tc>
      </w:tr>
      <w:tr w:rsidR="006746ED" w:rsidRPr="005C029F" w14:paraId="0A606331"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50300F8C"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shd w:val="clear" w:color="auto" w:fill="auto"/>
            <w:noWrap/>
            <w:vAlign w:val="center"/>
          </w:tcPr>
          <w:p w14:paraId="5ED14CA4"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sidRPr="005C029F">
              <w:rPr>
                <w:rFonts w:cs="Times New Roman"/>
                <w:color w:val="auto"/>
              </w:rPr>
              <w:t>Flowering</w:t>
            </w:r>
          </w:p>
        </w:tc>
        <w:tc>
          <w:tcPr>
            <w:tcW w:w="1985" w:type="dxa"/>
            <w:shd w:val="clear" w:color="auto" w:fill="auto"/>
            <w:noWrap/>
            <w:vAlign w:val="center"/>
          </w:tcPr>
          <w:p w14:paraId="1E76272B" w14:textId="74D37059"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0.85</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w:t>
            </w:r>
            <w:ins w:id="1097"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0.04)</w:t>
            </w:r>
          </w:p>
        </w:tc>
        <w:tc>
          <w:tcPr>
            <w:tcW w:w="1559" w:type="dxa"/>
            <w:shd w:val="clear" w:color="auto" w:fill="auto"/>
            <w:noWrap/>
            <w:vAlign w:val="center"/>
          </w:tcPr>
          <w:p w14:paraId="35C94C34" w14:textId="6B2B1830"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0.76</w:t>
            </w:r>
          </w:p>
        </w:tc>
        <w:tc>
          <w:tcPr>
            <w:tcW w:w="1559" w:type="dxa"/>
            <w:shd w:val="clear" w:color="auto" w:fill="auto"/>
            <w:noWrap/>
            <w:vAlign w:val="center"/>
          </w:tcPr>
          <w:p w14:paraId="067D277C" w14:textId="3A14D213"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0.91</w:t>
            </w:r>
          </w:p>
        </w:tc>
      </w:tr>
      <w:tr w:rsidR="006746ED" w:rsidRPr="005C029F" w14:paraId="0A0D8EAA"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2ECA098C"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tcBorders>
              <w:right w:val="nil"/>
            </w:tcBorders>
            <w:shd w:val="clear" w:color="auto" w:fill="auto"/>
            <w:noWrap/>
            <w:vAlign w:val="center"/>
          </w:tcPr>
          <w:p w14:paraId="17DD02EC"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sidRPr="005C029F">
              <w:rPr>
                <w:rFonts w:cs="Times New Roman"/>
                <w:color w:val="auto"/>
              </w:rPr>
              <w:t>Ripening</w:t>
            </w:r>
          </w:p>
        </w:tc>
        <w:tc>
          <w:tcPr>
            <w:tcW w:w="1985" w:type="dxa"/>
            <w:tcBorders>
              <w:right w:val="nil"/>
            </w:tcBorders>
            <w:shd w:val="clear" w:color="auto" w:fill="auto"/>
            <w:noWrap/>
            <w:vAlign w:val="center"/>
          </w:tcPr>
          <w:p w14:paraId="14C5E104" w14:textId="3123FE91"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rPr>
            </w:pPr>
            <w:r w:rsidRPr="008A55D7">
              <w:rPr>
                <w:rFonts w:eastAsia="SimSun" w:cs="Times New Roman"/>
                <w:color w:val="000000"/>
                <w:szCs w:val="24"/>
                <w:lang w:eastAsia="zh-CN" w:bidi="ar"/>
              </w:rPr>
              <w:t>0.91</w:t>
            </w:r>
            <w:r w:rsidRPr="008A55D7">
              <w:rPr>
                <w:rFonts w:eastAsia="SimSun" w:cs="Times New Roman"/>
                <w:color w:val="000000"/>
                <w:szCs w:val="24"/>
                <w:vertAlign w:val="superscript"/>
                <w:lang w:eastAsia="zh-CN" w:bidi="ar"/>
              </w:rPr>
              <w:t>c</w:t>
            </w:r>
            <w:r w:rsidRPr="008A55D7">
              <w:rPr>
                <w:rFonts w:eastAsia="SimSun" w:cs="Times New Roman"/>
                <w:color w:val="000000"/>
                <w:szCs w:val="24"/>
                <w:lang w:eastAsia="zh-CN" w:bidi="ar"/>
              </w:rPr>
              <w:t xml:space="preserve"> (±</w:t>
            </w:r>
            <w:ins w:id="1098"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0.03)</w:t>
            </w:r>
          </w:p>
        </w:tc>
        <w:tc>
          <w:tcPr>
            <w:tcW w:w="1559" w:type="dxa"/>
            <w:tcBorders>
              <w:right w:val="nil"/>
            </w:tcBorders>
            <w:shd w:val="clear" w:color="auto" w:fill="auto"/>
            <w:noWrap/>
            <w:vAlign w:val="center"/>
          </w:tcPr>
          <w:p w14:paraId="065622A9" w14:textId="17042E3D"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0.85</w:t>
            </w:r>
          </w:p>
        </w:tc>
        <w:tc>
          <w:tcPr>
            <w:tcW w:w="1559" w:type="dxa"/>
            <w:tcBorders>
              <w:right w:val="nil"/>
            </w:tcBorders>
            <w:shd w:val="clear" w:color="auto" w:fill="auto"/>
            <w:noWrap/>
            <w:vAlign w:val="center"/>
          </w:tcPr>
          <w:p w14:paraId="317C5675" w14:textId="2E166B8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0.95</w:t>
            </w:r>
          </w:p>
        </w:tc>
      </w:tr>
      <w:tr w:rsidR="006746ED" w:rsidRPr="005C029F" w14:paraId="3008EC42"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4526C029" w14:textId="77777777" w:rsidR="006746ED" w:rsidRPr="005C029F" w:rsidRDefault="006746ED" w:rsidP="006746ED">
            <w:pPr>
              <w:spacing w:after="0" w:line="240" w:lineRule="auto"/>
              <w:rPr>
                <w:rFonts w:cs="Times New Roman"/>
                <w:b w:val="0"/>
                <w:bCs w:val="0"/>
                <w:color w:val="auto"/>
                <w:szCs w:val="32"/>
              </w:rPr>
            </w:pPr>
            <w:r w:rsidRPr="005C029F">
              <w:rPr>
                <w:rFonts w:cs="Times New Roman"/>
                <w:b w:val="0"/>
                <w:color w:val="auto"/>
                <w:szCs w:val="32"/>
              </w:rPr>
              <w:t>Spiders</w:t>
            </w:r>
          </w:p>
        </w:tc>
        <w:tc>
          <w:tcPr>
            <w:tcW w:w="1559" w:type="dxa"/>
            <w:shd w:val="clear" w:color="auto" w:fill="auto"/>
            <w:noWrap/>
            <w:vAlign w:val="center"/>
          </w:tcPr>
          <w:p w14:paraId="7AA6CBC5"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Tillering</w:t>
            </w:r>
          </w:p>
        </w:tc>
        <w:tc>
          <w:tcPr>
            <w:tcW w:w="1985" w:type="dxa"/>
            <w:shd w:val="clear" w:color="auto" w:fill="auto"/>
            <w:noWrap/>
            <w:vAlign w:val="center"/>
          </w:tcPr>
          <w:p w14:paraId="6BE42D77" w14:textId="13EB698B"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0.27</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1099"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0.07)</w:t>
            </w:r>
          </w:p>
        </w:tc>
        <w:tc>
          <w:tcPr>
            <w:tcW w:w="1559" w:type="dxa"/>
            <w:shd w:val="clear" w:color="auto" w:fill="auto"/>
            <w:noWrap/>
            <w:vAlign w:val="center"/>
          </w:tcPr>
          <w:p w14:paraId="2BB11376" w14:textId="3B66831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0.16</w:t>
            </w:r>
          </w:p>
        </w:tc>
        <w:tc>
          <w:tcPr>
            <w:tcW w:w="1559" w:type="dxa"/>
            <w:shd w:val="clear" w:color="auto" w:fill="auto"/>
            <w:noWrap/>
            <w:vAlign w:val="center"/>
          </w:tcPr>
          <w:p w14:paraId="434458A1" w14:textId="66BFF7A6"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0.43</w:t>
            </w:r>
          </w:p>
        </w:tc>
      </w:tr>
      <w:tr w:rsidR="006746ED" w:rsidRPr="005C029F" w14:paraId="05AA25F1"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615C7CA9"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tcBorders>
              <w:right w:val="nil"/>
            </w:tcBorders>
            <w:shd w:val="clear" w:color="auto" w:fill="auto"/>
            <w:noWrap/>
            <w:vAlign w:val="center"/>
          </w:tcPr>
          <w:p w14:paraId="342753AF"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Flowering</w:t>
            </w:r>
          </w:p>
        </w:tc>
        <w:tc>
          <w:tcPr>
            <w:tcW w:w="1985" w:type="dxa"/>
            <w:tcBorders>
              <w:right w:val="nil"/>
            </w:tcBorders>
            <w:shd w:val="clear" w:color="auto" w:fill="auto"/>
            <w:noWrap/>
            <w:vAlign w:val="center"/>
          </w:tcPr>
          <w:p w14:paraId="63C236D1" w14:textId="43270B3F"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0.81</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w:t>
            </w:r>
            <w:ins w:id="1100"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0.05)</w:t>
            </w:r>
          </w:p>
        </w:tc>
        <w:tc>
          <w:tcPr>
            <w:tcW w:w="1559" w:type="dxa"/>
            <w:tcBorders>
              <w:right w:val="nil"/>
            </w:tcBorders>
            <w:shd w:val="clear" w:color="auto" w:fill="auto"/>
            <w:noWrap/>
            <w:vAlign w:val="center"/>
          </w:tcPr>
          <w:p w14:paraId="2CBDCC64" w14:textId="78F0D561"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0.69</w:t>
            </w:r>
          </w:p>
        </w:tc>
        <w:tc>
          <w:tcPr>
            <w:tcW w:w="1559" w:type="dxa"/>
            <w:tcBorders>
              <w:right w:val="nil"/>
            </w:tcBorders>
            <w:shd w:val="clear" w:color="auto" w:fill="auto"/>
            <w:noWrap/>
            <w:vAlign w:val="center"/>
          </w:tcPr>
          <w:p w14:paraId="0856D15A" w14:textId="34320C63"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0.89</w:t>
            </w:r>
          </w:p>
        </w:tc>
      </w:tr>
      <w:tr w:rsidR="006746ED" w:rsidRPr="005C029F" w14:paraId="7019D3C2"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6B7E4386"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shd w:val="clear" w:color="auto" w:fill="auto"/>
            <w:noWrap/>
            <w:vAlign w:val="center"/>
          </w:tcPr>
          <w:p w14:paraId="65F155A0"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Ripening</w:t>
            </w:r>
          </w:p>
        </w:tc>
        <w:tc>
          <w:tcPr>
            <w:tcW w:w="1985" w:type="dxa"/>
            <w:shd w:val="clear" w:color="auto" w:fill="auto"/>
            <w:noWrap/>
            <w:vAlign w:val="center"/>
          </w:tcPr>
          <w:p w14:paraId="766ED554" w14:textId="22AA629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0.86</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w:t>
            </w:r>
            <w:ins w:id="1101"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0.04)</w:t>
            </w:r>
          </w:p>
        </w:tc>
        <w:tc>
          <w:tcPr>
            <w:tcW w:w="1559" w:type="dxa"/>
            <w:shd w:val="clear" w:color="auto" w:fill="auto"/>
            <w:noWrap/>
            <w:vAlign w:val="center"/>
          </w:tcPr>
          <w:p w14:paraId="14FB0189" w14:textId="4BA076F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0.75</w:t>
            </w:r>
          </w:p>
        </w:tc>
        <w:tc>
          <w:tcPr>
            <w:tcW w:w="1559" w:type="dxa"/>
            <w:shd w:val="clear" w:color="auto" w:fill="auto"/>
            <w:noWrap/>
            <w:vAlign w:val="center"/>
          </w:tcPr>
          <w:p w14:paraId="7C76AEB8" w14:textId="6600C4B5"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0.93</w:t>
            </w:r>
          </w:p>
        </w:tc>
      </w:tr>
      <w:tr w:rsidR="006746ED" w:rsidRPr="005C029F" w14:paraId="6CF21DAF"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29DDB0B0" w14:textId="77777777" w:rsidR="006746ED" w:rsidRPr="005C029F" w:rsidRDefault="006746ED" w:rsidP="006746ED">
            <w:pPr>
              <w:spacing w:after="0" w:line="240" w:lineRule="auto"/>
              <w:rPr>
                <w:rFonts w:cs="Times New Roman"/>
                <w:b w:val="0"/>
                <w:bCs w:val="0"/>
                <w:color w:val="000000" w:themeColor="text1"/>
                <w:szCs w:val="32"/>
              </w:rPr>
            </w:pPr>
            <w:r w:rsidRPr="005C029F">
              <w:rPr>
                <w:rFonts w:cs="Times New Roman"/>
                <w:b w:val="0"/>
                <w:color w:val="000000" w:themeColor="text1"/>
                <w:szCs w:val="32"/>
              </w:rPr>
              <w:t>Ladybeetles</w:t>
            </w:r>
          </w:p>
        </w:tc>
        <w:tc>
          <w:tcPr>
            <w:tcW w:w="1559" w:type="dxa"/>
            <w:tcBorders>
              <w:right w:val="nil"/>
            </w:tcBorders>
            <w:shd w:val="clear" w:color="auto" w:fill="auto"/>
            <w:noWrap/>
            <w:vAlign w:val="center"/>
          </w:tcPr>
          <w:p w14:paraId="38D0297A"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Tillering</w:t>
            </w:r>
          </w:p>
        </w:tc>
        <w:tc>
          <w:tcPr>
            <w:tcW w:w="1985" w:type="dxa"/>
            <w:tcBorders>
              <w:right w:val="nil"/>
            </w:tcBorders>
            <w:shd w:val="clear" w:color="auto" w:fill="auto"/>
            <w:noWrap/>
            <w:vAlign w:val="center"/>
          </w:tcPr>
          <w:p w14:paraId="24D4097C" w14:textId="033A0F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0.92</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1102"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0.01)</w:t>
            </w:r>
          </w:p>
        </w:tc>
        <w:tc>
          <w:tcPr>
            <w:tcW w:w="1559" w:type="dxa"/>
            <w:tcBorders>
              <w:right w:val="nil"/>
            </w:tcBorders>
            <w:shd w:val="clear" w:color="auto" w:fill="auto"/>
            <w:noWrap/>
            <w:vAlign w:val="center"/>
          </w:tcPr>
          <w:p w14:paraId="757C9D8E" w14:textId="32CB6E95"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0.89</w:t>
            </w:r>
          </w:p>
        </w:tc>
        <w:tc>
          <w:tcPr>
            <w:tcW w:w="1559" w:type="dxa"/>
            <w:tcBorders>
              <w:right w:val="nil"/>
            </w:tcBorders>
            <w:shd w:val="clear" w:color="auto" w:fill="auto"/>
            <w:noWrap/>
            <w:vAlign w:val="center"/>
          </w:tcPr>
          <w:p w14:paraId="48B543AD" w14:textId="50243A7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0.93</w:t>
            </w:r>
          </w:p>
        </w:tc>
      </w:tr>
      <w:tr w:rsidR="006746ED" w:rsidRPr="005C029F" w14:paraId="41489D2C"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tcPr>
          <w:p w14:paraId="1F69BA9D" w14:textId="77777777" w:rsidR="006746ED" w:rsidRPr="005C029F" w:rsidRDefault="006746ED" w:rsidP="006746ED">
            <w:pPr>
              <w:spacing w:after="0" w:line="240" w:lineRule="auto"/>
              <w:rPr>
                <w:rFonts w:eastAsia="Times New Roman" w:cs="Times New Roman"/>
                <w:b w:val="0"/>
                <w:bCs w:val="0"/>
                <w:color w:val="000000" w:themeColor="text1"/>
                <w:szCs w:val="32"/>
              </w:rPr>
            </w:pPr>
          </w:p>
        </w:tc>
        <w:tc>
          <w:tcPr>
            <w:tcW w:w="1559" w:type="dxa"/>
            <w:shd w:val="clear" w:color="auto" w:fill="auto"/>
            <w:noWrap/>
            <w:vAlign w:val="center"/>
          </w:tcPr>
          <w:p w14:paraId="3628CC36"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Flowering</w:t>
            </w:r>
          </w:p>
        </w:tc>
        <w:tc>
          <w:tcPr>
            <w:tcW w:w="1985" w:type="dxa"/>
            <w:shd w:val="clear" w:color="auto" w:fill="auto"/>
            <w:noWrap/>
            <w:vAlign w:val="center"/>
          </w:tcPr>
          <w:p w14:paraId="562F0FC7" w14:textId="199042E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0.92</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1103"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0.01)</w:t>
            </w:r>
          </w:p>
        </w:tc>
        <w:tc>
          <w:tcPr>
            <w:tcW w:w="1559" w:type="dxa"/>
            <w:shd w:val="clear" w:color="auto" w:fill="auto"/>
            <w:noWrap/>
            <w:vAlign w:val="center"/>
          </w:tcPr>
          <w:p w14:paraId="667D2F2A" w14:textId="3B82EED2"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w:t>
            </w:r>
            <w:r>
              <w:rPr>
                <w:rFonts w:eastAsia="SimSun" w:cs="Times New Roman"/>
                <w:color w:val="000000"/>
                <w:szCs w:val="24"/>
                <w:lang w:eastAsia="zh-CN" w:bidi="ar"/>
              </w:rPr>
              <w:t>0</w:t>
            </w:r>
          </w:p>
        </w:tc>
        <w:tc>
          <w:tcPr>
            <w:tcW w:w="1559" w:type="dxa"/>
            <w:shd w:val="clear" w:color="auto" w:fill="auto"/>
            <w:noWrap/>
            <w:vAlign w:val="center"/>
          </w:tcPr>
          <w:p w14:paraId="6B875158" w14:textId="013CA9CC"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0.93</w:t>
            </w:r>
          </w:p>
        </w:tc>
      </w:tr>
      <w:tr w:rsidR="006746ED" w:rsidRPr="005C029F" w14:paraId="0BE06474"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tcPr>
          <w:p w14:paraId="19C272BC" w14:textId="77777777" w:rsidR="006746ED" w:rsidRPr="005C029F" w:rsidRDefault="006746ED" w:rsidP="006746ED">
            <w:pPr>
              <w:spacing w:after="0" w:line="240" w:lineRule="auto"/>
              <w:rPr>
                <w:rFonts w:eastAsia="Times New Roman" w:cs="Times New Roman"/>
                <w:b w:val="0"/>
                <w:bCs w:val="0"/>
                <w:color w:val="000000" w:themeColor="text1"/>
                <w:szCs w:val="32"/>
              </w:rPr>
            </w:pPr>
          </w:p>
        </w:tc>
        <w:tc>
          <w:tcPr>
            <w:tcW w:w="1559" w:type="dxa"/>
            <w:tcBorders>
              <w:right w:val="nil"/>
            </w:tcBorders>
            <w:shd w:val="clear" w:color="auto" w:fill="auto"/>
            <w:noWrap/>
            <w:vAlign w:val="center"/>
          </w:tcPr>
          <w:p w14:paraId="53B8504A"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Ripening</w:t>
            </w:r>
          </w:p>
        </w:tc>
        <w:tc>
          <w:tcPr>
            <w:tcW w:w="1985" w:type="dxa"/>
            <w:tcBorders>
              <w:right w:val="nil"/>
            </w:tcBorders>
            <w:shd w:val="clear" w:color="auto" w:fill="auto"/>
            <w:noWrap/>
            <w:vAlign w:val="center"/>
          </w:tcPr>
          <w:p w14:paraId="60ED1759" w14:textId="5DAB9C66"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0.98</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w:t>
            </w:r>
            <w:ins w:id="1104"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w:t>
            </w:r>
            <w:r>
              <w:rPr>
                <w:rFonts w:eastAsia="SimSun" w:cs="Times New Roman"/>
                <w:color w:val="000000"/>
                <w:szCs w:val="24"/>
                <w:lang w:eastAsia="zh-CN" w:bidi="ar"/>
              </w:rPr>
              <w:t>.01</w:t>
            </w:r>
            <w:r w:rsidRPr="008A55D7">
              <w:rPr>
                <w:rFonts w:eastAsia="SimSun" w:cs="Times New Roman"/>
                <w:color w:val="000000"/>
                <w:szCs w:val="24"/>
                <w:lang w:eastAsia="zh-CN" w:bidi="ar"/>
              </w:rPr>
              <w:t>)</w:t>
            </w:r>
          </w:p>
        </w:tc>
        <w:tc>
          <w:tcPr>
            <w:tcW w:w="1559" w:type="dxa"/>
            <w:tcBorders>
              <w:right w:val="nil"/>
            </w:tcBorders>
            <w:shd w:val="clear" w:color="auto" w:fill="auto"/>
            <w:noWrap/>
            <w:vAlign w:val="center"/>
          </w:tcPr>
          <w:p w14:paraId="02A5A3D4" w14:textId="5B2B19B5"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0.98</w:t>
            </w:r>
          </w:p>
        </w:tc>
        <w:tc>
          <w:tcPr>
            <w:tcW w:w="1559" w:type="dxa"/>
            <w:tcBorders>
              <w:right w:val="nil"/>
            </w:tcBorders>
            <w:shd w:val="clear" w:color="auto" w:fill="auto"/>
            <w:noWrap/>
            <w:vAlign w:val="center"/>
          </w:tcPr>
          <w:p w14:paraId="278A9E1C" w14:textId="7640637C"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0.99</w:t>
            </w:r>
          </w:p>
        </w:tc>
      </w:tr>
    </w:tbl>
    <w:p w14:paraId="3A7A7D2C" w14:textId="77777777" w:rsidR="00E02C50" w:rsidRPr="005C029F" w:rsidRDefault="00E02C50" w:rsidP="00E02C50">
      <w:pPr>
        <w:rPr>
          <w:rFonts w:cs="Times New Roman"/>
          <w:b/>
          <w:color w:val="FF0000"/>
        </w:rPr>
      </w:pPr>
      <w:r w:rsidRPr="005C029F">
        <w:rPr>
          <w:rFonts w:cs="Times New Roman"/>
          <w:b/>
          <w:color w:val="FF0000"/>
        </w:rPr>
        <w:br w:type="page"/>
      </w:r>
    </w:p>
    <w:p w14:paraId="542EEF1A" w14:textId="2819625D" w:rsidR="00DF0325" w:rsidRPr="00E42155" w:rsidRDefault="00DF0325" w:rsidP="00DF0325">
      <w:pPr>
        <w:jc w:val="left"/>
        <w:rPr>
          <w:rFonts w:cs="Times New Roman"/>
          <w:b/>
          <w:szCs w:val="24"/>
        </w:rPr>
      </w:pPr>
      <w:commentRangeStart w:id="1105"/>
      <w:r w:rsidRPr="00E42155">
        <w:rPr>
          <w:rFonts w:cs="Times New Roman"/>
          <w:b/>
          <w:szCs w:val="24"/>
        </w:rPr>
        <w:lastRenderedPageBreak/>
        <w:t>Figure</w:t>
      </w:r>
      <w:r w:rsidR="002C00BE" w:rsidRPr="00E42155">
        <w:rPr>
          <w:rFonts w:cs="Times New Roman"/>
          <w:b/>
          <w:szCs w:val="24"/>
        </w:rPr>
        <w:t>s</w:t>
      </w:r>
      <w:commentRangeEnd w:id="1105"/>
      <w:r w:rsidR="00321E47">
        <w:rPr>
          <w:rStyle w:val="CommentReference"/>
        </w:rPr>
        <w:commentReference w:id="1105"/>
      </w:r>
    </w:p>
    <w:p w14:paraId="70DF5B3B" w14:textId="33A83A75" w:rsidR="00E42155" w:rsidRPr="00DF0325" w:rsidDel="008B50DD" w:rsidRDefault="00E42155" w:rsidP="00DF0325">
      <w:pPr>
        <w:jc w:val="left"/>
        <w:rPr>
          <w:del w:id="1106" w:author="Gen-Chang Hsu" w:date="2024-08-25T20:28:00Z" w16du:dateUtc="2024-08-26T00:28:00Z"/>
          <w:rFonts w:cs="Times New Roman"/>
          <w:b/>
          <w:sz w:val="28"/>
          <w:szCs w:val="28"/>
        </w:rPr>
      </w:pPr>
    </w:p>
    <w:p w14:paraId="353D5D42" w14:textId="4A4906FF" w:rsidR="00DF0325" w:rsidRDefault="00DF0325" w:rsidP="00DF0325">
      <w:pPr>
        <w:spacing w:line="480" w:lineRule="auto"/>
        <w:jc w:val="left"/>
        <w:rPr>
          <w:rFonts w:cs="Times New Roman"/>
        </w:rPr>
      </w:pPr>
      <w:r w:rsidRPr="00E02C50">
        <w:rPr>
          <w:rFonts w:cs="Times New Roman"/>
          <w:b/>
        </w:rPr>
        <w:t>Figure 1.</w:t>
      </w:r>
      <w:r w:rsidRPr="005C029F">
        <w:rPr>
          <w:rFonts w:cs="Times New Roman"/>
        </w:rPr>
        <w:t xml:space="preserve"> </w:t>
      </w:r>
      <w:r>
        <w:rPr>
          <w:rFonts w:cs="Times New Roman"/>
        </w:rPr>
        <w:t xml:space="preserve"> </w:t>
      </w:r>
      <w:r w:rsidRPr="005C029F">
        <w:rPr>
          <w:rFonts w:cs="Times New Roman"/>
        </w:rPr>
        <w:t xml:space="preserve">The proportions (mean ± SE) of prey sources (rice herbivores, tourist herbivores, </w:t>
      </w:r>
      <w:r>
        <w:rPr>
          <w:rFonts w:cs="Times New Roman"/>
        </w:rPr>
        <w:t xml:space="preserve">and </w:t>
      </w:r>
      <w:r w:rsidRPr="005C029F">
        <w:rPr>
          <w:rFonts w:cs="Times New Roman"/>
        </w:rPr>
        <w:t xml:space="preserve">detritivores) consumed </w:t>
      </w:r>
      <w:r>
        <w:rPr>
          <w:rFonts w:cs="Times New Roman"/>
        </w:rPr>
        <w:t xml:space="preserve">in the </w:t>
      </w:r>
      <w:r w:rsidRPr="005C029F">
        <w:rPr>
          <w:rFonts w:cs="Times New Roman"/>
        </w:rPr>
        <w:t>diet</w:t>
      </w:r>
      <w:r>
        <w:rPr>
          <w:rFonts w:cs="Times New Roman"/>
        </w:rPr>
        <w:t xml:space="preserve"> of </w:t>
      </w:r>
      <w:r w:rsidRPr="005C029F">
        <w:rPr>
          <w:rFonts w:cs="Times New Roman"/>
        </w:rPr>
        <w:t xml:space="preserve">(a) </w:t>
      </w:r>
      <w:r w:rsidR="0082062E">
        <w:rPr>
          <w:rFonts w:cs="Times New Roman"/>
        </w:rPr>
        <w:t>both</w:t>
      </w:r>
      <w:r w:rsidRPr="005C029F">
        <w:rPr>
          <w:rFonts w:cs="Times New Roman"/>
        </w:rPr>
        <w:t xml:space="preserve"> predators</w:t>
      </w:r>
      <w:r>
        <w:rPr>
          <w:rFonts w:cs="Times New Roman"/>
        </w:rPr>
        <w:t>,</w:t>
      </w:r>
      <w:r w:rsidRPr="005C029F">
        <w:rPr>
          <w:rFonts w:cs="Times New Roman"/>
        </w:rPr>
        <w:t xml:space="preserve"> (b) spiders, and (c) ladybeetles in organic and conventional rice farms over crop stages. </w:t>
      </w:r>
      <w:r>
        <w:rPr>
          <w:rFonts w:cs="Times New Roman"/>
        </w:rPr>
        <w:t xml:space="preserve"> </w:t>
      </w:r>
      <w:r w:rsidRPr="0015273A">
        <w:rPr>
          <w:rFonts w:cs="Times New Roman"/>
        </w:rPr>
        <w:t xml:space="preserve">The proportions </w:t>
      </w:r>
      <w:r>
        <w:rPr>
          <w:rFonts w:cs="Times New Roman"/>
        </w:rPr>
        <w:t xml:space="preserve">were computed from </w:t>
      </w:r>
      <w:r w:rsidRPr="0015273A">
        <w:rPr>
          <w:rFonts w:cs="Times New Roman"/>
        </w:rPr>
        <w:t>the Bayesian posterior me</w:t>
      </w:r>
      <w:r w:rsidR="00E934AF">
        <w:rPr>
          <w:rFonts w:cs="Times New Roman" w:hint="eastAsia"/>
        </w:rPr>
        <w:t>d</w:t>
      </w:r>
      <w:r w:rsidR="00E934AF">
        <w:rPr>
          <w:rFonts w:cs="Times New Roman"/>
        </w:rPr>
        <w:t>i</w:t>
      </w:r>
      <w:r w:rsidRPr="0015273A">
        <w:rPr>
          <w:rFonts w:cs="Times New Roman"/>
        </w:rPr>
        <w:t>an</w:t>
      </w:r>
      <w:r>
        <w:rPr>
          <w:rFonts w:cs="Times New Roman"/>
        </w:rPr>
        <w:t>s of</w:t>
      </w:r>
      <w:r w:rsidRPr="0015273A">
        <w:rPr>
          <w:rFonts w:cs="Times New Roman"/>
        </w:rPr>
        <w:t xml:space="preserve"> </w:t>
      </w:r>
      <w:r w:rsidR="00E934AF">
        <w:rPr>
          <w:rFonts w:cs="Times New Roman"/>
        </w:rPr>
        <w:t xml:space="preserve">diet estimates in </w:t>
      </w:r>
      <w:r w:rsidRPr="0015273A">
        <w:rPr>
          <w:rFonts w:cs="Times New Roman"/>
        </w:rPr>
        <w:t xml:space="preserve">replicate farms </w:t>
      </w:r>
      <w:r>
        <w:rPr>
          <w:rFonts w:cs="Times New Roman"/>
        </w:rPr>
        <w:t>over</w:t>
      </w:r>
      <w:r w:rsidR="00E934AF">
        <w:rPr>
          <w:rFonts w:cs="Times New Roman"/>
        </w:rPr>
        <w:t xml:space="preserve"> the</w:t>
      </w:r>
      <w:r>
        <w:rPr>
          <w:rFonts w:cs="Times New Roman"/>
        </w:rPr>
        <w:t xml:space="preserve"> </w:t>
      </w:r>
      <w:r w:rsidRPr="0015273A">
        <w:rPr>
          <w:rFonts w:cs="Times New Roman"/>
        </w:rPr>
        <w:t>three study years.</w:t>
      </w:r>
    </w:p>
    <w:p w14:paraId="4FE417BB" w14:textId="77777777" w:rsidR="00DF0325" w:rsidRDefault="00DF0325" w:rsidP="00DF0325">
      <w:pPr>
        <w:spacing w:line="480" w:lineRule="auto"/>
        <w:jc w:val="left"/>
        <w:rPr>
          <w:rFonts w:cs="Times New Roman"/>
        </w:rPr>
      </w:pPr>
    </w:p>
    <w:p w14:paraId="3F8287D9" w14:textId="5E9F53DD" w:rsidR="00DF0325" w:rsidRPr="005C029F" w:rsidRDefault="00DF0325" w:rsidP="00DF0325">
      <w:pPr>
        <w:spacing w:line="480" w:lineRule="auto"/>
        <w:jc w:val="left"/>
        <w:rPr>
          <w:rFonts w:cs="Times New Roman"/>
        </w:rPr>
      </w:pPr>
      <w:r w:rsidRPr="00E02C50">
        <w:rPr>
          <w:rFonts w:cs="Times New Roman"/>
          <w:b/>
        </w:rPr>
        <w:t>Figure 2.</w:t>
      </w:r>
      <w:r w:rsidRPr="005C029F">
        <w:rPr>
          <w:rFonts w:cs="Times New Roman"/>
        </w:rPr>
        <w:t xml:space="preserve"> </w:t>
      </w:r>
      <w:r>
        <w:rPr>
          <w:rFonts w:cs="Times New Roman"/>
        </w:rPr>
        <w:t xml:space="preserve"> </w:t>
      </w:r>
      <w:r w:rsidRPr="005C029F">
        <w:rPr>
          <w:rFonts w:cs="Times New Roman"/>
        </w:rPr>
        <w:t>The proportion</w:t>
      </w:r>
      <w:ins w:id="1107" w:author="Gen-Chang Hsu" w:date="2024-08-22T15:09:00Z" w16du:dateUtc="2024-08-22T19:09:00Z">
        <w:r w:rsidR="005A405B">
          <w:rPr>
            <w:rFonts w:cs="Times New Roman"/>
          </w:rPr>
          <w:t xml:space="preserve"> </w:t>
        </w:r>
        <w:r w:rsidR="005A405B" w:rsidRPr="005C029F">
          <w:rPr>
            <w:rFonts w:cs="Times New Roman"/>
          </w:rPr>
          <w:t xml:space="preserve">(mean ± SE) </w:t>
        </w:r>
      </w:ins>
      <w:del w:id="1108" w:author="Gen-Chang Hsu" w:date="2024-08-22T15:09:00Z" w16du:dateUtc="2024-08-22T19:09:00Z">
        <w:r w:rsidRPr="005C029F" w:rsidDel="005A405B">
          <w:rPr>
            <w:rFonts w:cs="Times New Roman"/>
          </w:rPr>
          <w:delText xml:space="preserve"> </w:delText>
        </w:r>
      </w:del>
      <w:r w:rsidRPr="005C029F">
        <w:rPr>
          <w:rFonts w:cs="Times New Roman"/>
        </w:rPr>
        <w:t xml:space="preserve">of rice herbivores consumed in the diet of (a) </w:t>
      </w:r>
      <w:r w:rsidR="0082062E">
        <w:rPr>
          <w:rFonts w:cs="Times New Roman"/>
        </w:rPr>
        <w:t>both</w:t>
      </w:r>
      <w:r w:rsidRPr="005C029F">
        <w:rPr>
          <w:rFonts w:cs="Times New Roman"/>
        </w:rPr>
        <w:t xml:space="preserve"> predators</w:t>
      </w:r>
      <w:r>
        <w:rPr>
          <w:rFonts w:cs="Times New Roman"/>
        </w:rPr>
        <w:t>,</w:t>
      </w:r>
      <w:r w:rsidRPr="005C029F">
        <w:rPr>
          <w:rFonts w:cs="Times New Roman"/>
        </w:rPr>
        <w:t xml:space="preserve"> (b) spiders, and (c) ladybeetles in organic and conventional rice farms over crop stages in the three study years. </w:t>
      </w:r>
      <w:r>
        <w:rPr>
          <w:rFonts w:cs="Times New Roman"/>
        </w:rPr>
        <w:t xml:space="preserve"> </w:t>
      </w:r>
      <w:r w:rsidRPr="0015273A">
        <w:rPr>
          <w:rFonts w:cs="Times New Roman"/>
        </w:rPr>
        <w:t xml:space="preserve">The proportions </w:t>
      </w:r>
      <w:r>
        <w:rPr>
          <w:rFonts w:cs="Times New Roman"/>
        </w:rPr>
        <w:t xml:space="preserve">were computed from </w:t>
      </w:r>
      <w:r w:rsidRPr="0015273A">
        <w:rPr>
          <w:rFonts w:cs="Times New Roman"/>
        </w:rPr>
        <w:t>the Bayesian posterior me</w:t>
      </w:r>
      <w:r w:rsidR="00E934AF">
        <w:rPr>
          <w:rFonts w:cs="Times New Roman"/>
        </w:rPr>
        <w:t>di</w:t>
      </w:r>
      <w:r w:rsidRPr="0015273A">
        <w:rPr>
          <w:rFonts w:cs="Times New Roman"/>
        </w:rPr>
        <w:t>an</w:t>
      </w:r>
      <w:r>
        <w:rPr>
          <w:rFonts w:cs="Times New Roman"/>
        </w:rPr>
        <w:t>s of</w:t>
      </w:r>
      <w:r w:rsidRPr="0015273A">
        <w:rPr>
          <w:rFonts w:cs="Times New Roman"/>
        </w:rPr>
        <w:t xml:space="preserve"> </w:t>
      </w:r>
      <w:r w:rsidR="00E934AF">
        <w:rPr>
          <w:rFonts w:cs="Times New Roman"/>
        </w:rPr>
        <w:t xml:space="preserve">diet estimates in </w:t>
      </w:r>
      <w:r w:rsidRPr="0015273A">
        <w:rPr>
          <w:rFonts w:cs="Times New Roman"/>
        </w:rPr>
        <w:t>replicate farms</w:t>
      </w:r>
      <w:r w:rsidRPr="005C029F">
        <w:rPr>
          <w:rFonts w:cs="Times New Roman"/>
        </w:rPr>
        <w:t>.</w:t>
      </w:r>
    </w:p>
    <w:p w14:paraId="6B002D3F" w14:textId="77777777" w:rsidR="00DF0325" w:rsidRDefault="00DF0325" w:rsidP="00DF0325">
      <w:pPr>
        <w:spacing w:line="480" w:lineRule="auto"/>
        <w:jc w:val="left"/>
        <w:rPr>
          <w:rFonts w:cs="Times New Roman"/>
        </w:rPr>
      </w:pPr>
    </w:p>
    <w:p w14:paraId="4F6709F5" w14:textId="60C33C57" w:rsidR="00DF0325" w:rsidRDefault="00DF0325" w:rsidP="00DF0325">
      <w:pPr>
        <w:spacing w:line="480" w:lineRule="auto"/>
        <w:jc w:val="left"/>
        <w:rPr>
          <w:ins w:id="1109" w:author="Gen-Chang Hsu" w:date="2024-08-25T00:12:00Z" w16du:dateUtc="2024-08-25T04:12:00Z"/>
          <w:rFonts w:cs="Times New Roman"/>
        </w:rPr>
      </w:pPr>
      <w:r w:rsidRPr="00E02C50">
        <w:rPr>
          <w:rFonts w:cs="Times New Roman"/>
          <w:b/>
        </w:rPr>
        <w:t>Figure 3.</w:t>
      </w:r>
      <w:r w:rsidRPr="00C63A30">
        <w:rPr>
          <w:rFonts w:cs="Times New Roman"/>
        </w:rPr>
        <w:t xml:space="preserve">  The relative abundance of prey sources in organic and conventional</w:t>
      </w:r>
      <w:r w:rsidRPr="005C029F">
        <w:rPr>
          <w:rFonts w:cs="Times New Roman"/>
        </w:rPr>
        <w:t xml:space="preserve"> rice farms over crop stages </w:t>
      </w:r>
      <w:r>
        <w:rPr>
          <w:rFonts w:cs="Times New Roman"/>
        </w:rPr>
        <w:t>during</w:t>
      </w:r>
      <w:r w:rsidRPr="005C029F">
        <w:rPr>
          <w:rFonts w:cs="Times New Roman"/>
        </w:rPr>
        <w:t xml:space="preserve"> the three study years. </w:t>
      </w:r>
      <w:r>
        <w:rPr>
          <w:rFonts w:cs="Times New Roman"/>
        </w:rPr>
        <w:t xml:space="preserve"> </w:t>
      </w:r>
      <w:r w:rsidRPr="005C029F">
        <w:rPr>
          <w:rFonts w:cs="Times New Roman"/>
        </w:rPr>
        <w:t>The relative abundance w</w:t>
      </w:r>
      <w:r>
        <w:rPr>
          <w:rFonts w:cs="Times New Roman"/>
        </w:rPr>
        <w:t>as</w:t>
      </w:r>
      <w:r w:rsidRPr="005C029F">
        <w:rPr>
          <w:rFonts w:cs="Times New Roman"/>
        </w:rPr>
        <w:t xml:space="preserve"> determined from the sweep-net samples pooled across replicate farms.  </w:t>
      </w:r>
    </w:p>
    <w:p w14:paraId="5B98FE04" w14:textId="77777777" w:rsidR="00B37751" w:rsidRDefault="00B37751" w:rsidP="00DF0325">
      <w:pPr>
        <w:spacing w:line="480" w:lineRule="auto"/>
        <w:jc w:val="left"/>
        <w:rPr>
          <w:rFonts w:cs="Times New Roman"/>
        </w:rPr>
      </w:pPr>
    </w:p>
    <w:p w14:paraId="44C80B07" w14:textId="3C92E444" w:rsidR="00D07886" w:rsidRPr="009169F5" w:rsidRDefault="00D07886">
      <w:pPr>
        <w:spacing w:line="480" w:lineRule="auto"/>
        <w:jc w:val="left"/>
        <w:rPr>
          <w:ins w:id="1110" w:author="Gen-Chang Hsu" w:date="2024-08-25T00:11:00Z" w16du:dateUtc="2024-08-25T04:11:00Z"/>
          <w:rFonts w:cs="Times New Roman"/>
        </w:rPr>
        <w:pPrChange w:id="1111" w:author="Gen-Chang Hsu" w:date="2024-08-25T00:12:00Z" w16du:dateUtc="2024-08-25T04:12:00Z">
          <w:pPr>
            <w:jc w:val="left"/>
          </w:pPr>
        </w:pPrChange>
      </w:pPr>
      <w:commentRangeStart w:id="1112"/>
      <w:ins w:id="1113" w:author="Gen-Chang Hsu" w:date="2024-08-25T00:10:00Z" w16du:dateUtc="2024-08-25T04:10:00Z">
        <w:r w:rsidRPr="00D07886">
          <w:rPr>
            <w:rFonts w:cs="Times New Roman"/>
            <w:b/>
            <w:bCs/>
            <w:rPrChange w:id="1114" w:author="Gen-Chang Hsu" w:date="2024-08-25T00:11:00Z" w16du:dateUtc="2024-08-25T04:11:00Z">
              <w:rPr>
                <w:rFonts w:cs="Times New Roman"/>
              </w:rPr>
            </w:rPrChange>
          </w:rPr>
          <w:t xml:space="preserve">Figure </w:t>
        </w:r>
      </w:ins>
      <w:ins w:id="1115" w:author="Gen-Chang Hsu" w:date="2024-08-26T09:52:00Z" w16du:dateUtc="2024-08-26T13:52:00Z">
        <w:r w:rsidR="00D35A16">
          <w:rPr>
            <w:rFonts w:cs="Times New Roman"/>
            <w:b/>
            <w:bCs/>
          </w:rPr>
          <w:t>A</w:t>
        </w:r>
      </w:ins>
      <w:ins w:id="1116" w:author="Gen-Chang Hsu" w:date="2024-08-25T00:10:00Z" w16du:dateUtc="2024-08-25T04:10:00Z">
        <w:r w:rsidRPr="00D07886">
          <w:rPr>
            <w:rFonts w:cs="Times New Roman"/>
            <w:b/>
            <w:bCs/>
            <w:rPrChange w:id="1117" w:author="Gen-Chang Hsu" w:date="2024-08-25T00:11:00Z" w16du:dateUtc="2024-08-25T04:11:00Z">
              <w:rPr>
                <w:rFonts w:cs="Times New Roman"/>
              </w:rPr>
            </w:rPrChange>
          </w:rPr>
          <w:t>.</w:t>
        </w:r>
      </w:ins>
      <w:commentRangeEnd w:id="1112"/>
      <w:ins w:id="1118" w:author="Gen-Chang Hsu" w:date="2024-08-26T21:23:00Z" w16du:dateUtc="2024-08-27T01:23:00Z">
        <w:r w:rsidR="003957BC">
          <w:rPr>
            <w:rStyle w:val="CommentReference"/>
          </w:rPr>
          <w:commentReference w:id="1112"/>
        </w:r>
      </w:ins>
      <w:ins w:id="1119" w:author="Gen-Chang Hsu" w:date="2024-08-25T00:10:00Z" w16du:dateUtc="2024-08-25T04:10:00Z">
        <w:r w:rsidRPr="00D07886">
          <w:rPr>
            <w:rFonts w:cs="Times New Roman"/>
            <w:b/>
            <w:bCs/>
            <w:rPrChange w:id="1120" w:author="Gen-Chang Hsu" w:date="2024-08-25T00:11:00Z" w16du:dateUtc="2024-08-25T04:11:00Z">
              <w:rPr>
                <w:rFonts w:cs="Times New Roman"/>
              </w:rPr>
            </w:rPrChange>
          </w:rPr>
          <w:t xml:space="preserve"> </w:t>
        </w:r>
      </w:ins>
      <w:ins w:id="1121" w:author="Gen-Chang Hsu" w:date="2024-08-25T00:11:00Z" w16du:dateUtc="2024-08-25T04:11:00Z">
        <w:r w:rsidRPr="009169F5">
          <w:rPr>
            <w:rFonts w:cs="Times New Roman"/>
          </w:rPr>
          <w:t>The sampling design and analyses in the study.</w:t>
        </w:r>
        <w:r>
          <w:rPr>
            <w:rFonts w:cs="Times New Roman"/>
          </w:rPr>
          <w:t xml:space="preserve"> </w:t>
        </w:r>
        <w:r w:rsidRPr="009169F5">
          <w:rPr>
            <w:rFonts w:cs="Times New Roman"/>
          </w:rPr>
          <w:t xml:space="preserve">(a) A map of </w:t>
        </w:r>
        <w:r w:rsidRPr="009169F5">
          <w:rPr>
            <w:rFonts w:cs="Times New Roman"/>
            <w:bCs/>
            <w:szCs w:val="24"/>
          </w:rPr>
          <w:t xml:space="preserve">the </w:t>
        </w:r>
        <w:r w:rsidRPr="007C661D">
          <w:rPr>
            <w:rFonts w:cs="Times New Roman"/>
            <w:bCs/>
            <w:szCs w:val="24"/>
          </w:rPr>
          <w:t xml:space="preserve">paired organic and conventional rice farms </w:t>
        </w:r>
        <w:r w:rsidRPr="009169F5">
          <w:rPr>
            <w:rFonts w:cs="Times New Roman"/>
            <w:bCs/>
            <w:szCs w:val="24"/>
          </w:rPr>
          <w:t>in the three study</w:t>
        </w:r>
        <w:r w:rsidRPr="007C661D">
          <w:rPr>
            <w:rFonts w:cs="Times New Roman"/>
            <w:bCs/>
            <w:szCs w:val="24"/>
          </w:rPr>
          <w:t xml:space="preserve"> years (three </w:t>
        </w:r>
        <w:r w:rsidRPr="009169F5">
          <w:rPr>
            <w:rFonts w:cs="Times New Roman"/>
            <w:bCs/>
            <w:szCs w:val="24"/>
          </w:rPr>
          <w:t xml:space="preserve">farm </w:t>
        </w:r>
        <w:r w:rsidRPr="007C661D">
          <w:rPr>
            <w:rFonts w:cs="Times New Roman"/>
            <w:bCs/>
            <w:szCs w:val="24"/>
          </w:rPr>
          <w:t xml:space="preserve">pairs in 2017 and seven </w:t>
        </w:r>
        <w:r w:rsidRPr="009169F5">
          <w:rPr>
            <w:rFonts w:cs="Times New Roman"/>
            <w:bCs/>
            <w:szCs w:val="24"/>
          </w:rPr>
          <w:t xml:space="preserve">farm </w:t>
        </w:r>
        <w:r w:rsidRPr="007C661D">
          <w:rPr>
            <w:rFonts w:cs="Times New Roman"/>
            <w:bCs/>
            <w:szCs w:val="24"/>
          </w:rPr>
          <w:t xml:space="preserve">pairs in 2018 and 2019). The red rectangle in the inset map denotes the area in </w:t>
        </w:r>
        <w:r w:rsidRPr="009169F5">
          <w:rPr>
            <w:rFonts w:cs="Times New Roman"/>
            <w:bCs/>
            <w:szCs w:val="24"/>
          </w:rPr>
          <w:t>c</w:t>
        </w:r>
        <w:r w:rsidRPr="007C661D">
          <w:rPr>
            <w:rFonts w:cs="Times New Roman"/>
            <w:bCs/>
            <w:szCs w:val="24"/>
          </w:rPr>
          <w:t>entral Taiwan where the farms were located.</w:t>
        </w:r>
        <w:r>
          <w:rPr>
            <w:rFonts w:cs="Times New Roman"/>
            <w:bCs/>
            <w:szCs w:val="24"/>
          </w:rPr>
          <w:t xml:space="preserve"> </w:t>
        </w:r>
        <w:r w:rsidRPr="009169F5">
          <w:rPr>
            <w:rFonts w:cs="Times New Roman"/>
          </w:rPr>
          <w:t>(b) In each farm, a</w:t>
        </w:r>
        <w:r w:rsidRPr="009169F5">
          <w:rPr>
            <w:rFonts w:cs="Times New Roman"/>
            <w:bCs/>
            <w:szCs w:val="24"/>
          </w:rPr>
          <w:t>rthropods were sampled at four major rice stages (seedling, tillering, flowering, and ripening stage) via the sweep net method.</w:t>
        </w:r>
        <w:r w:rsidRPr="006C1701">
          <w:rPr>
            <w:rFonts w:cs="Times New Roman"/>
            <w:bCs/>
            <w:szCs w:val="24"/>
          </w:rPr>
          <w:t xml:space="preserve"> </w:t>
        </w:r>
        <w:r w:rsidRPr="009169F5">
          <w:rPr>
            <w:rFonts w:cs="Times New Roman"/>
          </w:rPr>
          <w:t xml:space="preserve">(c) The field arthropod samples were assigned to three prey guilds (rice herbivore, tourist herbivore, and detritivore) and </w:t>
        </w:r>
        <w:r w:rsidRPr="009169F5">
          <w:rPr>
            <w:rFonts w:cs="Times New Roman"/>
          </w:rPr>
          <w:lastRenderedPageBreak/>
          <w:t>one predator guild, and the proportions of these three prey sources consumed in predators’ diets were quantified via stable isotope analysis.</w:t>
        </w:r>
        <w:r w:rsidRPr="003470CC">
          <w:rPr>
            <w:rFonts w:cs="Times New Roman"/>
          </w:rPr>
          <w:t xml:space="preserve"> </w:t>
        </w:r>
        <w:r w:rsidRPr="009169F5">
          <w:rPr>
            <w:rFonts w:cs="Times New Roman"/>
          </w:rPr>
          <w:t>(d) The proportion of rice herbivores consumed in predators’ diets was extracted from (c) to examine how pest consumption by predators varied with local farm factors such as farm type, crop stage, percent forest cover, and the relative abundance of rice herbivores in the field.</w:t>
        </w:r>
      </w:ins>
    </w:p>
    <w:p w14:paraId="7CBDAC57" w14:textId="495BE0BC" w:rsidR="00DF0325" w:rsidRPr="00D07886" w:rsidRDefault="00DF0325">
      <w:pPr>
        <w:spacing w:after="0" w:line="480" w:lineRule="auto"/>
        <w:jc w:val="left"/>
        <w:rPr>
          <w:rFonts w:cs="Times New Roman"/>
          <w:b/>
          <w:bCs/>
          <w:rPrChange w:id="1122" w:author="Gen-Chang Hsu" w:date="2024-08-25T00:11:00Z" w16du:dateUtc="2024-08-25T04:11:00Z">
            <w:rPr>
              <w:rFonts w:cs="Times New Roman"/>
            </w:rPr>
          </w:rPrChange>
        </w:rPr>
        <w:pPrChange w:id="1123" w:author="Gen-Chang Hsu" w:date="2024-08-25T00:12:00Z" w16du:dateUtc="2024-08-25T04:12:00Z">
          <w:pPr>
            <w:spacing w:after="0" w:line="240" w:lineRule="auto"/>
            <w:jc w:val="left"/>
          </w:pPr>
        </w:pPrChange>
      </w:pPr>
      <w:r w:rsidRPr="00D07886">
        <w:rPr>
          <w:rFonts w:cs="Times New Roman"/>
          <w:b/>
          <w:bCs/>
          <w:rPrChange w:id="1124" w:author="Gen-Chang Hsu" w:date="2024-08-25T00:11:00Z" w16du:dateUtc="2024-08-25T04:11:00Z">
            <w:rPr>
              <w:rFonts w:cs="Times New Roman"/>
            </w:rPr>
          </w:rPrChange>
        </w:rPr>
        <w:br w:type="page"/>
      </w:r>
    </w:p>
    <w:p w14:paraId="581E76D4" w14:textId="1FF3C691" w:rsidR="00DF0325" w:rsidRDefault="00DF0325" w:rsidP="00DF0325">
      <w:pPr>
        <w:spacing w:line="480" w:lineRule="auto"/>
        <w:jc w:val="left"/>
        <w:rPr>
          <w:rFonts w:cs="Times New Roman"/>
          <w:b/>
        </w:rPr>
      </w:pPr>
      <w:r w:rsidRPr="00E02C50">
        <w:rPr>
          <w:rFonts w:cs="Times New Roman"/>
          <w:b/>
        </w:rPr>
        <w:lastRenderedPageBreak/>
        <w:t>Figure 1.</w:t>
      </w:r>
    </w:p>
    <w:p w14:paraId="66157C12" w14:textId="7D986589" w:rsidR="00975771" w:rsidRDefault="00975771" w:rsidP="00C6471E">
      <w:pPr>
        <w:spacing w:line="480" w:lineRule="auto"/>
        <w:jc w:val="center"/>
        <w:rPr>
          <w:rFonts w:cs="Times New Roman"/>
        </w:rPr>
      </w:pPr>
      <w:r w:rsidRPr="00317D8F">
        <w:rPr>
          <w:rFonts w:cs="Times New Roman"/>
          <w:noProof/>
        </w:rPr>
        <w:drawing>
          <wp:inline distT="0" distB="0" distL="0" distR="0" wp14:anchorId="5A7C2F01" wp14:editId="69242B7A">
            <wp:extent cx="4794885" cy="5594350"/>
            <wp:effectExtent l="0" t="0" r="5715" b="6350"/>
            <wp:docPr id="4" name="圖片 0" descr="C:\Users\genchanghsu\Desktop\2021_Consistent_Pest_Consumption_by_Generalist_Predators_in_Rice_Farms\Output\Figures\Diet_proportion.tiffDiet_propo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0" descr="C:\Users\genchanghsu\Desktop\2021_Consistent_Pest_Consumption_by_Generalist_Predators_in_Rice_Farms\Output\Figures\Diet_proportion.tiffDiet_proportion"/>
                    <pic:cNvPicPr>
                      <a:picLocks noChangeAspect="1"/>
                    </pic:cNvPicPr>
                  </pic:nvPicPr>
                  <pic:blipFill>
                    <a:blip r:embed="rId12" cstate="print"/>
                    <a:srcRect/>
                    <a:stretch>
                      <a:fillRect/>
                    </a:stretch>
                  </pic:blipFill>
                  <pic:spPr>
                    <a:xfrm>
                      <a:off x="0" y="0"/>
                      <a:ext cx="4794885" cy="5594350"/>
                    </a:xfrm>
                    <a:prstGeom prst="rect">
                      <a:avLst/>
                    </a:prstGeom>
                  </pic:spPr>
                </pic:pic>
              </a:graphicData>
            </a:graphic>
          </wp:inline>
        </w:drawing>
      </w:r>
    </w:p>
    <w:p w14:paraId="6F1C809B" w14:textId="58D76AF9" w:rsidR="00DF0325" w:rsidRDefault="00DF0325">
      <w:pPr>
        <w:spacing w:after="0" w:line="240" w:lineRule="auto"/>
        <w:jc w:val="left"/>
        <w:rPr>
          <w:rFonts w:cs="Times New Roman"/>
        </w:rPr>
      </w:pPr>
      <w:r>
        <w:rPr>
          <w:rFonts w:cs="Times New Roman"/>
        </w:rPr>
        <w:br w:type="page"/>
      </w:r>
    </w:p>
    <w:p w14:paraId="3FCD4AA5" w14:textId="77A1ADE3" w:rsidR="00DF0325" w:rsidRDefault="00DF0325" w:rsidP="00DF0325">
      <w:pPr>
        <w:rPr>
          <w:rFonts w:cs="Times New Roman"/>
          <w:b/>
        </w:rPr>
      </w:pPr>
      <w:r w:rsidRPr="00E02C50">
        <w:rPr>
          <w:rFonts w:cs="Times New Roman"/>
          <w:b/>
        </w:rPr>
        <w:lastRenderedPageBreak/>
        <w:t>Figure 2.</w:t>
      </w:r>
    </w:p>
    <w:p w14:paraId="1098CAA3" w14:textId="0E319EA3" w:rsidR="00A204AC" w:rsidRDefault="00A204AC" w:rsidP="00A204AC">
      <w:pPr>
        <w:jc w:val="center"/>
        <w:rPr>
          <w:rFonts w:cs="Times New Roman"/>
          <w:b/>
        </w:rPr>
      </w:pPr>
      <w:r w:rsidRPr="00A204AC">
        <w:rPr>
          <w:rFonts w:cs="Times New Roman"/>
          <w:b/>
          <w:noProof/>
        </w:rPr>
        <w:drawing>
          <wp:inline distT="0" distB="0" distL="0" distR="0" wp14:anchorId="1CF32073" wp14:editId="457E5DE8">
            <wp:extent cx="4729712" cy="5517998"/>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729712" cy="5517998"/>
                    </a:xfrm>
                    <a:prstGeom prst="rect">
                      <a:avLst/>
                    </a:prstGeom>
                    <a:noFill/>
                    <a:ln>
                      <a:noFill/>
                    </a:ln>
                  </pic:spPr>
                </pic:pic>
              </a:graphicData>
            </a:graphic>
          </wp:inline>
        </w:drawing>
      </w:r>
    </w:p>
    <w:p w14:paraId="209F8B43" w14:textId="77777777" w:rsidR="00A204AC" w:rsidRDefault="00A204AC" w:rsidP="00A204AC">
      <w:pPr>
        <w:jc w:val="center"/>
        <w:rPr>
          <w:rFonts w:cs="Times New Roman"/>
          <w:b/>
        </w:rPr>
      </w:pPr>
    </w:p>
    <w:p w14:paraId="3D6DD7E1" w14:textId="522F217F" w:rsidR="00DF0325" w:rsidRDefault="00DF0325" w:rsidP="00A204AC">
      <w:pPr>
        <w:spacing w:after="0" w:line="240" w:lineRule="auto"/>
        <w:jc w:val="left"/>
        <w:rPr>
          <w:rFonts w:cs="Times New Roman"/>
        </w:rPr>
      </w:pPr>
      <w:r>
        <w:rPr>
          <w:rFonts w:cs="Times New Roman"/>
        </w:rPr>
        <w:br w:type="page"/>
      </w:r>
      <w:r w:rsidRPr="00E02C50">
        <w:rPr>
          <w:rFonts w:cs="Times New Roman"/>
          <w:b/>
        </w:rPr>
        <w:lastRenderedPageBreak/>
        <w:t>Figure 3.</w:t>
      </w:r>
      <w:r w:rsidRPr="00C63A30">
        <w:rPr>
          <w:rFonts w:cs="Times New Roman"/>
        </w:rPr>
        <w:t xml:space="preserve">  </w:t>
      </w:r>
    </w:p>
    <w:p w14:paraId="3D80A7B8" w14:textId="1089ED89" w:rsidR="00975771" w:rsidRDefault="00975771" w:rsidP="00C6471E">
      <w:pPr>
        <w:jc w:val="center"/>
        <w:rPr>
          <w:rFonts w:cs="Times New Roman"/>
        </w:rPr>
      </w:pPr>
      <w:r w:rsidRPr="00C6471E">
        <w:rPr>
          <w:rFonts w:cs="Times New Roman"/>
          <w:noProof/>
          <w:color w:val="FF0000"/>
        </w:rPr>
        <w:drawing>
          <wp:inline distT="0" distB="0" distL="0" distR="0" wp14:anchorId="166A64E2" wp14:editId="0AACE9DA">
            <wp:extent cx="4580890" cy="5541645"/>
            <wp:effectExtent l="0" t="0" r="3810" b="8255"/>
            <wp:docPr id="6" name="圖片 1" descr="C:\Users\genchanghsu\Desktop\2021_Consistent_Pest_Consumption_by_Generalist_Predators_in_Rice_Farms\Output\Figures\Rel_abd.tiffRel_a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1" descr="C:\Users\genchanghsu\Desktop\2021_Consistent_Pest_Consumption_by_Generalist_Predators_in_Rice_Farms\Output\Figures\Rel_abd.tiffRel_abd"/>
                    <pic:cNvPicPr>
                      <a:picLocks noChangeAspect="1"/>
                    </pic:cNvPicPr>
                  </pic:nvPicPr>
                  <pic:blipFill>
                    <a:blip r:embed="rId14" cstate="print"/>
                    <a:srcRect/>
                    <a:stretch>
                      <a:fillRect/>
                    </a:stretch>
                  </pic:blipFill>
                  <pic:spPr>
                    <a:xfrm>
                      <a:off x="0" y="0"/>
                      <a:ext cx="4580890" cy="5543839"/>
                    </a:xfrm>
                    <a:prstGeom prst="rect">
                      <a:avLst/>
                    </a:prstGeom>
                  </pic:spPr>
                </pic:pic>
              </a:graphicData>
            </a:graphic>
          </wp:inline>
        </w:drawing>
      </w:r>
    </w:p>
    <w:p w14:paraId="0220A065" w14:textId="4B882FD7" w:rsidR="00946B03" w:rsidRDefault="00946B03">
      <w:pPr>
        <w:spacing w:after="0" w:line="240" w:lineRule="auto"/>
        <w:jc w:val="left"/>
        <w:rPr>
          <w:ins w:id="1125" w:author="Gen-Chang Hsu" w:date="2024-08-23T12:40:00Z" w16du:dateUtc="2024-08-23T16:40:00Z"/>
          <w:rFonts w:cs="Times New Roman"/>
          <w:color w:val="FF0000"/>
        </w:rPr>
      </w:pPr>
      <w:ins w:id="1126" w:author="Gen-Chang Hsu" w:date="2024-08-23T12:40:00Z" w16du:dateUtc="2024-08-23T16:40:00Z">
        <w:r>
          <w:rPr>
            <w:rFonts w:cs="Times New Roman"/>
            <w:color w:val="FF0000"/>
          </w:rPr>
          <w:br w:type="page"/>
        </w:r>
      </w:ins>
    </w:p>
    <w:p w14:paraId="07E01112" w14:textId="09E0BBE7" w:rsidR="00946B03" w:rsidRPr="005E2BBD" w:rsidRDefault="00AB2F67">
      <w:pPr>
        <w:jc w:val="left"/>
        <w:rPr>
          <w:ins w:id="1127" w:author="Gen-Chang Hsu" w:date="2024-08-25T00:11:00Z" w16du:dateUtc="2024-08-25T04:11:00Z"/>
          <w:rFonts w:cs="Times New Roman"/>
          <w:b/>
          <w:bCs/>
          <w:rPrChange w:id="1128" w:author="Gen-Chang Hsu" w:date="2024-08-25T00:12:00Z" w16du:dateUtc="2024-08-25T04:12:00Z">
            <w:rPr>
              <w:ins w:id="1129" w:author="Gen-Chang Hsu" w:date="2024-08-25T00:11:00Z" w16du:dateUtc="2024-08-25T04:11:00Z"/>
              <w:rFonts w:cs="Times New Roman"/>
              <w:color w:val="FF0000"/>
            </w:rPr>
          </w:rPrChange>
        </w:rPr>
        <w:pPrChange w:id="1130" w:author="Gen-Chang Hsu" w:date="2024-08-25T00:12:00Z" w16du:dateUtc="2024-08-25T04:12:00Z">
          <w:pPr>
            <w:jc w:val="center"/>
          </w:pPr>
        </w:pPrChange>
      </w:pPr>
      <w:commentRangeStart w:id="1131"/>
      <w:ins w:id="1132" w:author="Gen-Chang Hsu" w:date="2024-08-25T00:12:00Z" w16du:dateUtc="2024-08-25T04:12:00Z">
        <w:r w:rsidRPr="005E2BBD">
          <w:rPr>
            <w:rFonts w:cs="Times New Roman"/>
            <w:b/>
            <w:bCs/>
            <w:rPrChange w:id="1133" w:author="Gen-Chang Hsu" w:date="2024-08-25T00:12:00Z" w16du:dateUtc="2024-08-25T04:12:00Z">
              <w:rPr>
                <w:rFonts w:cs="Times New Roman"/>
                <w:color w:val="FF0000"/>
              </w:rPr>
            </w:rPrChange>
          </w:rPr>
          <w:lastRenderedPageBreak/>
          <w:t xml:space="preserve">Figure </w:t>
        </w:r>
      </w:ins>
      <w:ins w:id="1134" w:author="Gen-Chang Hsu" w:date="2024-08-26T09:51:00Z" w16du:dateUtc="2024-08-26T13:51:00Z">
        <w:r w:rsidR="00D35A16">
          <w:rPr>
            <w:rFonts w:cs="Times New Roman"/>
            <w:b/>
            <w:bCs/>
          </w:rPr>
          <w:t>A</w:t>
        </w:r>
      </w:ins>
      <w:ins w:id="1135" w:author="Gen-Chang Hsu" w:date="2024-08-25T00:12:00Z" w16du:dateUtc="2024-08-25T04:12:00Z">
        <w:r w:rsidR="005E2BBD">
          <w:rPr>
            <w:rFonts w:cs="Times New Roman"/>
            <w:b/>
            <w:bCs/>
          </w:rPr>
          <w:t>.</w:t>
        </w:r>
      </w:ins>
      <w:commentRangeEnd w:id="1131"/>
      <w:ins w:id="1136" w:author="Gen-Chang Hsu" w:date="2024-08-26T21:24:00Z" w16du:dateUtc="2024-08-27T01:24:00Z">
        <w:r w:rsidR="003957BC">
          <w:rPr>
            <w:rStyle w:val="CommentReference"/>
          </w:rPr>
          <w:commentReference w:id="1131"/>
        </w:r>
      </w:ins>
    </w:p>
    <w:p w14:paraId="739298B8" w14:textId="4DD8B531" w:rsidR="00AB2F67" w:rsidRDefault="00AB2F67">
      <w:pPr>
        <w:jc w:val="center"/>
        <w:rPr>
          <w:ins w:id="1137" w:author="Gen-Chang Hsu" w:date="2024-08-23T12:40:00Z" w16du:dateUtc="2024-08-23T16:40:00Z"/>
          <w:rFonts w:cs="Times New Roman"/>
          <w:color w:val="FF0000"/>
        </w:rPr>
        <w:pPrChange w:id="1138" w:author="Gen-Chang Hsu" w:date="2024-08-24T23:52:00Z" w16du:dateUtc="2024-08-25T03:52:00Z">
          <w:pPr>
            <w:jc w:val="left"/>
          </w:pPr>
        </w:pPrChange>
      </w:pPr>
      <w:ins w:id="1139" w:author="Gen-Chang Hsu" w:date="2024-08-25T00:11:00Z" w16du:dateUtc="2024-08-25T04:11:00Z">
        <w:r>
          <w:rPr>
            <w:rFonts w:cs="Times New Roman"/>
            <w:noProof/>
            <w:color w:val="FF0000"/>
          </w:rPr>
          <w:drawing>
            <wp:inline distT="0" distB="0" distL="0" distR="0" wp14:anchorId="0DABF63D" wp14:editId="3CFDC44D">
              <wp:extent cx="5943600" cy="5379720"/>
              <wp:effectExtent l="0" t="0" r="0" b="0"/>
              <wp:docPr id="84231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17124" name="Picture 842317124"/>
                      <pic:cNvPicPr/>
                    </pic:nvPicPr>
                    <pic:blipFill rotWithShape="1">
                      <a:blip r:embed="rId15">
                        <a:extLst>
                          <a:ext uri="{28A0092B-C50C-407E-A947-70E740481C1C}">
                            <a14:useLocalDpi xmlns:a14="http://schemas.microsoft.com/office/drawing/2010/main" val="0"/>
                          </a:ext>
                        </a:extLst>
                      </a:blip>
                      <a:srcRect t="1" b="49054"/>
                      <a:stretch/>
                    </pic:blipFill>
                    <pic:spPr bwMode="auto">
                      <a:xfrm>
                        <a:off x="0" y="0"/>
                        <a:ext cx="5943600" cy="5379720"/>
                      </a:xfrm>
                      <a:prstGeom prst="rect">
                        <a:avLst/>
                      </a:prstGeom>
                      <a:ln>
                        <a:noFill/>
                      </a:ln>
                      <a:extLst>
                        <a:ext uri="{53640926-AAD7-44D8-BBD7-CCE9431645EC}">
                          <a14:shadowObscured xmlns:a14="http://schemas.microsoft.com/office/drawing/2010/main"/>
                        </a:ext>
                      </a:extLst>
                    </pic:spPr>
                  </pic:pic>
                </a:graphicData>
              </a:graphic>
            </wp:inline>
          </w:drawing>
        </w:r>
      </w:ins>
    </w:p>
    <w:p w14:paraId="29D907CC" w14:textId="4348EB0C" w:rsidR="00946B03" w:rsidRPr="003470CC" w:rsidRDefault="00946B03">
      <w:pPr>
        <w:jc w:val="left"/>
        <w:rPr>
          <w:rFonts w:cs="Times New Roman"/>
          <w:rPrChange w:id="1140" w:author="Gen-Chang Hsu" w:date="2024-08-25T00:10:00Z" w16du:dateUtc="2024-08-25T04:10:00Z">
            <w:rPr>
              <w:rFonts w:cs="Times New Roman"/>
              <w:color w:val="FF0000"/>
            </w:rPr>
          </w:rPrChange>
        </w:rPr>
        <w:pPrChange w:id="1141" w:author="Gen-Chang Hsu" w:date="2024-08-25T00:11:00Z" w16du:dateUtc="2024-08-25T04:11:00Z">
          <w:pPr>
            <w:jc w:val="center"/>
          </w:pPr>
        </w:pPrChange>
      </w:pPr>
    </w:p>
    <w:sectPr w:rsidR="00946B03" w:rsidRPr="003470CC" w:rsidSect="00C30B66">
      <w:footerReference w:type="default" r:id="rId16"/>
      <w:pgSz w:w="12240" w:h="15840" w:code="1"/>
      <w:pgMar w:top="1440" w:right="1440" w:bottom="1440" w:left="1440" w:header="709" w:footer="709" w:gutter="0"/>
      <w:lnNumType w:countBy="1" w:restart="continuous"/>
      <w:cols w:space="708"/>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Gen-Chang Hsu" w:date="2024-08-23T21:19:00Z" w:initials="GH">
    <w:p w14:paraId="67E266A5" w14:textId="77777777" w:rsidR="002C2A6D" w:rsidRDefault="00D63038" w:rsidP="002C2A6D">
      <w:pPr>
        <w:pStyle w:val="CommentText"/>
        <w:jc w:val="left"/>
      </w:pPr>
      <w:r>
        <w:rPr>
          <w:rStyle w:val="CommentReference"/>
        </w:rPr>
        <w:annotationRef/>
      </w:r>
      <w:r w:rsidR="002C2A6D">
        <w:t>The word count is 7,000 inclusive of all parts and we are now beyond this limit. I think what we can do (in this order) are:</w:t>
      </w:r>
    </w:p>
    <w:p w14:paraId="7388B8A1" w14:textId="77777777" w:rsidR="002C2A6D" w:rsidRDefault="002C2A6D" w:rsidP="002C2A6D">
      <w:pPr>
        <w:pStyle w:val="CommentText"/>
        <w:jc w:val="left"/>
      </w:pPr>
    </w:p>
    <w:p w14:paraId="5F1FFFE2" w14:textId="77777777" w:rsidR="002C2A6D" w:rsidRDefault="002C2A6D" w:rsidP="002C2A6D">
      <w:pPr>
        <w:pStyle w:val="CommentText"/>
        <w:numPr>
          <w:ilvl w:val="0"/>
          <w:numId w:val="14"/>
        </w:numPr>
        <w:jc w:val="left"/>
      </w:pPr>
      <w:r>
        <w:t>Move Table 1, 2, and 3 to the supplementary information.</w:t>
      </w:r>
    </w:p>
    <w:p w14:paraId="69A863A1" w14:textId="77777777" w:rsidR="002C2A6D" w:rsidRDefault="002C2A6D" w:rsidP="002C2A6D">
      <w:pPr>
        <w:pStyle w:val="CommentText"/>
        <w:numPr>
          <w:ilvl w:val="0"/>
          <w:numId w:val="14"/>
        </w:numPr>
        <w:jc w:val="left"/>
      </w:pPr>
      <w:r>
        <w:t>Cut references.</w:t>
      </w:r>
    </w:p>
    <w:p w14:paraId="3552FE55" w14:textId="77777777" w:rsidR="002C2A6D" w:rsidRDefault="002C2A6D" w:rsidP="002C2A6D">
      <w:pPr>
        <w:pStyle w:val="CommentText"/>
        <w:numPr>
          <w:ilvl w:val="0"/>
          <w:numId w:val="14"/>
        </w:numPr>
        <w:jc w:val="left"/>
      </w:pPr>
      <w:r>
        <w:t>Trim some contents in the main text.</w:t>
      </w:r>
    </w:p>
  </w:comment>
  <w:comment w:id="1" w:author="Gen-Chang Hsu" w:date="2024-08-22T21:02:00Z" w:initials="GH">
    <w:p w14:paraId="7174D545" w14:textId="1CDEDC6A" w:rsidR="00547078" w:rsidRDefault="00547078" w:rsidP="00547078">
      <w:pPr>
        <w:pStyle w:val="CommentText"/>
        <w:jc w:val="left"/>
      </w:pPr>
      <w:r>
        <w:rPr>
          <w:rStyle w:val="CommentReference"/>
        </w:rPr>
        <w:annotationRef/>
      </w:r>
      <w:r>
        <w:t>In response to Reviewer 2’s comment 37, an alternative title would be:</w:t>
      </w:r>
    </w:p>
    <w:p w14:paraId="2A26A803" w14:textId="77777777" w:rsidR="00547078" w:rsidRDefault="00547078" w:rsidP="00547078">
      <w:pPr>
        <w:pStyle w:val="CommentText"/>
        <w:jc w:val="left"/>
      </w:pPr>
    </w:p>
    <w:p w14:paraId="76E642CA" w14:textId="77777777" w:rsidR="00547078" w:rsidRDefault="00547078" w:rsidP="00547078">
      <w:pPr>
        <w:pStyle w:val="CommentText"/>
        <w:jc w:val="left"/>
      </w:pPr>
      <w:r>
        <w:t>“Generalist predators function as pest specialists at late crop stages: examining the diet composition of spiders and ladybeetles over rice growing season”</w:t>
      </w:r>
    </w:p>
  </w:comment>
  <w:comment w:id="2" w:author="Gen-Chang Hsu" w:date="2024-08-23T14:57:00Z" w:initials="GH">
    <w:p w14:paraId="37CB272A" w14:textId="77777777" w:rsidR="00BE7195" w:rsidRDefault="00C91BD7" w:rsidP="00BE7195">
      <w:pPr>
        <w:pStyle w:val="CommentText"/>
        <w:jc w:val="left"/>
      </w:pPr>
      <w:r>
        <w:rPr>
          <w:rStyle w:val="CommentReference"/>
        </w:rPr>
        <w:annotationRef/>
      </w:r>
      <w:r w:rsidR="00BE7195">
        <w:t>The word limit is 350. I have modified the abstract based on Reviewer 2’s comment 6. Please feel free to further edit it wherever appropriate.</w:t>
      </w:r>
    </w:p>
  </w:comment>
  <w:comment w:id="78" w:author="Gen-Chang Hsu" w:date="2024-08-18T15:29:00Z" w:initials="GH">
    <w:p w14:paraId="7D64B1EF" w14:textId="588D2A53" w:rsidR="008A6708" w:rsidRDefault="009F0917" w:rsidP="008A6708">
      <w:pPr>
        <w:pStyle w:val="CommentText"/>
        <w:jc w:val="left"/>
      </w:pPr>
      <w:r>
        <w:rPr>
          <w:rStyle w:val="CommentReference"/>
        </w:rPr>
        <w:annotationRef/>
      </w:r>
      <w:r w:rsidR="008A6708">
        <w:t>Add citations to this sentence (in response to Reviewer 1’s comment 6):</w:t>
      </w:r>
    </w:p>
    <w:p w14:paraId="1B0B077A" w14:textId="77777777" w:rsidR="008A6708" w:rsidRDefault="008A6708" w:rsidP="008A6708">
      <w:pPr>
        <w:pStyle w:val="CommentText"/>
        <w:jc w:val="left"/>
      </w:pPr>
    </w:p>
    <w:p w14:paraId="112A8B4C" w14:textId="77777777" w:rsidR="008A6708" w:rsidRDefault="008A6708" w:rsidP="008A6708">
      <w:pPr>
        <w:pStyle w:val="CommentText"/>
        <w:numPr>
          <w:ilvl w:val="0"/>
          <w:numId w:val="8"/>
        </w:numPr>
        <w:jc w:val="left"/>
      </w:pPr>
      <w:r>
        <w:rPr>
          <w:color w:val="222222"/>
          <w:highlight w:val="white"/>
        </w:rPr>
        <w:t>Power, A. G. (2010). Ecosystem services and agriculture: tradeoffs and synergies. </w:t>
      </w:r>
      <w:r>
        <w:rPr>
          <w:i/>
          <w:iCs/>
          <w:color w:val="222222"/>
          <w:highlight w:val="white"/>
        </w:rPr>
        <w:t>Philosophical transactions of the royal society B: biological sciences</w:t>
      </w:r>
      <w:r>
        <w:rPr>
          <w:color w:val="222222"/>
          <w:highlight w:val="white"/>
        </w:rPr>
        <w:t>, </w:t>
      </w:r>
      <w:r>
        <w:rPr>
          <w:i/>
          <w:iCs/>
          <w:color w:val="222222"/>
          <w:highlight w:val="white"/>
        </w:rPr>
        <w:t>365</w:t>
      </w:r>
      <w:r>
        <w:rPr>
          <w:color w:val="222222"/>
          <w:highlight w:val="white"/>
        </w:rPr>
        <w:t>(1554), 2959-2971.</w:t>
      </w:r>
      <w:r>
        <w:t xml:space="preserve"> </w:t>
      </w:r>
      <w:r>
        <w:br/>
      </w:r>
    </w:p>
    <w:p w14:paraId="7DA2F0EA" w14:textId="77777777" w:rsidR="008A6708" w:rsidRDefault="008A6708" w:rsidP="008A6708">
      <w:pPr>
        <w:pStyle w:val="CommentText"/>
        <w:numPr>
          <w:ilvl w:val="0"/>
          <w:numId w:val="8"/>
        </w:numPr>
        <w:jc w:val="left"/>
      </w:pPr>
      <w:r>
        <w:rPr>
          <w:color w:val="222222"/>
          <w:highlight w:val="white"/>
        </w:rPr>
        <w:t>Baker, B. P., Green, T. A., &amp; Loker, A. J. (2020). Biological control and integrated pest management in organic and conventional systems. </w:t>
      </w:r>
      <w:r>
        <w:rPr>
          <w:i/>
          <w:iCs/>
          <w:color w:val="222222"/>
          <w:highlight w:val="white"/>
        </w:rPr>
        <w:t>Biological Control</w:t>
      </w:r>
      <w:r>
        <w:rPr>
          <w:color w:val="222222"/>
          <w:highlight w:val="white"/>
        </w:rPr>
        <w:t>, </w:t>
      </w:r>
      <w:r>
        <w:rPr>
          <w:i/>
          <w:iCs/>
          <w:color w:val="222222"/>
          <w:highlight w:val="white"/>
        </w:rPr>
        <w:t>140</w:t>
      </w:r>
      <w:r>
        <w:rPr>
          <w:color w:val="222222"/>
          <w:highlight w:val="white"/>
        </w:rPr>
        <w:t>, 104095.</w:t>
      </w:r>
      <w:r>
        <w:t xml:space="preserve"> </w:t>
      </w:r>
    </w:p>
  </w:comment>
  <w:comment w:id="80" w:author="Gen-Chang Hsu" w:date="2024-08-27T14:52:00Z" w:initials="GH">
    <w:p w14:paraId="70861F42" w14:textId="77777777" w:rsidR="008C5ABC" w:rsidRDefault="00D56687" w:rsidP="008C5ABC">
      <w:pPr>
        <w:pStyle w:val="CommentText"/>
        <w:jc w:val="left"/>
      </w:pPr>
      <w:r>
        <w:rPr>
          <w:rStyle w:val="CommentReference"/>
        </w:rPr>
        <w:annotationRef/>
      </w:r>
      <w:r w:rsidR="008C5ABC">
        <w:t>I added this in response to Reviewer 3’s comment 4 and 14.</w:t>
      </w:r>
    </w:p>
  </w:comment>
  <w:comment w:id="93" w:author="Gen-Chang Hsu" w:date="2024-08-27T14:51:00Z" w:initials="GH">
    <w:p w14:paraId="20EE94DB" w14:textId="60AD0C70" w:rsidR="00CE351F" w:rsidRDefault="00CE351F" w:rsidP="00CE351F">
      <w:pPr>
        <w:pStyle w:val="CommentText"/>
        <w:jc w:val="left"/>
      </w:pPr>
      <w:r>
        <w:rPr>
          <w:rStyle w:val="CommentReference"/>
        </w:rPr>
        <w:annotationRef/>
      </w:r>
      <w:r>
        <w:rPr>
          <w:color w:val="222222"/>
          <w:highlight w:val="white"/>
        </w:rPr>
        <w:t>I added this citation in response to Reviewer 3’s comment 4. Also need to add it to the references:</w:t>
      </w:r>
    </w:p>
    <w:p w14:paraId="7BD16714" w14:textId="77777777" w:rsidR="00CE351F" w:rsidRDefault="00CE351F" w:rsidP="00CE351F">
      <w:pPr>
        <w:pStyle w:val="CommentText"/>
        <w:jc w:val="left"/>
      </w:pPr>
    </w:p>
    <w:p w14:paraId="54297995" w14:textId="77777777" w:rsidR="00CE351F" w:rsidRDefault="00CE351F" w:rsidP="00CE351F">
      <w:pPr>
        <w:pStyle w:val="CommentText"/>
        <w:jc w:val="left"/>
      </w:pPr>
      <w:r>
        <w:rPr>
          <w:color w:val="222222"/>
          <w:highlight w:val="white"/>
        </w:rPr>
        <w:t>Cuff, J. P., Tercel, M. P., Drake, L. E., Vaughan, I. P., Bell, J. R., Orozco‐terWengel, P., ... &amp; Symondson, W. O. (2022). Density‐independent prey choice, taxonomy, life history, and web characteristics determine the diet and biocontrol potential of spiders (Linyphiidae and Lycosidae) in cereal crops. </w:t>
      </w:r>
      <w:r>
        <w:rPr>
          <w:i/>
          <w:iCs/>
          <w:color w:val="222222"/>
          <w:highlight w:val="white"/>
        </w:rPr>
        <w:t>Environmental DNA</w:t>
      </w:r>
      <w:r>
        <w:rPr>
          <w:color w:val="222222"/>
          <w:highlight w:val="white"/>
        </w:rPr>
        <w:t>, </w:t>
      </w:r>
      <w:r>
        <w:rPr>
          <w:i/>
          <w:iCs/>
          <w:color w:val="222222"/>
          <w:highlight w:val="white"/>
        </w:rPr>
        <w:t>4</w:t>
      </w:r>
      <w:r>
        <w:rPr>
          <w:color w:val="222222"/>
          <w:highlight w:val="white"/>
        </w:rPr>
        <w:t>(3), 549-564.</w:t>
      </w:r>
      <w:r>
        <w:t xml:space="preserve"> </w:t>
      </w:r>
    </w:p>
  </w:comment>
  <w:comment w:id="100" w:author="Gen-Chang Hsu" w:date="2024-08-27T14:48:00Z" w:initials="GH">
    <w:p w14:paraId="3EAF7483" w14:textId="7715682B" w:rsidR="000F2B12" w:rsidRDefault="000F2B12" w:rsidP="000F2B12">
      <w:pPr>
        <w:pStyle w:val="CommentText"/>
        <w:jc w:val="left"/>
      </w:pPr>
      <w:r>
        <w:rPr>
          <w:rStyle w:val="CommentReference"/>
        </w:rPr>
        <w:annotationRef/>
      </w:r>
      <w:r>
        <w:rPr>
          <w:color w:val="222222"/>
          <w:highlight w:val="white"/>
        </w:rPr>
        <w:t>I added this citation in response to Reviewer 3’s comment 4. Also need to add it to the references:</w:t>
      </w:r>
    </w:p>
    <w:p w14:paraId="6C1591DD" w14:textId="77777777" w:rsidR="000F2B12" w:rsidRDefault="000F2B12" w:rsidP="000F2B12">
      <w:pPr>
        <w:pStyle w:val="CommentText"/>
        <w:jc w:val="left"/>
      </w:pPr>
    </w:p>
    <w:p w14:paraId="2E98808C" w14:textId="77777777" w:rsidR="000F2B12" w:rsidRDefault="000F2B12" w:rsidP="000F2B12">
      <w:pPr>
        <w:pStyle w:val="CommentText"/>
        <w:jc w:val="left"/>
      </w:pPr>
      <w:r>
        <w:rPr>
          <w:color w:val="222222"/>
          <w:highlight w:val="white"/>
        </w:rPr>
        <w:t>Morente, M., &amp; Ruano, F. (2022). Understanding the trophic relationships amongst arthropods in olive grove by δN15 and δC13 stable isotope analysis. </w:t>
      </w:r>
      <w:r>
        <w:rPr>
          <w:i/>
          <w:iCs/>
          <w:color w:val="222222"/>
          <w:highlight w:val="white"/>
        </w:rPr>
        <w:t>Journal of Applied Entomology</w:t>
      </w:r>
      <w:r>
        <w:rPr>
          <w:color w:val="222222"/>
          <w:highlight w:val="white"/>
        </w:rPr>
        <w:t>, </w:t>
      </w:r>
      <w:r>
        <w:rPr>
          <w:i/>
          <w:iCs/>
          <w:color w:val="222222"/>
          <w:highlight w:val="white"/>
        </w:rPr>
        <w:t>146</w:t>
      </w:r>
      <w:r>
        <w:rPr>
          <w:color w:val="222222"/>
          <w:highlight w:val="white"/>
        </w:rPr>
        <w:t xml:space="preserve">(4), 372-384. </w:t>
      </w:r>
    </w:p>
  </w:comment>
  <w:comment w:id="101" w:author="Gen-Chang Hsu" w:date="2024-08-27T14:47:00Z" w:initials="GH">
    <w:p w14:paraId="02AB5088" w14:textId="4ACC121B" w:rsidR="000F2B12" w:rsidRDefault="000F2B12" w:rsidP="000F2B12">
      <w:pPr>
        <w:pStyle w:val="CommentText"/>
        <w:jc w:val="left"/>
      </w:pPr>
      <w:r>
        <w:rPr>
          <w:rStyle w:val="CommentReference"/>
        </w:rPr>
        <w:annotationRef/>
      </w:r>
      <w:r>
        <w:rPr>
          <w:color w:val="222222"/>
          <w:highlight w:val="white"/>
        </w:rPr>
        <w:t>I added this citation in response to Reviewer 3’s comment 4. Also need to add it to the references:</w:t>
      </w:r>
    </w:p>
    <w:p w14:paraId="013D361F" w14:textId="77777777" w:rsidR="000F2B12" w:rsidRDefault="000F2B12" w:rsidP="000F2B12">
      <w:pPr>
        <w:pStyle w:val="CommentText"/>
        <w:jc w:val="left"/>
      </w:pPr>
    </w:p>
    <w:p w14:paraId="1B865828" w14:textId="77777777" w:rsidR="000F2B12" w:rsidRDefault="000F2B12" w:rsidP="000F2B12">
      <w:pPr>
        <w:pStyle w:val="CommentText"/>
        <w:jc w:val="left"/>
      </w:pPr>
      <w:r>
        <w:rPr>
          <w:color w:val="222222"/>
          <w:highlight w:val="white"/>
        </w:rPr>
        <w:t>Mezőfi, L., Markó, G., Nagy, C., Korányi, D., &amp; Markó, V. (2020). Beyond polyphagy and opportunism: natural prey of hunting spiders in the canopy of apple trees. </w:t>
      </w:r>
      <w:r>
        <w:rPr>
          <w:i/>
          <w:iCs/>
          <w:color w:val="222222"/>
          <w:highlight w:val="white"/>
        </w:rPr>
        <w:t>PeerJ</w:t>
      </w:r>
      <w:r>
        <w:rPr>
          <w:color w:val="222222"/>
          <w:highlight w:val="white"/>
        </w:rPr>
        <w:t>, </w:t>
      </w:r>
      <w:r>
        <w:rPr>
          <w:i/>
          <w:iCs/>
          <w:color w:val="222222"/>
          <w:highlight w:val="white"/>
        </w:rPr>
        <w:t>8</w:t>
      </w:r>
      <w:r>
        <w:rPr>
          <w:color w:val="222222"/>
          <w:highlight w:val="white"/>
        </w:rPr>
        <w:t>, e9334.</w:t>
      </w:r>
      <w:r>
        <w:t xml:space="preserve"> </w:t>
      </w:r>
    </w:p>
  </w:comment>
  <w:comment w:id="102" w:author="Gen-Chang Hsu" w:date="2024-08-27T14:49:00Z" w:initials="GH">
    <w:p w14:paraId="6FCB44C8" w14:textId="77777777" w:rsidR="000F2B12" w:rsidRDefault="000F2B12" w:rsidP="000F2B12">
      <w:pPr>
        <w:pStyle w:val="CommentText"/>
        <w:jc w:val="left"/>
      </w:pPr>
      <w:r>
        <w:rPr>
          <w:rStyle w:val="CommentReference"/>
        </w:rPr>
        <w:annotationRef/>
      </w:r>
      <w:r>
        <w:t>I think we have too many citations here and we should remove at least two of them.</w:t>
      </w:r>
    </w:p>
  </w:comment>
  <w:comment w:id="121" w:author="Gen-Chang Hsu" w:date="2024-08-19T22:33:00Z" w:initials="GH">
    <w:p w14:paraId="7ABCC98C" w14:textId="297B8818" w:rsidR="005B40A9" w:rsidRDefault="005B40A9" w:rsidP="005B40A9">
      <w:pPr>
        <w:pStyle w:val="CommentText"/>
        <w:jc w:val="left"/>
      </w:pPr>
      <w:r>
        <w:rPr>
          <w:rStyle w:val="CommentReference"/>
        </w:rPr>
        <w:annotationRef/>
      </w:r>
      <w:r>
        <w:t>I modified this sentence in response to Reviewer 2’s comment 7.</w:t>
      </w:r>
    </w:p>
  </w:comment>
  <w:comment w:id="138" w:author="Gen-Chang Hsu" w:date="2024-08-27T21:38:00Z" w:initials="GH">
    <w:p w14:paraId="621970C6" w14:textId="77777777" w:rsidR="00FA4006" w:rsidRDefault="00FA4006" w:rsidP="00FA4006">
      <w:pPr>
        <w:pStyle w:val="CommentText"/>
        <w:jc w:val="left"/>
      </w:pPr>
      <w:r>
        <w:rPr>
          <w:rStyle w:val="CommentReference"/>
        </w:rPr>
        <w:annotationRef/>
      </w:r>
      <w:r>
        <w:t>I added this in response to Reviewer 3’s comment 14.</w:t>
      </w:r>
    </w:p>
  </w:comment>
  <w:comment w:id="159" w:author="Gen-Chang Hsu" w:date="2024-08-27T15:12:00Z" w:initials="GH">
    <w:p w14:paraId="7764BD64" w14:textId="1DBBBEF4" w:rsidR="00A84369" w:rsidRDefault="00A84369" w:rsidP="00A84369">
      <w:pPr>
        <w:pStyle w:val="CommentText"/>
        <w:jc w:val="left"/>
      </w:pPr>
      <w:r>
        <w:rPr>
          <w:rStyle w:val="CommentReference"/>
        </w:rPr>
        <w:annotationRef/>
      </w:r>
      <w:r>
        <w:t>I revised this in response to Reviewer 3’s comment 5.</w:t>
      </w:r>
    </w:p>
  </w:comment>
  <w:comment w:id="198" w:author="Gen-Chang Hsu" w:date="2024-08-24T22:02:00Z" w:initials="GH">
    <w:p w14:paraId="5844A4DC" w14:textId="23C365CF" w:rsidR="004A74B9" w:rsidRDefault="004A74B9" w:rsidP="004A74B9">
      <w:pPr>
        <w:pStyle w:val="CommentText"/>
        <w:jc w:val="left"/>
      </w:pPr>
      <w:r>
        <w:rPr>
          <w:rStyle w:val="CommentReference"/>
        </w:rPr>
        <w:annotationRef/>
      </w:r>
      <w:r>
        <w:t>Add this citation to the references:</w:t>
      </w:r>
    </w:p>
    <w:p w14:paraId="5C755EDE" w14:textId="77777777" w:rsidR="004A74B9" w:rsidRDefault="004A74B9" w:rsidP="004A74B9">
      <w:pPr>
        <w:pStyle w:val="CommentText"/>
        <w:jc w:val="left"/>
      </w:pPr>
    </w:p>
    <w:p w14:paraId="6358AFA5" w14:textId="77777777" w:rsidR="004A74B9" w:rsidRDefault="004A74B9" w:rsidP="004A74B9">
      <w:pPr>
        <w:pStyle w:val="CommentText"/>
        <w:jc w:val="left"/>
      </w:pPr>
      <w:r>
        <w:rPr>
          <w:color w:val="222222"/>
          <w:highlight w:val="white"/>
        </w:rPr>
        <w:t>Wardle, D. A., Nicholson, K. S., Bonner, K. I., &amp; Yeates, G. W. (1999). Effects of agricultural intensification on soil-associated arthropod population dynamics, community structure, diversity and temporal variability over a seven-year period. </w:t>
      </w:r>
      <w:r>
        <w:rPr>
          <w:i/>
          <w:iCs/>
          <w:color w:val="222222"/>
          <w:highlight w:val="white"/>
        </w:rPr>
        <w:t>Soil Biology and Biochemistry</w:t>
      </w:r>
      <w:r>
        <w:rPr>
          <w:color w:val="222222"/>
          <w:highlight w:val="white"/>
        </w:rPr>
        <w:t>, </w:t>
      </w:r>
      <w:r>
        <w:rPr>
          <w:i/>
          <w:iCs/>
          <w:color w:val="222222"/>
          <w:highlight w:val="white"/>
        </w:rPr>
        <w:t>31</w:t>
      </w:r>
      <w:r>
        <w:rPr>
          <w:color w:val="222222"/>
          <w:highlight w:val="white"/>
        </w:rPr>
        <w:t>(12), 1691-1706.</w:t>
      </w:r>
      <w:r>
        <w:t xml:space="preserve"> </w:t>
      </w:r>
    </w:p>
  </w:comment>
  <w:comment w:id="182" w:author="Gen-Chang Hsu" w:date="2024-08-24T22:01:00Z" w:initials="GH">
    <w:p w14:paraId="1CAD703B" w14:textId="77777777" w:rsidR="00CF531E" w:rsidRDefault="004A74B9" w:rsidP="00CF531E">
      <w:pPr>
        <w:pStyle w:val="CommentText"/>
        <w:jc w:val="left"/>
      </w:pPr>
      <w:r>
        <w:rPr>
          <w:rStyle w:val="CommentReference"/>
        </w:rPr>
        <w:annotationRef/>
      </w:r>
      <w:r w:rsidR="00CF531E">
        <w:t>In response to Reviewer 2’s comment 2, I modified this part and added some background information regarding why GAPs’ diets may potentially vary over years.</w:t>
      </w:r>
    </w:p>
  </w:comment>
  <w:comment w:id="235" w:author="Gen-Chang Hsu" w:date="2024-08-19T21:32:00Z" w:initials="GH">
    <w:p w14:paraId="5DF75245" w14:textId="44747AB4" w:rsidR="003F33E1" w:rsidRDefault="003F33E1" w:rsidP="003F33E1">
      <w:pPr>
        <w:pStyle w:val="CommentText"/>
        <w:jc w:val="left"/>
      </w:pPr>
      <w:r>
        <w:rPr>
          <w:rStyle w:val="CommentReference"/>
        </w:rPr>
        <w:annotationRef/>
      </w:r>
      <w:r>
        <w:t>In response to Reviewer 2’s comment 9, I think we can just say “various factors” here and explain the details later (the four factors we examined in this study).</w:t>
      </w:r>
    </w:p>
  </w:comment>
  <w:comment w:id="302" w:author="Gen-Chang Hsu" w:date="2024-08-19T22:35:00Z" w:initials="GH">
    <w:p w14:paraId="624BD1DD" w14:textId="77777777" w:rsidR="005B40A9" w:rsidRDefault="005B40A9" w:rsidP="005B40A9">
      <w:pPr>
        <w:pStyle w:val="CommentText"/>
        <w:jc w:val="left"/>
      </w:pPr>
      <w:r>
        <w:rPr>
          <w:rStyle w:val="CommentReference"/>
        </w:rPr>
        <w:annotationRef/>
      </w:r>
      <w:r>
        <w:t>I modified this sentence in response to Reviewer 2’s comment 7.</w:t>
      </w:r>
    </w:p>
  </w:comment>
  <w:comment w:id="237" w:author="Gen-Chang Hsu" w:date="2024-08-25T00:13:00Z" w:initials="GH">
    <w:p w14:paraId="3494D7A6" w14:textId="77777777" w:rsidR="004E4B71" w:rsidRDefault="004E4B71" w:rsidP="004E4B71">
      <w:pPr>
        <w:pStyle w:val="CommentText"/>
        <w:jc w:val="left"/>
      </w:pPr>
      <w:r>
        <w:rPr>
          <w:rStyle w:val="CommentReference"/>
        </w:rPr>
        <w:annotationRef/>
      </w:r>
      <w:r>
        <w:t>In response to Reviewer 2’s comment 2, I revised this paragraph to strengthen the theory a bit and make better connections to our research questions.</w:t>
      </w:r>
    </w:p>
  </w:comment>
  <w:comment w:id="362" w:author="Gen-Chang Hsu" w:date="2024-08-24T12:25:00Z" w:initials="GH">
    <w:p w14:paraId="10D19134" w14:textId="4425EE96" w:rsidR="00A26082" w:rsidRDefault="00A26082" w:rsidP="00A26082">
      <w:pPr>
        <w:pStyle w:val="CommentText"/>
        <w:jc w:val="left"/>
      </w:pPr>
      <w:r>
        <w:rPr>
          <w:rStyle w:val="CommentReference"/>
        </w:rPr>
        <w:annotationRef/>
      </w:r>
      <w:r>
        <w:t>In response to Reviewer 2’s comment 3, I moved this part up here so that the readers can learn more about stable isotope analysis after we mention it in the previous sentence.</w:t>
      </w:r>
    </w:p>
  </w:comment>
  <w:comment w:id="367" w:author="Gen-Chang Hsu" w:date="2024-08-18T15:42:00Z" w:initials="GH">
    <w:p w14:paraId="09BF9C1E" w14:textId="77777777" w:rsidR="00A26082" w:rsidRDefault="008A6708" w:rsidP="00A26082">
      <w:pPr>
        <w:pStyle w:val="CommentText"/>
        <w:jc w:val="left"/>
      </w:pPr>
      <w:r>
        <w:rPr>
          <w:rStyle w:val="CommentReference"/>
        </w:rPr>
        <w:annotationRef/>
      </w:r>
      <w:r w:rsidR="00A26082">
        <w:t>I think we can rephrase this sentence a bit (in response to Reviewer 1’s comment 7):</w:t>
      </w:r>
    </w:p>
    <w:p w14:paraId="16D4EA71" w14:textId="77777777" w:rsidR="00A26082" w:rsidRDefault="00A26082" w:rsidP="00A26082">
      <w:pPr>
        <w:pStyle w:val="CommentText"/>
        <w:jc w:val="left"/>
      </w:pPr>
    </w:p>
    <w:p w14:paraId="00BD5E20" w14:textId="77777777" w:rsidR="00A26082" w:rsidRDefault="00A26082" w:rsidP="00A26082">
      <w:pPr>
        <w:pStyle w:val="CommentText"/>
        <w:jc w:val="left"/>
      </w:pPr>
      <w:r>
        <w:t>“We expected GAPs to consistently consume high proportions of rice pests in their diets at the late rice stages over years despite their polyphagous nature because of high prey availability in the late crop season.</w:t>
      </w:r>
    </w:p>
  </w:comment>
  <w:comment w:id="368" w:author="Gen-Chang Hsu" w:date="2024-08-23T23:58:00Z" w:initials="GH">
    <w:p w14:paraId="2AB03687" w14:textId="0F0C9EA6" w:rsidR="00A26082" w:rsidRDefault="000F71E2" w:rsidP="00A26082">
      <w:pPr>
        <w:pStyle w:val="CommentText"/>
        <w:jc w:val="left"/>
      </w:pPr>
      <w:r>
        <w:rPr>
          <w:rStyle w:val="CommentReference"/>
        </w:rPr>
        <w:annotationRef/>
      </w:r>
      <w:r w:rsidR="00A26082">
        <w:t xml:space="preserve">In response to reviewer 2’s comment 2 and 7, I modified our predictions/expectations a bit to make them more specific. </w:t>
      </w:r>
    </w:p>
  </w:comment>
  <w:comment w:id="398" w:author="Gen-Chang Hsu" w:date="2024-08-19T22:38:00Z" w:initials="GH">
    <w:p w14:paraId="07B4A73C" w14:textId="765EBEA4" w:rsidR="00B35271" w:rsidRDefault="00B35271" w:rsidP="00B35271">
      <w:pPr>
        <w:pStyle w:val="CommentText"/>
        <w:jc w:val="left"/>
      </w:pPr>
      <w:r>
        <w:rPr>
          <w:rStyle w:val="CommentReference"/>
        </w:rPr>
        <w:annotationRef/>
      </w:r>
      <w:r>
        <w:t>Added this in response to Reviewer 2’s comment 12.</w:t>
      </w:r>
    </w:p>
  </w:comment>
  <w:comment w:id="417" w:author="Gen-Chang Hsu" w:date="2024-08-27T15:03:00Z" w:initials="GH">
    <w:p w14:paraId="179BCA9F" w14:textId="77777777" w:rsidR="006A3AD8" w:rsidRDefault="006A3AD8" w:rsidP="006A3AD8">
      <w:pPr>
        <w:pStyle w:val="CommentText"/>
        <w:jc w:val="left"/>
      </w:pPr>
      <w:r>
        <w:rPr>
          <w:rStyle w:val="CommentReference"/>
        </w:rPr>
        <w:annotationRef/>
      </w:r>
      <w:r>
        <w:t>Revised this in response to Reviewer 3’s comment 7.</w:t>
      </w:r>
    </w:p>
  </w:comment>
  <w:comment w:id="419" w:author="Gen-Chang Hsu" w:date="2024-08-19T22:06:00Z" w:initials="GH">
    <w:p w14:paraId="46942488" w14:textId="6BC54F8E" w:rsidR="00D4546C" w:rsidRDefault="00D4546C" w:rsidP="00D4546C">
      <w:pPr>
        <w:pStyle w:val="CommentText"/>
        <w:jc w:val="left"/>
      </w:pPr>
      <w:r>
        <w:rPr>
          <w:rStyle w:val="CommentReference"/>
        </w:rPr>
        <w:annotationRef/>
      </w:r>
      <w:r>
        <w:t>In response to Reviewer 2’s comment 17.</w:t>
      </w:r>
    </w:p>
  </w:comment>
  <w:comment w:id="424" w:author="Gen-Chang Hsu" w:date="2024-08-17T22:06:00Z" w:initials="GH">
    <w:p w14:paraId="16F4A0CB" w14:textId="5E9A969A" w:rsidR="00D65284" w:rsidRDefault="00D65284" w:rsidP="00D65284">
      <w:pPr>
        <w:pStyle w:val="CommentText"/>
        <w:jc w:val="left"/>
      </w:pPr>
      <w:r>
        <w:rPr>
          <w:rStyle w:val="CommentReference"/>
        </w:rPr>
        <w:annotationRef/>
      </w:r>
      <w:r>
        <w:t>Reviewer 1 suggested mentioning that the samples in year 2018 were the same as those in our previous study.</w:t>
      </w:r>
    </w:p>
  </w:comment>
  <w:comment w:id="429" w:author="Gen-Chang Hsu" w:date="2024-08-21T15:05:00Z" w:initials="GH">
    <w:p w14:paraId="7400348C" w14:textId="77777777" w:rsidR="00424421" w:rsidRDefault="00424421" w:rsidP="00424421">
      <w:pPr>
        <w:pStyle w:val="CommentText"/>
        <w:jc w:val="left"/>
      </w:pPr>
      <w:r>
        <w:rPr>
          <w:rStyle w:val="CommentReference"/>
        </w:rPr>
        <w:annotationRef/>
      </w:r>
      <w:r>
        <w:t>I added this in response to Reviewer 2’s comment 26. Also need to add the two citations to the reference list:</w:t>
      </w:r>
    </w:p>
    <w:p w14:paraId="46ECCAFB" w14:textId="77777777" w:rsidR="00424421" w:rsidRDefault="00424421" w:rsidP="00424421">
      <w:pPr>
        <w:pStyle w:val="CommentText"/>
        <w:jc w:val="left"/>
      </w:pPr>
    </w:p>
    <w:p w14:paraId="0533DD39" w14:textId="77777777" w:rsidR="00424421" w:rsidRDefault="00424421" w:rsidP="00424421">
      <w:pPr>
        <w:pStyle w:val="CommentText"/>
        <w:numPr>
          <w:ilvl w:val="0"/>
          <w:numId w:val="10"/>
        </w:numPr>
        <w:jc w:val="left"/>
      </w:pPr>
      <w:r>
        <w:t>Moore, J. W., &amp; Semmens, B. X. (2008). Incorporating uncertainty and prior information into stable isotope mixing models. </w:t>
      </w:r>
      <w:r>
        <w:rPr>
          <w:i/>
          <w:iCs/>
        </w:rPr>
        <w:t>Ecology letters</w:t>
      </w:r>
      <w:r>
        <w:t>, </w:t>
      </w:r>
      <w:r>
        <w:rPr>
          <w:i/>
          <w:iCs/>
        </w:rPr>
        <w:t>11</w:t>
      </w:r>
      <w:r>
        <w:t>(5), 470-480.</w:t>
      </w:r>
      <w:r>
        <w:br/>
      </w:r>
    </w:p>
    <w:p w14:paraId="752CF7EF" w14:textId="77777777" w:rsidR="00424421" w:rsidRDefault="00424421" w:rsidP="00424421">
      <w:pPr>
        <w:pStyle w:val="CommentText"/>
        <w:numPr>
          <w:ilvl w:val="0"/>
          <w:numId w:val="10"/>
        </w:numPr>
        <w:jc w:val="left"/>
      </w:pPr>
      <w:r>
        <w:t>Parnell, A. C., Phillips, D. L., Bearhop, S., Semmens, B. X., Ward, E. J., Moore, J. W., ... &amp; Inger, R. (2013). Bayesian stable isotope mixing models. </w:t>
      </w:r>
      <w:r>
        <w:rPr>
          <w:i/>
          <w:iCs/>
        </w:rPr>
        <w:t>Environmetrics</w:t>
      </w:r>
      <w:r>
        <w:t>, </w:t>
      </w:r>
      <w:r>
        <w:rPr>
          <w:i/>
          <w:iCs/>
        </w:rPr>
        <w:t>24</w:t>
      </w:r>
      <w:r>
        <w:t>(6), 387-399.</w:t>
      </w:r>
    </w:p>
  </w:comment>
  <w:comment w:id="456" w:author="Gen-Chang Hsu" w:date="2024-08-21T15:05:00Z" w:initials="GH">
    <w:p w14:paraId="29AFFB8B" w14:textId="77777777" w:rsidR="00424421" w:rsidRDefault="00424421" w:rsidP="00424421">
      <w:pPr>
        <w:pStyle w:val="CommentText"/>
        <w:jc w:val="left"/>
      </w:pPr>
      <w:r>
        <w:rPr>
          <w:rStyle w:val="CommentReference"/>
        </w:rPr>
        <w:annotationRef/>
      </w:r>
      <w:r>
        <w:t>In response to Reviewer 2’s comment 27.</w:t>
      </w:r>
    </w:p>
  </w:comment>
  <w:comment w:id="461" w:author="Gen-Chang Hsu" w:date="2024-08-28T20:16:00Z" w:initials="GH">
    <w:p w14:paraId="575ECEE9" w14:textId="77777777" w:rsidR="0014417F" w:rsidRDefault="007A0455" w:rsidP="0014417F">
      <w:pPr>
        <w:pStyle w:val="CommentText"/>
        <w:jc w:val="left"/>
      </w:pPr>
      <w:r>
        <w:rPr>
          <w:rStyle w:val="CommentReference"/>
        </w:rPr>
        <w:annotationRef/>
      </w:r>
      <w:r w:rsidR="0014417F">
        <w:t>I added a table of the TDFs used in the mixing models in response to Reviewer 3’s comment 10.</w:t>
      </w:r>
    </w:p>
  </w:comment>
  <w:comment w:id="465" w:author="Gen-Chang Hsu" w:date="2024-08-21T22:16:00Z" w:initials="GH">
    <w:p w14:paraId="73EB0107" w14:textId="053F60CE" w:rsidR="00753AD3" w:rsidRDefault="00753AD3" w:rsidP="00753AD3">
      <w:pPr>
        <w:pStyle w:val="CommentText"/>
        <w:jc w:val="left"/>
      </w:pPr>
      <w:r>
        <w:rPr>
          <w:rStyle w:val="CommentReference"/>
        </w:rPr>
        <w:annotationRef/>
      </w:r>
      <w:r>
        <w:t>I added this citation in response to Reviewer 2’s comment 29. Also need to add it to the reference list:</w:t>
      </w:r>
    </w:p>
    <w:p w14:paraId="1993700B" w14:textId="77777777" w:rsidR="00753AD3" w:rsidRDefault="00753AD3" w:rsidP="00753AD3">
      <w:pPr>
        <w:pStyle w:val="CommentText"/>
        <w:jc w:val="left"/>
      </w:pPr>
    </w:p>
    <w:p w14:paraId="5DC04BAB" w14:textId="77777777" w:rsidR="00753AD3" w:rsidRDefault="00753AD3" w:rsidP="00753AD3">
      <w:pPr>
        <w:pStyle w:val="CommentText"/>
        <w:jc w:val="left"/>
      </w:pPr>
      <w:r>
        <w:rPr>
          <w:color w:val="222222"/>
          <w:highlight w:val="white"/>
        </w:rPr>
        <w:t>Stock, B. C., Jackson, A. L., Ward, E. J., Parnell, A. C., Phillips, D. L., &amp; Semmens, B. X. (2018). Analyzing mixing systems using a new generation of Bayesian tracer mixing models. </w:t>
      </w:r>
      <w:r>
        <w:rPr>
          <w:i/>
          <w:iCs/>
          <w:color w:val="222222"/>
          <w:highlight w:val="white"/>
        </w:rPr>
        <w:t>PeerJ</w:t>
      </w:r>
      <w:r>
        <w:rPr>
          <w:color w:val="222222"/>
          <w:highlight w:val="white"/>
        </w:rPr>
        <w:t>, </w:t>
      </w:r>
      <w:r>
        <w:rPr>
          <w:i/>
          <w:iCs/>
          <w:color w:val="222222"/>
          <w:highlight w:val="white"/>
        </w:rPr>
        <w:t>6</w:t>
      </w:r>
      <w:r>
        <w:rPr>
          <w:color w:val="222222"/>
          <w:highlight w:val="white"/>
        </w:rPr>
        <w:t>, e5096.</w:t>
      </w:r>
      <w:r>
        <w:t xml:space="preserve"> </w:t>
      </w:r>
    </w:p>
  </w:comment>
  <w:comment w:id="471" w:author="Gen-Chang Hsu" w:date="2024-08-21T21:59:00Z" w:initials="GH">
    <w:p w14:paraId="58503119" w14:textId="77777777" w:rsidR="001D3530" w:rsidRDefault="00C95804" w:rsidP="001D3530">
      <w:pPr>
        <w:pStyle w:val="CommentText"/>
        <w:jc w:val="left"/>
      </w:pPr>
      <w:r>
        <w:rPr>
          <w:rStyle w:val="CommentReference"/>
        </w:rPr>
        <w:annotationRef/>
      </w:r>
      <w:r w:rsidR="001D3530">
        <w:t>I added this citation in response to Reviewer 2’s comment 30. Also need to add it to the reference list:</w:t>
      </w:r>
    </w:p>
    <w:p w14:paraId="17787DAD" w14:textId="77777777" w:rsidR="001D3530" w:rsidRDefault="001D3530" w:rsidP="001D3530">
      <w:pPr>
        <w:pStyle w:val="CommentText"/>
        <w:jc w:val="left"/>
      </w:pPr>
    </w:p>
    <w:p w14:paraId="131F0FE9" w14:textId="77777777" w:rsidR="001D3530" w:rsidRDefault="001D3530" w:rsidP="001D3530">
      <w:pPr>
        <w:pStyle w:val="CommentText"/>
        <w:jc w:val="left"/>
      </w:pPr>
      <w:r>
        <w:rPr>
          <w:color w:val="222222"/>
          <w:highlight w:val="white"/>
        </w:rPr>
        <w:t>Gelman, A., &amp; Rubin, D. B. (1992). Inference from iterative simulation using multiple sequences. </w:t>
      </w:r>
      <w:r>
        <w:rPr>
          <w:i/>
          <w:iCs/>
          <w:color w:val="222222"/>
          <w:highlight w:val="white"/>
        </w:rPr>
        <w:t>Statistical science</w:t>
      </w:r>
      <w:r>
        <w:rPr>
          <w:color w:val="222222"/>
          <w:highlight w:val="white"/>
        </w:rPr>
        <w:t>, </w:t>
      </w:r>
      <w:r>
        <w:rPr>
          <w:i/>
          <w:iCs/>
          <w:color w:val="222222"/>
          <w:highlight w:val="white"/>
        </w:rPr>
        <w:t>7</w:t>
      </w:r>
      <w:r>
        <w:rPr>
          <w:color w:val="222222"/>
          <w:highlight w:val="white"/>
        </w:rPr>
        <w:t>(4), 457-472.</w:t>
      </w:r>
      <w:r>
        <w:t xml:space="preserve">  </w:t>
      </w:r>
    </w:p>
  </w:comment>
  <w:comment w:id="478" w:author="Gen-Chang Hsu" w:date="2024-08-25T23:33:00Z" w:initials="GH">
    <w:p w14:paraId="2D1B8BF8" w14:textId="77777777" w:rsidR="00CB3557" w:rsidRDefault="00CB3557" w:rsidP="00CB3557">
      <w:pPr>
        <w:pStyle w:val="CommentText"/>
        <w:jc w:val="left"/>
      </w:pPr>
      <w:r>
        <w:rPr>
          <w:rStyle w:val="CommentReference"/>
        </w:rPr>
        <w:annotationRef/>
      </w:r>
      <w:r>
        <w:t>I added this part in response to Reviewer 2’s comment 5.</w:t>
      </w:r>
    </w:p>
  </w:comment>
  <w:comment w:id="498" w:author="Gen-Chang Hsu" w:date="2024-08-19T14:28:00Z" w:initials="GH">
    <w:p w14:paraId="41C0D5A2" w14:textId="469781CD" w:rsidR="00AB5486" w:rsidRDefault="00AB5486" w:rsidP="00AB5486">
      <w:pPr>
        <w:pStyle w:val="CommentText"/>
        <w:jc w:val="left"/>
      </w:pPr>
      <w:r>
        <w:rPr>
          <w:rStyle w:val="CommentReference"/>
        </w:rPr>
        <w:annotationRef/>
      </w:r>
      <w:r>
        <w:t>I modified the replication statement since we have two levels of analyses:</w:t>
      </w:r>
    </w:p>
    <w:p w14:paraId="1DD07F25" w14:textId="77777777" w:rsidR="00AB5486" w:rsidRDefault="00AB5486" w:rsidP="00AB5486">
      <w:pPr>
        <w:pStyle w:val="CommentText"/>
        <w:jc w:val="left"/>
      </w:pPr>
    </w:p>
    <w:p w14:paraId="62AA795E" w14:textId="77777777" w:rsidR="00AB5486" w:rsidRDefault="00AB5486" w:rsidP="00AB5486">
      <w:pPr>
        <w:pStyle w:val="CommentText"/>
        <w:numPr>
          <w:ilvl w:val="0"/>
          <w:numId w:val="9"/>
        </w:numPr>
        <w:jc w:val="left"/>
      </w:pPr>
      <w:r>
        <w:t>The first level is the stable isotope analysis of arthropods and diet compositions of predators. The number of replicates at this scale is the number of isotope capsules.</w:t>
      </w:r>
    </w:p>
    <w:p w14:paraId="5E8F6871" w14:textId="77777777" w:rsidR="00AB5486" w:rsidRDefault="00AB5486" w:rsidP="00AB5486">
      <w:pPr>
        <w:pStyle w:val="CommentText"/>
        <w:numPr>
          <w:ilvl w:val="0"/>
          <w:numId w:val="9"/>
        </w:numPr>
        <w:jc w:val="left"/>
      </w:pPr>
      <w:r>
        <w:t xml:space="preserve">The second level is the pest consumption by GAPs in relation to abiotic and biotic factors. The number of replicates at this scale is the number of stage*farm*year combinations. </w:t>
      </w:r>
    </w:p>
  </w:comment>
  <w:comment w:id="535" w:author="Gen-Chang Hsu" w:date="2024-08-25T23:32:00Z" w:initials="GH">
    <w:p w14:paraId="535E8EF1" w14:textId="77777777" w:rsidR="00CB3557" w:rsidRDefault="00CB3557" w:rsidP="00CB3557">
      <w:pPr>
        <w:pStyle w:val="CommentText"/>
        <w:jc w:val="left"/>
      </w:pPr>
      <w:r>
        <w:rPr>
          <w:rStyle w:val="CommentReference"/>
        </w:rPr>
        <w:annotationRef/>
      </w:r>
      <w:r>
        <w:t>I added this part in response to Reviewer 2’s comment 5.</w:t>
      </w:r>
    </w:p>
  </w:comment>
  <w:comment w:id="579" w:author="Gen-Chang Hsu" w:date="2024-08-25T21:39:00Z" w:initials="GH">
    <w:p w14:paraId="3BB3F3D9" w14:textId="0D05F051" w:rsidR="00322CE7" w:rsidRDefault="00322CE7" w:rsidP="00322CE7">
      <w:pPr>
        <w:pStyle w:val="CommentText"/>
        <w:jc w:val="left"/>
      </w:pPr>
      <w:r>
        <w:rPr>
          <w:rStyle w:val="CommentReference"/>
        </w:rPr>
        <w:annotationRef/>
      </w:r>
      <w:r>
        <w:t>I think we can cut some words here:</w:t>
      </w:r>
    </w:p>
    <w:p w14:paraId="019E9065" w14:textId="77777777" w:rsidR="00322CE7" w:rsidRDefault="00322CE7" w:rsidP="00322CE7">
      <w:pPr>
        <w:pStyle w:val="CommentText"/>
        <w:jc w:val="left"/>
      </w:pPr>
    </w:p>
    <w:p w14:paraId="2718E9FB" w14:textId="77777777" w:rsidR="00322CE7" w:rsidRDefault="00322CE7" w:rsidP="00322CE7">
      <w:pPr>
        <w:pStyle w:val="CommentText"/>
        <w:jc w:val="left"/>
      </w:pPr>
      <w:r>
        <w:t>“We investigated the potential of GAPs as biocontrol agents in rice agro-ecosystems by using stable isotope analysis to quantify their diet composition in organic and conventional rice farms over the crop season for three consecutive years.</w:t>
      </w:r>
    </w:p>
  </w:comment>
  <w:comment w:id="594" w:author="Gen-Chang Hsu" w:date="2024-08-25T21:47:00Z" w:initials="GH">
    <w:p w14:paraId="4F9ADCF5" w14:textId="77777777" w:rsidR="00F63794" w:rsidRDefault="00F63794" w:rsidP="00F63794">
      <w:pPr>
        <w:pStyle w:val="CommentText"/>
        <w:jc w:val="left"/>
      </w:pPr>
      <w:r>
        <w:rPr>
          <w:rStyle w:val="CommentReference"/>
        </w:rPr>
        <w:annotationRef/>
      </w:r>
      <w:r>
        <w:t>I turned these into noun clauses so that the four items are more parallel in structure.</w:t>
      </w:r>
    </w:p>
  </w:comment>
  <w:comment w:id="603" w:author="Gen-Chang Hsu" w:date="2024-08-25T22:07:00Z" w:initials="GH">
    <w:p w14:paraId="0F352C9E" w14:textId="77777777" w:rsidR="000273EA" w:rsidRDefault="000273EA" w:rsidP="000273EA">
      <w:pPr>
        <w:pStyle w:val="CommentText"/>
        <w:jc w:val="left"/>
      </w:pPr>
      <w:r>
        <w:rPr>
          <w:rStyle w:val="CommentReference"/>
        </w:rPr>
        <w:annotationRef/>
      </w:r>
      <w:r>
        <w:t>I think we can cut this.</w:t>
      </w:r>
    </w:p>
  </w:comment>
  <w:comment w:id="631" w:author="Gen-Chang Hsu" w:date="2024-08-26T22:46:00Z" w:initials="GH">
    <w:p w14:paraId="75BDA359" w14:textId="77777777" w:rsidR="00707918" w:rsidRDefault="00707918" w:rsidP="00707918">
      <w:pPr>
        <w:pStyle w:val="CommentText"/>
        <w:jc w:val="left"/>
      </w:pPr>
      <w:r>
        <w:rPr>
          <w:rStyle w:val="CommentReference"/>
        </w:rPr>
        <w:annotationRef/>
      </w:r>
      <w:r>
        <w:t>I modified this part in response to Reviewer 2’s comment 2.</w:t>
      </w:r>
    </w:p>
  </w:comment>
  <w:comment w:id="662" w:author="Gen-Chang Hsu" w:date="2024-08-27T22:18:00Z" w:initials="GH">
    <w:p w14:paraId="43C7C244" w14:textId="77777777" w:rsidR="008C2013" w:rsidRDefault="008C2013" w:rsidP="008C2013">
      <w:pPr>
        <w:pStyle w:val="CommentText"/>
        <w:jc w:val="left"/>
      </w:pPr>
      <w:r>
        <w:rPr>
          <w:rStyle w:val="CommentReference"/>
        </w:rPr>
        <w:annotationRef/>
      </w:r>
      <w:r>
        <w:t>Added this in supplementary Table SE in response to Reviewer 3’s comment 18.</w:t>
      </w:r>
    </w:p>
  </w:comment>
  <w:comment w:id="703" w:author="Gen-Chang Hsu" w:date="2024-08-28T12:46:00Z" w:initials="GH">
    <w:p w14:paraId="0871EDE2" w14:textId="77777777" w:rsidR="006C5479" w:rsidRDefault="006C5479" w:rsidP="006C5479">
      <w:pPr>
        <w:pStyle w:val="CommentText"/>
        <w:jc w:val="left"/>
      </w:pPr>
      <w:r>
        <w:rPr>
          <w:rStyle w:val="CommentReference"/>
        </w:rPr>
        <w:annotationRef/>
      </w:r>
      <w:r>
        <w:t>I added this in response to Reviewer 3’s comment 16.</w:t>
      </w:r>
    </w:p>
  </w:comment>
  <w:comment w:id="732" w:author="Gen-Chang Hsu" w:date="2024-08-25T23:18:00Z" w:initials="GH">
    <w:p w14:paraId="000AEDD4" w14:textId="43411F75" w:rsidR="00B0188B" w:rsidRDefault="00B0188B" w:rsidP="00B0188B">
      <w:pPr>
        <w:pStyle w:val="CommentText"/>
        <w:jc w:val="left"/>
      </w:pPr>
      <w:r>
        <w:rPr>
          <w:rStyle w:val="CommentReference"/>
        </w:rPr>
        <w:annotationRef/>
      </w:r>
      <w:r>
        <w:t>I think we can remove our study here cuz we indeed used the same dataset in both studies (and therefore the results should naturally be similar).</w:t>
      </w:r>
    </w:p>
  </w:comment>
  <w:comment w:id="741" w:author="Gen-Chang Hsu" w:date="2024-08-25T23:29:00Z" w:initials="GH">
    <w:p w14:paraId="51A9A895" w14:textId="77777777" w:rsidR="00946776" w:rsidRDefault="00946776" w:rsidP="00946776">
      <w:pPr>
        <w:pStyle w:val="CommentText"/>
        <w:jc w:val="left"/>
      </w:pPr>
      <w:r>
        <w:rPr>
          <w:rStyle w:val="CommentReference"/>
        </w:rPr>
        <w:annotationRef/>
      </w:r>
      <w:r>
        <w:t>In response to Reviewer 2’s comment 5, I added this part to link the results of rice herbivore abundance in the field to pest consumption by GAPs.</w:t>
      </w:r>
    </w:p>
  </w:comment>
  <w:comment w:id="794" w:author="Gen-Chang Hsu" w:date="2024-08-28T12:11:00Z" w:initials="GH">
    <w:p w14:paraId="68171099" w14:textId="77777777" w:rsidR="001E7758" w:rsidRDefault="001E7758" w:rsidP="001E7758">
      <w:pPr>
        <w:pStyle w:val="CommentText"/>
        <w:jc w:val="left"/>
      </w:pPr>
      <w:r>
        <w:rPr>
          <w:rStyle w:val="CommentReference"/>
        </w:rPr>
        <w:annotationRef/>
      </w:r>
      <w:r>
        <w:rPr>
          <w:color w:val="222222"/>
          <w:highlight w:val="white"/>
        </w:rPr>
        <w:t>Need to add this citation to the references:</w:t>
      </w:r>
    </w:p>
    <w:p w14:paraId="57E4B4CB" w14:textId="77777777" w:rsidR="001E7758" w:rsidRDefault="001E7758" w:rsidP="001E7758">
      <w:pPr>
        <w:pStyle w:val="CommentText"/>
        <w:jc w:val="left"/>
      </w:pPr>
    </w:p>
    <w:p w14:paraId="64B13534" w14:textId="77777777" w:rsidR="001E7758" w:rsidRDefault="001E7758" w:rsidP="001E7758">
      <w:pPr>
        <w:pStyle w:val="CommentText"/>
        <w:jc w:val="left"/>
      </w:pPr>
      <w:r>
        <w:rPr>
          <w:color w:val="222222"/>
          <w:highlight w:val="white"/>
        </w:rPr>
        <w:t>Vasseur, C., Joannon, A., Aviron, S., Burel, F., Meynard, J. M., &amp; Baudry, J. (2013). The cropping systems mosaic: how does the hidden heterogeneity of agricultural landscapes drive arthropod populations?. </w:t>
      </w:r>
      <w:r>
        <w:rPr>
          <w:i/>
          <w:iCs/>
          <w:color w:val="222222"/>
          <w:highlight w:val="white"/>
        </w:rPr>
        <w:t>Agriculture, ecosystems &amp; environment</w:t>
      </w:r>
      <w:r>
        <w:rPr>
          <w:color w:val="222222"/>
          <w:highlight w:val="white"/>
        </w:rPr>
        <w:t>, </w:t>
      </w:r>
      <w:r>
        <w:rPr>
          <w:i/>
          <w:iCs/>
          <w:color w:val="222222"/>
          <w:highlight w:val="white"/>
        </w:rPr>
        <w:t>166</w:t>
      </w:r>
      <w:r>
        <w:rPr>
          <w:color w:val="222222"/>
          <w:highlight w:val="white"/>
        </w:rPr>
        <w:t>, 3-14.</w:t>
      </w:r>
      <w:r>
        <w:t xml:space="preserve"> </w:t>
      </w:r>
    </w:p>
  </w:comment>
  <w:comment w:id="766" w:author="Gen-Chang Hsu" w:date="2024-08-28T12:46:00Z" w:initials="GH">
    <w:p w14:paraId="46D64076" w14:textId="77777777" w:rsidR="006C5479" w:rsidRDefault="006C5479" w:rsidP="006C5479">
      <w:pPr>
        <w:pStyle w:val="CommentText"/>
        <w:jc w:val="left"/>
      </w:pPr>
      <w:r>
        <w:rPr>
          <w:rStyle w:val="CommentReference"/>
        </w:rPr>
        <w:annotationRef/>
      </w:r>
      <w:r>
        <w:t>I added this in response to Reviewer 3’s comment 17.</w:t>
      </w:r>
    </w:p>
  </w:comment>
  <w:comment w:id="823" w:author="Gen-Chang Hsu" w:date="2024-09-01T13:48:00Z" w:initials="GH">
    <w:p w14:paraId="63FFE1E9" w14:textId="77777777" w:rsidR="007C0AC5" w:rsidRDefault="007C0AC5" w:rsidP="007C0AC5">
      <w:pPr>
        <w:pStyle w:val="CommentText"/>
        <w:jc w:val="left"/>
      </w:pPr>
      <w:r>
        <w:rPr>
          <w:rStyle w:val="CommentReference"/>
        </w:rPr>
        <w:annotationRef/>
      </w:r>
      <w:r>
        <w:t>I added this in response to Reviewer 3’s comment 10.</w:t>
      </w:r>
    </w:p>
  </w:comment>
  <w:comment w:id="896" w:author="Gen-Chang Hsu" w:date="2024-08-29T13:49:00Z" w:initials="GH">
    <w:p w14:paraId="68482EAD" w14:textId="53E17C71" w:rsidR="003425D4" w:rsidRDefault="003425D4" w:rsidP="003425D4">
      <w:pPr>
        <w:pStyle w:val="CommentText"/>
        <w:jc w:val="left"/>
      </w:pPr>
      <w:r>
        <w:rPr>
          <w:rStyle w:val="CommentReference"/>
        </w:rPr>
        <w:annotationRef/>
      </w:r>
      <w:r>
        <w:t>Need to add these two citations (suggested by Reviewer 3) to the references:</w:t>
      </w:r>
    </w:p>
    <w:p w14:paraId="34338874" w14:textId="77777777" w:rsidR="003425D4" w:rsidRDefault="003425D4" w:rsidP="003425D4">
      <w:pPr>
        <w:pStyle w:val="CommentText"/>
        <w:jc w:val="left"/>
      </w:pPr>
    </w:p>
    <w:p w14:paraId="3806894E" w14:textId="77777777" w:rsidR="003425D4" w:rsidRDefault="003425D4" w:rsidP="003425D4">
      <w:pPr>
        <w:pStyle w:val="CommentText"/>
        <w:jc w:val="left"/>
      </w:pPr>
      <w:r>
        <w:rPr>
          <w:color w:val="222222"/>
          <w:highlight w:val="white"/>
        </w:rPr>
        <w:t>Mezőfi, L., Markó, G., Nagy, C., Korányi, D., &amp; Markó, V. (2020). Beyond polyphagy and opportunism: natural prey of hunting spiders in the canopy of apple trees. </w:t>
      </w:r>
      <w:r>
        <w:rPr>
          <w:i/>
          <w:iCs/>
          <w:color w:val="222222"/>
          <w:highlight w:val="white"/>
        </w:rPr>
        <w:t>PeerJ</w:t>
      </w:r>
      <w:r>
        <w:rPr>
          <w:color w:val="222222"/>
          <w:highlight w:val="white"/>
        </w:rPr>
        <w:t>, </w:t>
      </w:r>
      <w:r>
        <w:rPr>
          <w:i/>
          <w:iCs/>
          <w:color w:val="222222"/>
          <w:highlight w:val="white"/>
        </w:rPr>
        <w:t>8</w:t>
      </w:r>
      <w:r>
        <w:rPr>
          <w:color w:val="222222"/>
          <w:highlight w:val="white"/>
        </w:rPr>
        <w:t>, e9334.</w:t>
      </w:r>
      <w:r>
        <w:t xml:space="preserve"> </w:t>
      </w:r>
    </w:p>
    <w:p w14:paraId="6DCE53E5" w14:textId="77777777" w:rsidR="003425D4" w:rsidRDefault="003425D4" w:rsidP="003425D4">
      <w:pPr>
        <w:pStyle w:val="CommentText"/>
        <w:jc w:val="left"/>
      </w:pPr>
    </w:p>
    <w:p w14:paraId="726C3F77" w14:textId="77777777" w:rsidR="003425D4" w:rsidRDefault="003425D4" w:rsidP="003425D4">
      <w:pPr>
        <w:pStyle w:val="CommentText"/>
        <w:jc w:val="left"/>
      </w:pPr>
      <w:r>
        <w:rPr>
          <w:color w:val="222222"/>
          <w:highlight w:val="white"/>
        </w:rPr>
        <w:t>Hambäck, P. A., Cirtwill, A. R., García, D., Grudzinska-Sterno, M., Miñarro, M., Tasin, M., ... &amp; Samnegård, U. (2021). More intraguild prey than pest species in arachnid diets may compromise biological control in apple orchards. </w:t>
      </w:r>
      <w:r>
        <w:rPr>
          <w:i/>
          <w:iCs/>
          <w:color w:val="222222"/>
          <w:highlight w:val="white"/>
        </w:rPr>
        <w:t>Basic and Applied Ecology</w:t>
      </w:r>
      <w:r>
        <w:rPr>
          <w:color w:val="222222"/>
          <w:highlight w:val="white"/>
        </w:rPr>
        <w:t>, </w:t>
      </w:r>
      <w:r>
        <w:rPr>
          <w:i/>
          <w:iCs/>
          <w:color w:val="222222"/>
          <w:highlight w:val="white"/>
        </w:rPr>
        <w:t>57</w:t>
      </w:r>
      <w:r>
        <w:rPr>
          <w:color w:val="222222"/>
          <w:highlight w:val="white"/>
        </w:rPr>
        <w:t>, 1-13.</w:t>
      </w:r>
      <w:r>
        <w:t xml:space="preserve"> </w:t>
      </w:r>
    </w:p>
  </w:comment>
  <w:comment w:id="994" w:author="Gen-Chang Hsu" w:date="2024-08-29T13:32:00Z" w:initials="GH">
    <w:p w14:paraId="1C5D2090" w14:textId="742BFF64" w:rsidR="001F45E2" w:rsidRDefault="001F45E2" w:rsidP="001F45E2">
      <w:pPr>
        <w:pStyle w:val="CommentText"/>
        <w:jc w:val="left"/>
      </w:pPr>
      <w:r>
        <w:rPr>
          <w:rStyle w:val="CommentReference"/>
        </w:rPr>
        <w:annotationRef/>
      </w:r>
      <w:r>
        <w:t>Need to add this citation to the references:</w:t>
      </w:r>
    </w:p>
    <w:p w14:paraId="3BB6E6E4" w14:textId="77777777" w:rsidR="001F45E2" w:rsidRDefault="001F45E2" w:rsidP="001F45E2">
      <w:pPr>
        <w:pStyle w:val="CommentText"/>
        <w:jc w:val="left"/>
      </w:pPr>
    </w:p>
    <w:p w14:paraId="293C4B82" w14:textId="77777777" w:rsidR="001F45E2" w:rsidRDefault="001F45E2" w:rsidP="001F45E2">
      <w:pPr>
        <w:pStyle w:val="CommentText"/>
        <w:jc w:val="left"/>
      </w:pPr>
      <w:r>
        <w:rPr>
          <w:color w:val="222222"/>
          <w:highlight w:val="white"/>
        </w:rPr>
        <w:t>Denno, R. F., Mitter, M. S., Langellotto, G. A., Gratton, C., &amp; Finke, D. L. (2004). Interactions between a hunting spider and a web‐builder: consequences of intraguild predation and cannibalism for prey suppression. </w:t>
      </w:r>
      <w:r>
        <w:rPr>
          <w:i/>
          <w:iCs/>
          <w:color w:val="222222"/>
          <w:highlight w:val="white"/>
        </w:rPr>
        <w:t>Ecological entomology</w:t>
      </w:r>
      <w:r>
        <w:rPr>
          <w:color w:val="222222"/>
          <w:highlight w:val="white"/>
        </w:rPr>
        <w:t>, </w:t>
      </w:r>
      <w:r>
        <w:rPr>
          <w:i/>
          <w:iCs/>
          <w:color w:val="222222"/>
          <w:highlight w:val="white"/>
        </w:rPr>
        <w:t>29</w:t>
      </w:r>
      <w:r>
        <w:rPr>
          <w:color w:val="222222"/>
          <w:highlight w:val="white"/>
        </w:rPr>
        <w:t>(5), 566-577.</w:t>
      </w:r>
      <w:r>
        <w:t xml:space="preserve"> </w:t>
      </w:r>
    </w:p>
  </w:comment>
  <w:comment w:id="849" w:author="Gen-Chang Hsu" w:date="2024-08-29T13:52:00Z" w:initials="GH">
    <w:p w14:paraId="6EC26B52" w14:textId="77777777" w:rsidR="00594003" w:rsidRDefault="00594003" w:rsidP="00594003">
      <w:pPr>
        <w:pStyle w:val="CommentText"/>
        <w:jc w:val="left"/>
      </w:pPr>
      <w:r>
        <w:rPr>
          <w:rStyle w:val="CommentReference"/>
        </w:rPr>
        <w:annotationRef/>
      </w:r>
      <w:r>
        <w:t>I expanded the discussion on IGP in response to Reviewer 3’s comment 3.</w:t>
      </w:r>
    </w:p>
  </w:comment>
  <w:comment w:id="1073" w:author="Gen-Chang Hsu" w:date="2024-08-26T21:25:00Z" w:initials="GH">
    <w:p w14:paraId="16EF3E52" w14:textId="77777777" w:rsidR="00710350" w:rsidRDefault="00321E47" w:rsidP="00710350">
      <w:pPr>
        <w:pStyle w:val="CommentText"/>
        <w:jc w:val="left"/>
      </w:pPr>
      <w:r>
        <w:rPr>
          <w:rStyle w:val="CommentReference"/>
        </w:rPr>
        <w:annotationRef/>
      </w:r>
      <w:r w:rsidR="00710350">
        <w:t>Need to update the table numbers here and in the main text after we finalize the revision.</w:t>
      </w:r>
    </w:p>
  </w:comment>
  <w:comment w:id="1076" w:author="Gen-Chang Hsu" w:date="2024-09-01T13:51:00Z" w:initials="GH">
    <w:p w14:paraId="2849DB05" w14:textId="77777777" w:rsidR="00710350" w:rsidRDefault="00710350" w:rsidP="00710350">
      <w:pPr>
        <w:pStyle w:val="CommentText"/>
        <w:jc w:val="left"/>
      </w:pPr>
      <w:r>
        <w:rPr>
          <w:rStyle w:val="CommentReference"/>
        </w:rPr>
        <w:annotationRef/>
      </w:r>
      <w:r>
        <w:t>I think we can move this to the supplementary information.</w:t>
      </w:r>
    </w:p>
  </w:comment>
  <w:comment w:id="1088" w:author="Gen-Chang Hsu" w:date="2024-08-26T21:26:00Z" w:initials="GH">
    <w:p w14:paraId="184BDD05" w14:textId="6DED0344" w:rsidR="00321E47" w:rsidRDefault="00321E47" w:rsidP="00321E47">
      <w:pPr>
        <w:pStyle w:val="CommentText"/>
        <w:jc w:val="left"/>
      </w:pPr>
      <w:r>
        <w:rPr>
          <w:rStyle w:val="CommentReference"/>
        </w:rPr>
        <w:annotationRef/>
      </w:r>
      <w:r>
        <w:t>I think we can move this to the supplementary information.</w:t>
      </w:r>
    </w:p>
  </w:comment>
  <w:comment w:id="1095" w:author="Gen-Chang Hsu" w:date="2024-08-26T21:26:00Z" w:initials="GH">
    <w:p w14:paraId="62835FC5" w14:textId="77777777" w:rsidR="00321E47" w:rsidRDefault="00321E47" w:rsidP="00321E47">
      <w:pPr>
        <w:pStyle w:val="CommentText"/>
        <w:jc w:val="left"/>
      </w:pPr>
      <w:r>
        <w:rPr>
          <w:rStyle w:val="CommentReference"/>
        </w:rPr>
        <w:annotationRef/>
      </w:r>
      <w:r>
        <w:t>I think we can move this to the supplementary information.</w:t>
      </w:r>
    </w:p>
  </w:comment>
  <w:comment w:id="1105" w:author="Gen-Chang Hsu" w:date="2024-08-26T21:25:00Z" w:initials="GH">
    <w:p w14:paraId="6963DF62" w14:textId="77777777" w:rsidR="00B61827" w:rsidRDefault="00321E47" w:rsidP="00B61827">
      <w:pPr>
        <w:pStyle w:val="CommentText"/>
        <w:jc w:val="left"/>
      </w:pPr>
      <w:r>
        <w:rPr>
          <w:rStyle w:val="CommentReference"/>
        </w:rPr>
        <w:annotationRef/>
      </w:r>
      <w:r w:rsidR="00B61827">
        <w:t>Need to update the figure numbers here and  in the main text after we finalize the revision.</w:t>
      </w:r>
    </w:p>
  </w:comment>
  <w:comment w:id="1112" w:author="Gen-Chang Hsu" w:date="2024-08-26T21:23:00Z" w:initials="GH">
    <w:p w14:paraId="6ED985BA" w14:textId="5A3FA362" w:rsidR="003957BC" w:rsidRDefault="003957BC" w:rsidP="003957BC">
      <w:pPr>
        <w:pStyle w:val="CommentText"/>
        <w:jc w:val="left"/>
      </w:pPr>
      <w:r>
        <w:rPr>
          <w:rStyle w:val="CommentReference"/>
        </w:rPr>
        <w:annotationRef/>
      </w:r>
      <w:r>
        <w:t>This should be the new Figure 1.</w:t>
      </w:r>
    </w:p>
  </w:comment>
  <w:comment w:id="1131" w:author="Gen-Chang Hsu" w:date="2024-08-26T21:24:00Z" w:initials="GH">
    <w:p w14:paraId="286A3E8E" w14:textId="77777777" w:rsidR="003957BC" w:rsidRDefault="003957BC" w:rsidP="003957BC">
      <w:pPr>
        <w:pStyle w:val="CommentText"/>
        <w:jc w:val="left"/>
      </w:pPr>
      <w:r>
        <w:rPr>
          <w:rStyle w:val="CommentReference"/>
        </w:rPr>
        <w:annotationRef/>
      </w:r>
      <w:r>
        <w:t>This should be the new Figure 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552FE55" w15:done="0"/>
  <w15:commentEx w15:paraId="76E642CA" w15:done="0"/>
  <w15:commentEx w15:paraId="37CB272A" w15:done="0"/>
  <w15:commentEx w15:paraId="7DA2F0EA" w15:done="0"/>
  <w15:commentEx w15:paraId="70861F42" w15:done="0"/>
  <w15:commentEx w15:paraId="54297995" w15:done="0"/>
  <w15:commentEx w15:paraId="2E98808C" w15:done="0"/>
  <w15:commentEx w15:paraId="1B865828" w15:done="0"/>
  <w15:commentEx w15:paraId="6FCB44C8" w15:done="0"/>
  <w15:commentEx w15:paraId="7ABCC98C" w15:done="0"/>
  <w15:commentEx w15:paraId="621970C6" w15:done="0"/>
  <w15:commentEx w15:paraId="7764BD64" w15:done="0"/>
  <w15:commentEx w15:paraId="6358AFA5" w15:done="0"/>
  <w15:commentEx w15:paraId="1CAD703B" w15:done="0"/>
  <w15:commentEx w15:paraId="5DF75245" w15:done="0"/>
  <w15:commentEx w15:paraId="624BD1DD" w15:done="0"/>
  <w15:commentEx w15:paraId="3494D7A6" w15:done="0"/>
  <w15:commentEx w15:paraId="10D19134" w15:done="0"/>
  <w15:commentEx w15:paraId="00BD5E20" w15:done="0"/>
  <w15:commentEx w15:paraId="2AB03687" w15:done="0"/>
  <w15:commentEx w15:paraId="07B4A73C" w15:done="0"/>
  <w15:commentEx w15:paraId="179BCA9F" w15:done="0"/>
  <w15:commentEx w15:paraId="46942488" w15:done="0"/>
  <w15:commentEx w15:paraId="16F4A0CB" w15:done="0"/>
  <w15:commentEx w15:paraId="752CF7EF" w15:done="0"/>
  <w15:commentEx w15:paraId="29AFFB8B" w15:done="0"/>
  <w15:commentEx w15:paraId="575ECEE9" w15:done="0"/>
  <w15:commentEx w15:paraId="5DC04BAB" w15:done="0"/>
  <w15:commentEx w15:paraId="131F0FE9" w15:done="0"/>
  <w15:commentEx w15:paraId="2D1B8BF8" w15:done="0"/>
  <w15:commentEx w15:paraId="5E8F6871" w15:done="0"/>
  <w15:commentEx w15:paraId="535E8EF1" w15:done="0"/>
  <w15:commentEx w15:paraId="2718E9FB" w15:done="0"/>
  <w15:commentEx w15:paraId="4F9ADCF5" w15:done="0"/>
  <w15:commentEx w15:paraId="0F352C9E" w15:done="0"/>
  <w15:commentEx w15:paraId="75BDA359" w15:done="0"/>
  <w15:commentEx w15:paraId="43C7C244" w15:done="0"/>
  <w15:commentEx w15:paraId="0871EDE2" w15:done="0"/>
  <w15:commentEx w15:paraId="000AEDD4" w15:done="0"/>
  <w15:commentEx w15:paraId="51A9A895" w15:done="0"/>
  <w15:commentEx w15:paraId="64B13534" w15:done="0"/>
  <w15:commentEx w15:paraId="46D64076" w15:done="0"/>
  <w15:commentEx w15:paraId="63FFE1E9" w15:done="0"/>
  <w15:commentEx w15:paraId="726C3F77" w15:done="0"/>
  <w15:commentEx w15:paraId="293C4B82" w15:done="0"/>
  <w15:commentEx w15:paraId="6EC26B52" w15:done="0"/>
  <w15:commentEx w15:paraId="16EF3E52" w15:done="0"/>
  <w15:commentEx w15:paraId="2849DB05" w15:done="0"/>
  <w15:commentEx w15:paraId="184BDD05" w15:done="0"/>
  <w15:commentEx w15:paraId="62835FC5" w15:done="0"/>
  <w15:commentEx w15:paraId="6963DF62" w15:done="0"/>
  <w15:commentEx w15:paraId="6ED985BA" w15:done="0"/>
  <w15:commentEx w15:paraId="286A3E8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DCFB182" w16cex:dateUtc="2024-08-24T01:19:00Z"/>
  <w16cex:commentExtensible w16cex:durableId="77FBBA6B" w16cex:dateUtc="2024-08-23T01:02:00Z"/>
  <w16cex:commentExtensible w16cex:durableId="0ED35774" w16cex:dateUtc="2024-08-23T18:57:00Z"/>
  <w16cex:commentExtensible w16cex:durableId="3F068E05" w16cex:dateUtc="2024-08-18T19:29:00Z"/>
  <w16cex:commentExtensible w16cex:durableId="49715563" w16cex:dateUtc="2024-08-27T18:52:00Z"/>
  <w16cex:commentExtensible w16cex:durableId="0B711C88" w16cex:dateUtc="2024-08-27T18:51:00Z"/>
  <w16cex:commentExtensible w16cex:durableId="64BB93D3" w16cex:dateUtc="2024-08-27T18:48:00Z"/>
  <w16cex:commentExtensible w16cex:durableId="7E70295F" w16cex:dateUtc="2024-08-27T18:47:00Z"/>
  <w16cex:commentExtensible w16cex:durableId="29F97DD2" w16cex:dateUtc="2024-08-27T18:49:00Z"/>
  <w16cex:commentExtensible w16cex:durableId="47E987AB" w16cex:dateUtc="2024-08-20T02:33:00Z"/>
  <w16cex:commentExtensible w16cex:durableId="6974B1C1" w16cex:dateUtc="2024-08-28T01:38:00Z"/>
  <w16cex:commentExtensible w16cex:durableId="507183E6" w16cex:dateUtc="2024-08-27T19:12:00Z"/>
  <w16cex:commentExtensible w16cex:durableId="095CA4C7" w16cex:dateUtc="2024-08-25T02:02:00Z"/>
  <w16cex:commentExtensible w16cex:durableId="4E227458" w16cex:dateUtc="2024-08-25T02:01:00Z"/>
  <w16cex:commentExtensible w16cex:durableId="004CE186" w16cex:dateUtc="2024-08-20T01:32:00Z"/>
  <w16cex:commentExtensible w16cex:durableId="42A80ADA" w16cex:dateUtc="2024-08-20T02:35:00Z"/>
  <w16cex:commentExtensible w16cex:durableId="1712228A" w16cex:dateUtc="2024-08-25T04:13:00Z"/>
  <w16cex:commentExtensible w16cex:durableId="4B7FA8EA" w16cex:dateUtc="2024-08-24T16:25:00Z"/>
  <w16cex:commentExtensible w16cex:durableId="31FE3270" w16cex:dateUtc="2024-08-18T19:42:00Z"/>
  <w16cex:commentExtensible w16cex:durableId="1576DA85" w16cex:dateUtc="2024-08-24T03:58:00Z"/>
  <w16cex:commentExtensible w16cex:durableId="118E4080" w16cex:dateUtc="2024-08-20T02:38:00Z"/>
  <w16cex:commentExtensible w16cex:durableId="605AECF9" w16cex:dateUtc="2024-08-27T19:03:00Z"/>
  <w16cex:commentExtensible w16cex:durableId="68479B2C" w16cex:dateUtc="2024-08-20T02:06:00Z"/>
  <w16cex:commentExtensible w16cex:durableId="58C96117" w16cex:dateUtc="2024-08-18T02:06:00Z"/>
  <w16cex:commentExtensible w16cex:durableId="33F98BCB" w16cex:dateUtc="2024-08-21T19:05:00Z"/>
  <w16cex:commentExtensible w16cex:durableId="4E4B8011" w16cex:dateUtc="2024-08-21T19:05:00Z"/>
  <w16cex:commentExtensible w16cex:durableId="035BFE63" w16cex:dateUtc="2024-08-29T00:16:00Z"/>
  <w16cex:commentExtensible w16cex:durableId="1D389E5C" w16cex:dateUtc="2024-08-22T02:16:00Z"/>
  <w16cex:commentExtensible w16cex:durableId="593806B7" w16cex:dateUtc="2024-08-22T01:59:00Z"/>
  <w16cex:commentExtensible w16cex:durableId="1A02259B" w16cex:dateUtc="2024-08-26T03:33:00Z"/>
  <w16cex:commentExtensible w16cex:durableId="3FC8F6BC" w16cex:dateUtc="2024-08-19T18:28:00Z"/>
  <w16cex:commentExtensible w16cex:durableId="280E70B6" w16cex:dateUtc="2024-08-26T03:32:00Z"/>
  <w16cex:commentExtensible w16cex:durableId="53F15A63" w16cex:dateUtc="2024-08-26T01:39:00Z"/>
  <w16cex:commentExtensible w16cex:durableId="30F6369F" w16cex:dateUtc="2024-08-26T01:47:00Z"/>
  <w16cex:commentExtensible w16cex:durableId="58988C4F" w16cex:dateUtc="2024-08-26T02:07:00Z"/>
  <w16cex:commentExtensible w16cex:durableId="0CA6102E" w16cex:dateUtc="2024-08-27T02:46:00Z"/>
  <w16cex:commentExtensible w16cex:durableId="2F4C2917" w16cex:dateUtc="2024-08-28T02:18:00Z"/>
  <w16cex:commentExtensible w16cex:durableId="544BCCA2" w16cex:dateUtc="2024-08-28T16:46:00Z"/>
  <w16cex:commentExtensible w16cex:durableId="007566E8" w16cex:dateUtc="2024-08-26T03:18:00Z"/>
  <w16cex:commentExtensible w16cex:durableId="2EFCE6E7" w16cex:dateUtc="2024-08-26T03:29:00Z"/>
  <w16cex:commentExtensible w16cex:durableId="4ED804C0" w16cex:dateUtc="2024-08-28T16:11:00Z"/>
  <w16cex:commentExtensible w16cex:durableId="550CD05B" w16cex:dateUtc="2024-08-28T16:46:00Z"/>
  <w16cex:commentExtensible w16cex:durableId="0864163C" w16cex:dateUtc="2024-09-01T17:48:00Z"/>
  <w16cex:commentExtensible w16cex:durableId="08CB07CB" w16cex:dateUtc="2024-08-29T17:49:00Z"/>
  <w16cex:commentExtensible w16cex:durableId="31DEBBC0" w16cex:dateUtc="2024-08-29T17:32:00Z"/>
  <w16cex:commentExtensible w16cex:durableId="70AB03CD" w16cex:dateUtc="2024-08-29T17:52:00Z"/>
  <w16cex:commentExtensible w16cex:durableId="75BE28DB" w16cex:dateUtc="2024-08-27T01:25:00Z"/>
  <w16cex:commentExtensible w16cex:durableId="32AD9E17" w16cex:dateUtc="2024-09-01T17:51:00Z"/>
  <w16cex:commentExtensible w16cex:durableId="64B1A784" w16cex:dateUtc="2024-08-27T01:26:00Z"/>
  <w16cex:commentExtensible w16cex:durableId="52F23E0F" w16cex:dateUtc="2024-08-27T01:26:00Z"/>
  <w16cex:commentExtensible w16cex:durableId="0D084363" w16cex:dateUtc="2024-08-27T01:25:00Z"/>
  <w16cex:commentExtensible w16cex:durableId="1262B6B2" w16cex:dateUtc="2024-08-27T01:23:00Z"/>
  <w16cex:commentExtensible w16cex:durableId="2D630752" w16cex:dateUtc="2024-08-27T01: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552FE55" w16cid:durableId="1DCFB182"/>
  <w16cid:commentId w16cid:paraId="76E642CA" w16cid:durableId="77FBBA6B"/>
  <w16cid:commentId w16cid:paraId="37CB272A" w16cid:durableId="0ED35774"/>
  <w16cid:commentId w16cid:paraId="7DA2F0EA" w16cid:durableId="3F068E05"/>
  <w16cid:commentId w16cid:paraId="70861F42" w16cid:durableId="49715563"/>
  <w16cid:commentId w16cid:paraId="54297995" w16cid:durableId="0B711C88"/>
  <w16cid:commentId w16cid:paraId="2E98808C" w16cid:durableId="64BB93D3"/>
  <w16cid:commentId w16cid:paraId="1B865828" w16cid:durableId="7E70295F"/>
  <w16cid:commentId w16cid:paraId="6FCB44C8" w16cid:durableId="29F97DD2"/>
  <w16cid:commentId w16cid:paraId="7ABCC98C" w16cid:durableId="47E987AB"/>
  <w16cid:commentId w16cid:paraId="621970C6" w16cid:durableId="6974B1C1"/>
  <w16cid:commentId w16cid:paraId="7764BD64" w16cid:durableId="507183E6"/>
  <w16cid:commentId w16cid:paraId="6358AFA5" w16cid:durableId="095CA4C7"/>
  <w16cid:commentId w16cid:paraId="1CAD703B" w16cid:durableId="4E227458"/>
  <w16cid:commentId w16cid:paraId="5DF75245" w16cid:durableId="004CE186"/>
  <w16cid:commentId w16cid:paraId="624BD1DD" w16cid:durableId="42A80ADA"/>
  <w16cid:commentId w16cid:paraId="3494D7A6" w16cid:durableId="1712228A"/>
  <w16cid:commentId w16cid:paraId="10D19134" w16cid:durableId="4B7FA8EA"/>
  <w16cid:commentId w16cid:paraId="00BD5E20" w16cid:durableId="31FE3270"/>
  <w16cid:commentId w16cid:paraId="2AB03687" w16cid:durableId="1576DA85"/>
  <w16cid:commentId w16cid:paraId="07B4A73C" w16cid:durableId="118E4080"/>
  <w16cid:commentId w16cid:paraId="179BCA9F" w16cid:durableId="605AECF9"/>
  <w16cid:commentId w16cid:paraId="46942488" w16cid:durableId="68479B2C"/>
  <w16cid:commentId w16cid:paraId="16F4A0CB" w16cid:durableId="58C96117"/>
  <w16cid:commentId w16cid:paraId="752CF7EF" w16cid:durableId="33F98BCB"/>
  <w16cid:commentId w16cid:paraId="29AFFB8B" w16cid:durableId="4E4B8011"/>
  <w16cid:commentId w16cid:paraId="575ECEE9" w16cid:durableId="035BFE63"/>
  <w16cid:commentId w16cid:paraId="5DC04BAB" w16cid:durableId="1D389E5C"/>
  <w16cid:commentId w16cid:paraId="131F0FE9" w16cid:durableId="593806B7"/>
  <w16cid:commentId w16cid:paraId="2D1B8BF8" w16cid:durableId="1A02259B"/>
  <w16cid:commentId w16cid:paraId="5E8F6871" w16cid:durableId="3FC8F6BC"/>
  <w16cid:commentId w16cid:paraId="535E8EF1" w16cid:durableId="280E70B6"/>
  <w16cid:commentId w16cid:paraId="2718E9FB" w16cid:durableId="53F15A63"/>
  <w16cid:commentId w16cid:paraId="4F9ADCF5" w16cid:durableId="30F6369F"/>
  <w16cid:commentId w16cid:paraId="0F352C9E" w16cid:durableId="58988C4F"/>
  <w16cid:commentId w16cid:paraId="75BDA359" w16cid:durableId="0CA6102E"/>
  <w16cid:commentId w16cid:paraId="43C7C244" w16cid:durableId="2F4C2917"/>
  <w16cid:commentId w16cid:paraId="0871EDE2" w16cid:durableId="544BCCA2"/>
  <w16cid:commentId w16cid:paraId="000AEDD4" w16cid:durableId="007566E8"/>
  <w16cid:commentId w16cid:paraId="51A9A895" w16cid:durableId="2EFCE6E7"/>
  <w16cid:commentId w16cid:paraId="64B13534" w16cid:durableId="4ED804C0"/>
  <w16cid:commentId w16cid:paraId="46D64076" w16cid:durableId="550CD05B"/>
  <w16cid:commentId w16cid:paraId="63FFE1E9" w16cid:durableId="0864163C"/>
  <w16cid:commentId w16cid:paraId="726C3F77" w16cid:durableId="08CB07CB"/>
  <w16cid:commentId w16cid:paraId="293C4B82" w16cid:durableId="31DEBBC0"/>
  <w16cid:commentId w16cid:paraId="6EC26B52" w16cid:durableId="70AB03CD"/>
  <w16cid:commentId w16cid:paraId="16EF3E52" w16cid:durableId="75BE28DB"/>
  <w16cid:commentId w16cid:paraId="2849DB05" w16cid:durableId="32AD9E17"/>
  <w16cid:commentId w16cid:paraId="184BDD05" w16cid:durableId="64B1A784"/>
  <w16cid:commentId w16cid:paraId="62835FC5" w16cid:durableId="52F23E0F"/>
  <w16cid:commentId w16cid:paraId="6963DF62" w16cid:durableId="0D084363"/>
  <w16cid:commentId w16cid:paraId="6ED985BA" w16cid:durableId="1262B6B2"/>
  <w16cid:commentId w16cid:paraId="286A3E8E" w16cid:durableId="2D63075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A7FA33" w14:textId="77777777" w:rsidR="00337B8A" w:rsidRDefault="00337B8A">
      <w:pPr>
        <w:spacing w:line="240" w:lineRule="auto"/>
      </w:pPr>
      <w:r>
        <w:separator/>
      </w:r>
    </w:p>
  </w:endnote>
  <w:endnote w:type="continuationSeparator" w:id="0">
    <w:p w14:paraId="2626EC54" w14:textId="77777777" w:rsidR="00337B8A" w:rsidRDefault="00337B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JhengHei">
    <w:altName w:val="微軟正黑體"/>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342316"/>
    </w:sdtPr>
    <w:sdtContent>
      <w:p w14:paraId="112A0485" w14:textId="69503675" w:rsidR="000D37B3" w:rsidRDefault="000D37B3">
        <w:pPr>
          <w:pStyle w:val="Footer"/>
          <w:jc w:val="center"/>
        </w:pPr>
        <w:r>
          <w:fldChar w:fldCharType="begin"/>
        </w:r>
        <w:r>
          <w:instrText xml:space="preserve"> PAGE   \* MERGEFORMAT </w:instrText>
        </w:r>
        <w:r>
          <w:fldChar w:fldCharType="separate"/>
        </w:r>
        <w:r w:rsidR="00C5206E" w:rsidRPr="00C5206E">
          <w:rPr>
            <w:noProof/>
            <w:lang w:val="zh-TW"/>
          </w:rPr>
          <w:t>20</w:t>
        </w:r>
        <w:r>
          <w:rPr>
            <w:lang w:val="zh-TW"/>
          </w:rPr>
          <w:fldChar w:fldCharType="end"/>
        </w:r>
      </w:p>
    </w:sdtContent>
  </w:sdt>
  <w:p w14:paraId="13FC2EAC" w14:textId="77777777" w:rsidR="000D37B3" w:rsidRDefault="000D37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68C26A" w14:textId="77777777" w:rsidR="00337B8A" w:rsidRDefault="00337B8A">
      <w:pPr>
        <w:spacing w:after="0"/>
      </w:pPr>
      <w:r>
        <w:separator/>
      </w:r>
    </w:p>
  </w:footnote>
  <w:footnote w:type="continuationSeparator" w:id="0">
    <w:p w14:paraId="71FBFEE8" w14:textId="77777777" w:rsidR="00337B8A" w:rsidRDefault="00337B8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E3AC5"/>
    <w:multiLevelType w:val="multilevel"/>
    <w:tmpl w:val="001E3AC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2786411"/>
    <w:multiLevelType w:val="hybridMultilevel"/>
    <w:tmpl w:val="6F489614"/>
    <w:lvl w:ilvl="0" w:tplc="E986392A">
      <w:start w:val="1"/>
      <w:numFmt w:val="decimal"/>
      <w:lvlText w:val="%1."/>
      <w:lvlJc w:val="left"/>
      <w:pPr>
        <w:ind w:left="1020" w:hanging="360"/>
      </w:pPr>
    </w:lvl>
    <w:lvl w:ilvl="1" w:tplc="821C0C88">
      <w:start w:val="1"/>
      <w:numFmt w:val="decimal"/>
      <w:lvlText w:val="%2."/>
      <w:lvlJc w:val="left"/>
      <w:pPr>
        <w:ind w:left="1020" w:hanging="360"/>
      </w:pPr>
    </w:lvl>
    <w:lvl w:ilvl="2" w:tplc="04884C24">
      <w:start w:val="1"/>
      <w:numFmt w:val="decimal"/>
      <w:lvlText w:val="%3."/>
      <w:lvlJc w:val="left"/>
      <w:pPr>
        <w:ind w:left="1020" w:hanging="360"/>
      </w:pPr>
    </w:lvl>
    <w:lvl w:ilvl="3" w:tplc="946441BE">
      <w:start w:val="1"/>
      <w:numFmt w:val="decimal"/>
      <w:lvlText w:val="%4."/>
      <w:lvlJc w:val="left"/>
      <w:pPr>
        <w:ind w:left="1020" w:hanging="360"/>
      </w:pPr>
    </w:lvl>
    <w:lvl w:ilvl="4" w:tplc="91CE3136">
      <w:start w:val="1"/>
      <w:numFmt w:val="decimal"/>
      <w:lvlText w:val="%5."/>
      <w:lvlJc w:val="left"/>
      <w:pPr>
        <w:ind w:left="1020" w:hanging="360"/>
      </w:pPr>
    </w:lvl>
    <w:lvl w:ilvl="5" w:tplc="4766975C">
      <w:start w:val="1"/>
      <w:numFmt w:val="decimal"/>
      <w:lvlText w:val="%6."/>
      <w:lvlJc w:val="left"/>
      <w:pPr>
        <w:ind w:left="1020" w:hanging="360"/>
      </w:pPr>
    </w:lvl>
    <w:lvl w:ilvl="6" w:tplc="3D042776">
      <w:start w:val="1"/>
      <w:numFmt w:val="decimal"/>
      <w:lvlText w:val="%7."/>
      <w:lvlJc w:val="left"/>
      <w:pPr>
        <w:ind w:left="1020" w:hanging="360"/>
      </w:pPr>
    </w:lvl>
    <w:lvl w:ilvl="7" w:tplc="6142AFEE">
      <w:start w:val="1"/>
      <w:numFmt w:val="decimal"/>
      <w:lvlText w:val="%8."/>
      <w:lvlJc w:val="left"/>
      <w:pPr>
        <w:ind w:left="1020" w:hanging="360"/>
      </w:pPr>
    </w:lvl>
    <w:lvl w:ilvl="8" w:tplc="E73A334E">
      <w:start w:val="1"/>
      <w:numFmt w:val="decimal"/>
      <w:lvlText w:val="%9."/>
      <w:lvlJc w:val="left"/>
      <w:pPr>
        <w:ind w:left="1020" w:hanging="360"/>
      </w:pPr>
    </w:lvl>
  </w:abstractNum>
  <w:abstractNum w:abstractNumId="2" w15:restartNumberingAfterBreak="0">
    <w:nsid w:val="07405693"/>
    <w:multiLevelType w:val="multilevel"/>
    <w:tmpl w:val="0740569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E7257BD"/>
    <w:multiLevelType w:val="hybridMultilevel"/>
    <w:tmpl w:val="8D20A294"/>
    <w:lvl w:ilvl="0" w:tplc="805CD2DA">
      <w:start w:val="1"/>
      <w:numFmt w:val="decimal"/>
      <w:lvlText w:val="%1."/>
      <w:lvlJc w:val="left"/>
      <w:pPr>
        <w:ind w:left="1020" w:hanging="360"/>
      </w:pPr>
    </w:lvl>
    <w:lvl w:ilvl="1" w:tplc="A19A090E">
      <w:start w:val="1"/>
      <w:numFmt w:val="decimal"/>
      <w:lvlText w:val="%2."/>
      <w:lvlJc w:val="left"/>
      <w:pPr>
        <w:ind w:left="1020" w:hanging="360"/>
      </w:pPr>
    </w:lvl>
    <w:lvl w:ilvl="2" w:tplc="D7C2C606">
      <w:start w:val="1"/>
      <w:numFmt w:val="decimal"/>
      <w:lvlText w:val="%3."/>
      <w:lvlJc w:val="left"/>
      <w:pPr>
        <w:ind w:left="1020" w:hanging="360"/>
      </w:pPr>
    </w:lvl>
    <w:lvl w:ilvl="3" w:tplc="7E7CBFB2">
      <w:start w:val="1"/>
      <w:numFmt w:val="decimal"/>
      <w:lvlText w:val="%4."/>
      <w:lvlJc w:val="left"/>
      <w:pPr>
        <w:ind w:left="1020" w:hanging="360"/>
      </w:pPr>
    </w:lvl>
    <w:lvl w:ilvl="4" w:tplc="9B06ABB4">
      <w:start w:val="1"/>
      <w:numFmt w:val="decimal"/>
      <w:lvlText w:val="%5."/>
      <w:lvlJc w:val="left"/>
      <w:pPr>
        <w:ind w:left="1020" w:hanging="360"/>
      </w:pPr>
    </w:lvl>
    <w:lvl w:ilvl="5" w:tplc="A4EC99D8">
      <w:start w:val="1"/>
      <w:numFmt w:val="decimal"/>
      <w:lvlText w:val="%6."/>
      <w:lvlJc w:val="left"/>
      <w:pPr>
        <w:ind w:left="1020" w:hanging="360"/>
      </w:pPr>
    </w:lvl>
    <w:lvl w:ilvl="6" w:tplc="6BB2FF2E">
      <w:start w:val="1"/>
      <w:numFmt w:val="decimal"/>
      <w:lvlText w:val="%7."/>
      <w:lvlJc w:val="left"/>
      <w:pPr>
        <w:ind w:left="1020" w:hanging="360"/>
      </w:pPr>
    </w:lvl>
    <w:lvl w:ilvl="7" w:tplc="3CEC8C46">
      <w:start w:val="1"/>
      <w:numFmt w:val="decimal"/>
      <w:lvlText w:val="%8."/>
      <w:lvlJc w:val="left"/>
      <w:pPr>
        <w:ind w:left="1020" w:hanging="360"/>
      </w:pPr>
    </w:lvl>
    <w:lvl w:ilvl="8" w:tplc="C2E69A6A">
      <w:start w:val="1"/>
      <w:numFmt w:val="decimal"/>
      <w:lvlText w:val="%9."/>
      <w:lvlJc w:val="left"/>
      <w:pPr>
        <w:ind w:left="1020" w:hanging="360"/>
      </w:pPr>
    </w:lvl>
  </w:abstractNum>
  <w:abstractNum w:abstractNumId="4" w15:restartNumberingAfterBreak="0">
    <w:nsid w:val="11D71FE2"/>
    <w:multiLevelType w:val="hybridMultilevel"/>
    <w:tmpl w:val="D714AC2E"/>
    <w:lvl w:ilvl="0" w:tplc="002A9BEA">
      <w:start w:val="1"/>
      <w:numFmt w:val="decimal"/>
      <w:lvlText w:val="%1."/>
      <w:lvlJc w:val="left"/>
      <w:pPr>
        <w:ind w:left="1020" w:hanging="360"/>
      </w:pPr>
    </w:lvl>
    <w:lvl w:ilvl="1" w:tplc="06C639DE">
      <w:start w:val="1"/>
      <w:numFmt w:val="decimal"/>
      <w:lvlText w:val="%2."/>
      <w:lvlJc w:val="left"/>
      <w:pPr>
        <w:ind w:left="1020" w:hanging="360"/>
      </w:pPr>
    </w:lvl>
    <w:lvl w:ilvl="2" w:tplc="4E2C3ED2">
      <w:start w:val="1"/>
      <w:numFmt w:val="decimal"/>
      <w:lvlText w:val="%3."/>
      <w:lvlJc w:val="left"/>
      <w:pPr>
        <w:ind w:left="1020" w:hanging="360"/>
      </w:pPr>
    </w:lvl>
    <w:lvl w:ilvl="3" w:tplc="932ECE7C">
      <w:start w:val="1"/>
      <w:numFmt w:val="decimal"/>
      <w:lvlText w:val="%4."/>
      <w:lvlJc w:val="left"/>
      <w:pPr>
        <w:ind w:left="1020" w:hanging="360"/>
      </w:pPr>
    </w:lvl>
    <w:lvl w:ilvl="4" w:tplc="0B8A2A4E">
      <w:start w:val="1"/>
      <w:numFmt w:val="decimal"/>
      <w:lvlText w:val="%5."/>
      <w:lvlJc w:val="left"/>
      <w:pPr>
        <w:ind w:left="1020" w:hanging="360"/>
      </w:pPr>
    </w:lvl>
    <w:lvl w:ilvl="5" w:tplc="816A242A">
      <w:start w:val="1"/>
      <w:numFmt w:val="decimal"/>
      <w:lvlText w:val="%6."/>
      <w:lvlJc w:val="left"/>
      <w:pPr>
        <w:ind w:left="1020" w:hanging="360"/>
      </w:pPr>
    </w:lvl>
    <w:lvl w:ilvl="6" w:tplc="CB6ED5F8">
      <w:start w:val="1"/>
      <w:numFmt w:val="decimal"/>
      <w:lvlText w:val="%7."/>
      <w:lvlJc w:val="left"/>
      <w:pPr>
        <w:ind w:left="1020" w:hanging="360"/>
      </w:pPr>
    </w:lvl>
    <w:lvl w:ilvl="7" w:tplc="0C521C82">
      <w:start w:val="1"/>
      <w:numFmt w:val="decimal"/>
      <w:lvlText w:val="%8."/>
      <w:lvlJc w:val="left"/>
      <w:pPr>
        <w:ind w:left="1020" w:hanging="360"/>
      </w:pPr>
    </w:lvl>
    <w:lvl w:ilvl="8" w:tplc="292A9C06">
      <w:start w:val="1"/>
      <w:numFmt w:val="decimal"/>
      <w:lvlText w:val="%9."/>
      <w:lvlJc w:val="left"/>
      <w:pPr>
        <w:ind w:left="1020" w:hanging="360"/>
      </w:pPr>
    </w:lvl>
  </w:abstractNum>
  <w:abstractNum w:abstractNumId="5" w15:restartNumberingAfterBreak="0">
    <w:nsid w:val="2C434F4A"/>
    <w:multiLevelType w:val="hybridMultilevel"/>
    <w:tmpl w:val="133E98E4"/>
    <w:lvl w:ilvl="0" w:tplc="F57C2E4A">
      <w:start w:val="1"/>
      <w:numFmt w:val="decimal"/>
      <w:lvlText w:val="%1."/>
      <w:lvlJc w:val="left"/>
      <w:pPr>
        <w:ind w:left="1020" w:hanging="360"/>
      </w:pPr>
    </w:lvl>
    <w:lvl w:ilvl="1" w:tplc="2C4EFDB8">
      <w:start w:val="1"/>
      <w:numFmt w:val="decimal"/>
      <w:lvlText w:val="%2."/>
      <w:lvlJc w:val="left"/>
      <w:pPr>
        <w:ind w:left="1020" w:hanging="360"/>
      </w:pPr>
    </w:lvl>
    <w:lvl w:ilvl="2" w:tplc="351E24E8">
      <w:start w:val="1"/>
      <w:numFmt w:val="decimal"/>
      <w:lvlText w:val="%3."/>
      <w:lvlJc w:val="left"/>
      <w:pPr>
        <w:ind w:left="1020" w:hanging="360"/>
      </w:pPr>
    </w:lvl>
    <w:lvl w:ilvl="3" w:tplc="28F82C62">
      <w:start w:val="1"/>
      <w:numFmt w:val="decimal"/>
      <w:lvlText w:val="%4."/>
      <w:lvlJc w:val="left"/>
      <w:pPr>
        <w:ind w:left="1020" w:hanging="360"/>
      </w:pPr>
    </w:lvl>
    <w:lvl w:ilvl="4" w:tplc="261ED65C">
      <w:start w:val="1"/>
      <w:numFmt w:val="decimal"/>
      <w:lvlText w:val="%5."/>
      <w:lvlJc w:val="left"/>
      <w:pPr>
        <w:ind w:left="1020" w:hanging="360"/>
      </w:pPr>
    </w:lvl>
    <w:lvl w:ilvl="5" w:tplc="22EAB15E">
      <w:start w:val="1"/>
      <w:numFmt w:val="decimal"/>
      <w:lvlText w:val="%6."/>
      <w:lvlJc w:val="left"/>
      <w:pPr>
        <w:ind w:left="1020" w:hanging="360"/>
      </w:pPr>
    </w:lvl>
    <w:lvl w:ilvl="6" w:tplc="F1D660C0">
      <w:start w:val="1"/>
      <w:numFmt w:val="decimal"/>
      <w:lvlText w:val="%7."/>
      <w:lvlJc w:val="left"/>
      <w:pPr>
        <w:ind w:left="1020" w:hanging="360"/>
      </w:pPr>
    </w:lvl>
    <w:lvl w:ilvl="7" w:tplc="2AD8FA02">
      <w:start w:val="1"/>
      <w:numFmt w:val="decimal"/>
      <w:lvlText w:val="%8."/>
      <w:lvlJc w:val="left"/>
      <w:pPr>
        <w:ind w:left="1020" w:hanging="360"/>
      </w:pPr>
    </w:lvl>
    <w:lvl w:ilvl="8" w:tplc="C9F69DCE">
      <w:start w:val="1"/>
      <w:numFmt w:val="decimal"/>
      <w:lvlText w:val="%9."/>
      <w:lvlJc w:val="left"/>
      <w:pPr>
        <w:ind w:left="1020" w:hanging="360"/>
      </w:pPr>
    </w:lvl>
  </w:abstractNum>
  <w:abstractNum w:abstractNumId="6" w15:restartNumberingAfterBreak="0">
    <w:nsid w:val="2F661202"/>
    <w:multiLevelType w:val="hybridMultilevel"/>
    <w:tmpl w:val="36AA82AC"/>
    <w:lvl w:ilvl="0" w:tplc="9948F828">
      <w:start w:val="1"/>
      <w:numFmt w:val="decimal"/>
      <w:lvlText w:val="%1."/>
      <w:lvlJc w:val="left"/>
      <w:pPr>
        <w:ind w:left="720" w:hanging="360"/>
      </w:pPr>
    </w:lvl>
    <w:lvl w:ilvl="1" w:tplc="CA6083DE">
      <w:start w:val="1"/>
      <w:numFmt w:val="decimal"/>
      <w:lvlText w:val="%2."/>
      <w:lvlJc w:val="left"/>
      <w:pPr>
        <w:ind w:left="720" w:hanging="360"/>
      </w:pPr>
    </w:lvl>
    <w:lvl w:ilvl="2" w:tplc="6922AD88">
      <w:start w:val="1"/>
      <w:numFmt w:val="decimal"/>
      <w:lvlText w:val="%3."/>
      <w:lvlJc w:val="left"/>
      <w:pPr>
        <w:ind w:left="720" w:hanging="360"/>
      </w:pPr>
    </w:lvl>
    <w:lvl w:ilvl="3" w:tplc="F0E64B02">
      <w:start w:val="1"/>
      <w:numFmt w:val="decimal"/>
      <w:lvlText w:val="%4."/>
      <w:lvlJc w:val="left"/>
      <w:pPr>
        <w:ind w:left="720" w:hanging="360"/>
      </w:pPr>
    </w:lvl>
    <w:lvl w:ilvl="4" w:tplc="E9C8439A">
      <w:start w:val="1"/>
      <w:numFmt w:val="decimal"/>
      <w:lvlText w:val="%5."/>
      <w:lvlJc w:val="left"/>
      <w:pPr>
        <w:ind w:left="720" w:hanging="360"/>
      </w:pPr>
    </w:lvl>
    <w:lvl w:ilvl="5" w:tplc="BC6AC652">
      <w:start w:val="1"/>
      <w:numFmt w:val="decimal"/>
      <w:lvlText w:val="%6."/>
      <w:lvlJc w:val="left"/>
      <w:pPr>
        <w:ind w:left="720" w:hanging="360"/>
      </w:pPr>
    </w:lvl>
    <w:lvl w:ilvl="6" w:tplc="F460BE8C">
      <w:start w:val="1"/>
      <w:numFmt w:val="decimal"/>
      <w:lvlText w:val="%7."/>
      <w:lvlJc w:val="left"/>
      <w:pPr>
        <w:ind w:left="720" w:hanging="360"/>
      </w:pPr>
    </w:lvl>
    <w:lvl w:ilvl="7" w:tplc="B6AA1940">
      <w:start w:val="1"/>
      <w:numFmt w:val="decimal"/>
      <w:lvlText w:val="%8."/>
      <w:lvlJc w:val="left"/>
      <w:pPr>
        <w:ind w:left="720" w:hanging="360"/>
      </w:pPr>
    </w:lvl>
    <w:lvl w:ilvl="8" w:tplc="1F86DB06">
      <w:start w:val="1"/>
      <w:numFmt w:val="decimal"/>
      <w:lvlText w:val="%9."/>
      <w:lvlJc w:val="left"/>
      <w:pPr>
        <w:ind w:left="720" w:hanging="360"/>
      </w:pPr>
    </w:lvl>
  </w:abstractNum>
  <w:abstractNum w:abstractNumId="7" w15:restartNumberingAfterBreak="0">
    <w:nsid w:val="3238560D"/>
    <w:multiLevelType w:val="hybridMultilevel"/>
    <w:tmpl w:val="116EF5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9C33F94"/>
    <w:multiLevelType w:val="hybridMultilevel"/>
    <w:tmpl w:val="6854DE66"/>
    <w:lvl w:ilvl="0" w:tplc="8BAA95D8">
      <w:start w:val="1"/>
      <w:numFmt w:val="decimal"/>
      <w:lvlText w:val="%1."/>
      <w:lvlJc w:val="left"/>
      <w:pPr>
        <w:ind w:left="360" w:hanging="360"/>
      </w:pPr>
      <w:rPr>
        <w:rFonts w:hint="default"/>
      </w:rPr>
    </w:lvl>
    <w:lvl w:ilvl="1" w:tplc="04090001">
      <w:start w:val="1"/>
      <w:numFmt w:val="bullet"/>
      <w:lvlText w:val=""/>
      <w:lvlJc w:val="left"/>
      <w:pPr>
        <w:ind w:left="960" w:hanging="480"/>
      </w:pPr>
      <w:rPr>
        <w:rFonts w:ascii="Wingdings" w:hAnsi="Wingding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AC30F22"/>
    <w:multiLevelType w:val="hybridMultilevel"/>
    <w:tmpl w:val="6936B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F218EC"/>
    <w:multiLevelType w:val="hybridMultilevel"/>
    <w:tmpl w:val="741A77B8"/>
    <w:lvl w:ilvl="0" w:tplc="4A02A85E">
      <w:start w:val="1"/>
      <w:numFmt w:val="decimal"/>
      <w:lvlText w:val="%1."/>
      <w:lvlJc w:val="left"/>
      <w:pPr>
        <w:ind w:left="1020" w:hanging="360"/>
      </w:pPr>
    </w:lvl>
    <w:lvl w:ilvl="1" w:tplc="8D36B4E4">
      <w:start w:val="1"/>
      <w:numFmt w:val="decimal"/>
      <w:lvlText w:val="%2."/>
      <w:lvlJc w:val="left"/>
      <w:pPr>
        <w:ind w:left="1020" w:hanging="360"/>
      </w:pPr>
    </w:lvl>
    <w:lvl w:ilvl="2" w:tplc="357E8E72">
      <w:start w:val="1"/>
      <w:numFmt w:val="decimal"/>
      <w:lvlText w:val="%3."/>
      <w:lvlJc w:val="left"/>
      <w:pPr>
        <w:ind w:left="1020" w:hanging="360"/>
      </w:pPr>
    </w:lvl>
    <w:lvl w:ilvl="3" w:tplc="392475E8">
      <w:start w:val="1"/>
      <w:numFmt w:val="decimal"/>
      <w:lvlText w:val="%4."/>
      <w:lvlJc w:val="left"/>
      <w:pPr>
        <w:ind w:left="1020" w:hanging="360"/>
      </w:pPr>
    </w:lvl>
    <w:lvl w:ilvl="4" w:tplc="AB60275A">
      <w:start w:val="1"/>
      <w:numFmt w:val="decimal"/>
      <w:lvlText w:val="%5."/>
      <w:lvlJc w:val="left"/>
      <w:pPr>
        <w:ind w:left="1020" w:hanging="360"/>
      </w:pPr>
    </w:lvl>
    <w:lvl w:ilvl="5" w:tplc="12FA40B0">
      <w:start w:val="1"/>
      <w:numFmt w:val="decimal"/>
      <w:lvlText w:val="%6."/>
      <w:lvlJc w:val="left"/>
      <w:pPr>
        <w:ind w:left="1020" w:hanging="360"/>
      </w:pPr>
    </w:lvl>
    <w:lvl w:ilvl="6" w:tplc="094AA288">
      <w:start w:val="1"/>
      <w:numFmt w:val="decimal"/>
      <w:lvlText w:val="%7."/>
      <w:lvlJc w:val="left"/>
      <w:pPr>
        <w:ind w:left="1020" w:hanging="360"/>
      </w:pPr>
    </w:lvl>
    <w:lvl w:ilvl="7" w:tplc="EB3270A6">
      <w:start w:val="1"/>
      <w:numFmt w:val="decimal"/>
      <w:lvlText w:val="%8."/>
      <w:lvlJc w:val="left"/>
      <w:pPr>
        <w:ind w:left="1020" w:hanging="360"/>
      </w:pPr>
    </w:lvl>
    <w:lvl w:ilvl="8" w:tplc="15BC3D70">
      <w:start w:val="1"/>
      <w:numFmt w:val="decimal"/>
      <w:lvlText w:val="%9."/>
      <w:lvlJc w:val="left"/>
      <w:pPr>
        <w:ind w:left="1020" w:hanging="360"/>
      </w:pPr>
    </w:lvl>
  </w:abstractNum>
  <w:abstractNum w:abstractNumId="11" w15:restartNumberingAfterBreak="0">
    <w:nsid w:val="425B6F50"/>
    <w:multiLevelType w:val="hybridMultilevel"/>
    <w:tmpl w:val="1E30723A"/>
    <w:lvl w:ilvl="0" w:tplc="7908CCA2">
      <w:start w:val="1"/>
      <w:numFmt w:val="decimal"/>
      <w:lvlText w:val="%1."/>
      <w:lvlJc w:val="left"/>
      <w:pPr>
        <w:ind w:left="1020" w:hanging="360"/>
      </w:pPr>
    </w:lvl>
    <w:lvl w:ilvl="1" w:tplc="1CFE894C">
      <w:start w:val="1"/>
      <w:numFmt w:val="decimal"/>
      <w:lvlText w:val="%2."/>
      <w:lvlJc w:val="left"/>
      <w:pPr>
        <w:ind w:left="1020" w:hanging="360"/>
      </w:pPr>
    </w:lvl>
    <w:lvl w:ilvl="2" w:tplc="CC0C97E6">
      <w:start w:val="1"/>
      <w:numFmt w:val="decimal"/>
      <w:lvlText w:val="%3."/>
      <w:lvlJc w:val="left"/>
      <w:pPr>
        <w:ind w:left="1020" w:hanging="360"/>
      </w:pPr>
    </w:lvl>
    <w:lvl w:ilvl="3" w:tplc="BE7AC054">
      <w:start w:val="1"/>
      <w:numFmt w:val="decimal"/>
      <w:lvlText w:val="%4."/>
      <w:lvlJc w:val="left"/>
      <w:pPr>
        <w:ind w:left="1020" w:hanging="360"/>
      </w:pPr>
    </w:lvl>
    <w:lvl w:ilvl="4" w:tplc="C6CC1F76">
      <w:start w:val="1"/>
      <w:numFmt w:val="decimal"/>
      <w:lvlText w:val="%5."/>
      <w:lvlJc w:val="left"/>
      <w:pPr>
        <w:ind w:left="1020" w:hanging="360"/>
      </w:pPr>
    </w:lvl>
    <w:lvl w:ilvl="5" w:tplc="455A17A4">
      <w:start w:val="1"/>
      <w:numFmt w:val="decimal"/>
      <w:lvlText w:val="%6."/>
      <w:lvlJc w:val="left"/>
      <w:pPr>
        <w:ind w:left="1020" w:hanging="360"/>
      </w:pPr>
    </w:lvl>
    <w:lvl w:ilvl="6" w:tplc="554478C2">
      <w:start w:val="1"/>
      <w:numFmt w:val="decimal"/>
      <w:lvlText w:val="%7."/>
      <w:lvlJc w:val="left"/>
      <w:pPr>
        <w:ind w:left="1020" w:hanging="360"/>
      </w:pPr>
    </w:lvl>
    <w:lvl w:ilvl="7" w:tplc="141CDB98">
      <w:start w:val="1"/>
      <w:numFmt w:val="decimal"/>
      <w:lvlText w:val="%8."/>
      <w:lvlJc w:val="left"/>
      <w:pPr>
        <w:ind w:left="1020" w:hanging="360"/>
      </w:pPr>
    </w:lvl>
    <w:lvl w:ilvl="8" w:tplc="1334F93E">
      <w:start w:val="1"/>
      <w:numFmt w:val="decimal"/>
      <w:lvlText w:val="%9."/>
      <w:lvlJc w:val="left"/>
      <w:pPr>
        <w:ind w:left="1020" w:hanging="360"/>
      </w:pPr>
    </w:lvl>
  </w:abstractNum>
  <w:abstractNum w:abstractNumId="12" w15:restartNumberingAfterBreak="0">
    <w:nsid w:val="45226DC8"/>
    <w:multiLevelType w:val="hybridMultilevel"/>
    <w:tmpl w:val="C5EC7792"/>
    <w:lvl w:ilvl="0" w:tplc="976A2E3A">
      <w:start w:val="1"/>
      <w:numFmt w:val="decimal"/>
      <w:lvlText w:val="%1."/>
      <w:lvlJc w:val="left"/>
      <w:pPr>
        <w:ind w:left="720" w:hanging="360"/>
      </w:pPr>
    </w:lvl>
    <w:lvl w:ilvl="1" w:tplc="C4F6AD1A">
      <w:start w:val="1"/>
      <w:numFmt w:val="decimal"/>
      <w:lvlText w:val="%2."/>
      <w:lvlJc w:val="left"/>
      <w:pPr>
        <w:ind w:left="720" w:hanging="360"/>
      </w:pPr>
    </w:lvl>
    <w:lvl w:ilvl="2" w:tplc="512C65BE">
      <w:start w:val="1"/>
      <w:numFmt w:val="decimal"/>
      <w:lvlText w:val="%3."/>
      <w:lvlJc w:val="left"/>
      <w:pPr>
        <w:ind w:left="720" w:hanging="360"/>
      </w:pPr>
    </w:lvl>
    <w:lvl w:ilvl="3" w:tplc="C9D0DDA2">
      <w:start w:val="1"/>
      <w:numFmt w:val="decimal"/>
      <w:lvlText w:val="%4."/>
      <w:lvlJc w:val="left"/>
      <w:pPr>
        <w:ind w:left="720" w:hanging="360"/>
      </w:pPr>
    </w:lvl>
    <w:lvl w:ilvl="4" w:tplc="3CA0218E">
      <w:start w:val="1"/>
      <w:numFmt w:val="decimal"/>
      <w:lvlText w:val="%5."/>
      <w:lvlJc w:val="left"/>
      <w:pPr>
        <w:ind w:left="720" w:hanging="360"/>
      </w:pPr>
    </w:lvl>
    <w:lvl w:ilvl="5" w:tplc="A3546E7A">
      <w:start w:val="1"/>
      <w:numFmt w:val="decimal"/>
      <w:lvlText w:val="%6."/>
      <w:lvlJc w:val="left"/>
      <w:pPr>
        <w:ind w:left="720" w:hanging="360"/>
      </w:pPr>
    </w:lvl>
    <w:lvl w:ilvl="6" w:tplc="AA9A7D96">
      <w:start w:val="1"/>
      <w:numFmt w:val="decimal"/>
      <w:lvlText w:val="%7."/>
      <w:lvlJc w:val="left"/>
      <w:pPr>
        <w:ind w:left="720" w:hanging="360"/>
      </w:pPr>
    </w:lvl>
    <w:lvl w:ilvl="7" w:tplc="724AEECC">
      <w:start w:val="1"/>
      <w:numFmt w:val="decimal"/>
      <w:lvlText w:val="%8."/>
      <w:lvlJc w:val="left"/>
      <w:pPr>
        <w:ind w:left="720" w:hanging="360"/>
      </w:pPr>
    </w:lvl>
    <w:lvl w:ilvl="8" w:tplc="C50838DE">
      <w:start w:val="1"/>
      <w:numFmt w:val="decimal"/>
      <w:lvlText w:val="%9."/>
      <w:lvlJc w:val="left"/>
      <w:pPr>
        <w:ind w:left="720" w:hanging="360"/>
      </w:pPr>
    </w:lvl>
  </w:abstractNum>
  <w:abstractNum w:abstractNumId="13" w15:restartNumberingAfterBreak="0">
    <w:nsid w:val="498D6A9B"/>
    <w:multiLevelType w:val="hybridMultilevel"/>
    <w:tmpl w:val="28F49A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91382289">
    <w:abstractNumId w:val="2"/>
  </w:num>
  <w:num w:numId="2" w16cid:durableId="197355967">
    <w:abstractNumId w:val="0"/>
  </w:num>
  <w:num w:numId="3" w16cid:durableId="2034263281">
    <w:abstractNumId w:val="8"/>
  </w:num>
  <w:num w:numId="4" w16cid:durableId="1587810531">
    <w:abstractNumId w:val="13"/>
  </w:num>
  <w:num w:numId="5" w16cid:durableId="318730555">
    <w:abstractNumId w:val="7"/>
  </w:num>
  <w:num w:numId="6" w16cid:durableId="1475373851">
    <w:abstractNumId w:val="9"/>
  </w:num>
  <w:num w:numId="7" w16cid:durableId="563369704">
    <w:abstractNumId w:val="3"/>
  </w:num>
  <w:num w:numId="8" w16cid:durableId="310644649">
    <w:abstractNumId w:val="12"/>
  </w:num>
  <w:num w:numId="9" w16cid:durableId="849100816">
    <w:abstractNumId w:val="10"/>
  </w:num>
  <w:num w:numId="10" w16cid:durableId="2133011198">
    <w:abstractNumId w:val="6"/>
  </w:num>
  <w:num w:numId="11" w16cid:durableId="365374411">
    <w:abstractNumId w:val="4"/>
  </w:num>
  <w:num w:numId="12" w16cid:durableId="743994922">
    <w:abstractNumId w:val="5"/>
  </w:num>
  <w:num w:numId="13" w16cid:durableId="1363434005">
    <w:abstractNumId w:val="1"/>
  </w:num>
  <w:num w:numId="14" w16cid:durableId="904796155">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Gen-Chang Hsu">
    <w15:presenceInfo w15:providerId="Windows Live" w15:userId="a7788e04cdabcc5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trackRevisions/>
  <w:defaultTabStop w:val="720"/>
  <w:drawingGridHorizontalSpacing w:val="120"/>
  <w:noPunctuationKerning/>
  <w:characterSpacingControl w:val="doNotCompress"/>
  <w:hdrShapeDefaults>
    <o:shapedefaults v:ext="edit" spidmax="2050"/>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gricultre, Ecosystems &amp;amp; Environment&lt;/Style&gt;&lt;LeftDelim&gt;{&lt;/LeftDelim&gt;&lt;RightDelim&gt;}&lt;/RightDelim&gt;&lt;FontName&gt;Arial&lt;/FontName&gt;&lt;FontSize&gt;14&lt;/FontSize&gt;&lt;ReflistTitle&gt;Reference&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a9tdf5ptxsr1ex5t7x9av4z2zfr0vx0dev&quot;&gt;My EndNote library 2017&lt;record-ids&gt;&lt;item&gt;392&lt;/item&gt;&lt;item&gt;782&lt;/item&gt;&lt;item&gt;799&lt;/item&gt;&lt;item&gt;825&lt;/item&gt;&lt;item&gt;897&lt;/item&gt;&lt;item&gt;901&lt;/item&gt;&lt;item&gt;933&lt;/item&gt;&lt;item&gt;934&lt;/item&gt;&lt;/record-ids&gt;&lt;/item&gt;&lt;/Libraries&gt;"/>
  </w:docVars>
  <w:rsids>
    <w:rsidRoot w:val="00D42777"/>
    <w:rsid w:val="000008BB"/>
    <w:rsid w:val="00000A40"/>
    <w:rsid w:val="00000D9D"/>
    <w:rsid w:val="0000102D"/>
    <w:rsid w:val="00001602"/>
    <w:rsid w:val="00001781"/>
    <w:rsid w:val="00001847"/>
    <w:rsid w:val="00002BA6"/>
    <w:rsid w:val="00002BBA"/>
    <w:rsid w:val="00003337"/>
    <w:rsid w:val="00003602"/>
    <w:rsid w:val="000038ED"/>
    <w:rsid w:val="00003BF3"/>
    <w:rsid w:val="00003EE5"/>
    <w:rsid w:val="00004624"/>
    <w:rsid w:val="0000463B"/>
    <w:rsid w:val="00004AEF"/>
    <w:rsid w:val="00004CB1"/>
    <w:rsid w:val="0000525C"/>
    <w:rsid w:val="00005E76"/>
    <w:rsid w:val="00006D62"/>
    <w:rsid w:val="00007376"/>
    <w:rsid w:val="000078FC"/>
    <w:rsid w:val="00007C30"/>
    <w:rsid w:val="0001020D"/>
    <w:rsid w:val="000113F6"/>
    <w:rsid w:val="00013048"/>
    <w:rsid w:val="00013C53"/>
    <w:rsid w:val="000149C2"/>
    <w:rsid w:val="00014AF1"/>
    <w:rsid w:val="0001519A"/>
    <w:rsid w:val="000156FA"/>
    <w:rsid w:val="000172F2"/>
    <w:rsid w:val="00017D43"/>
    <w:rsid w:val="000204A7"/>
    <w:rsid w:val="00020648"/>
    <w:rsid w:val="00020A2A"/>
    <w:rsid w:val="000217C6"/>
    <w:rsid w:val="00021B88"/>
    <w:rsid w:val="00021FBB"/>
    <w:rsid w:val="0002225A"/>
    <w:rsid w:val="000224F9"/>
    <w:rsid w:val="00022B2E"/>
    <w:rsid w:val="000231D7"/>
    <w:rsid w:val="00023EDD"/>
    <w:rsid w:val="000250B1"/>
    <w:rsid w:val="00025B16"/>
    <w:rsid w:val="000264AA"/>
    <w:rsid w:val="0002651C"/>
    <w:rsid w:val="000273EA"/>
    <w:rsid w:val="0002741D"/>
    <w:rsid w:val="00030576"/>
    <w:rsid w:val="00030E82"/>
    <w:rsid w:val="000311EA"/>
    <w:rsid w:val="00031243"/>
    <w:rsid w:val="00031331"/>
    <w:rsid w:val="0003200F"/>
    <w:rsid w:val="000320C4"/>
    <w:rsid w:val="000321D3"/>
    <w:rsid w:val="00032BA5"/>
    <w:rsid w:val="00032F49"/>
    <w:rsid w:val="00033C59"/>
    <w:rsid w:val="000342DD"/>
    <w:rsid w:val="000345DA"/>
    <w:rsid w:val="00035728"/>
    <w:rsid w:val="00035B0B"/>
    <w:rsid w:val="00036011"/>
    <w:rsid w:val="00036600"/>
    <w:rsid w:val="00037654"/>
    <w:rsid w:val="00037BE5"/>
    <w:rsid w:val="000407BE"/>
    <w:rsid w:val="000413F2"/>
    <w:rsid w:val="00041DC9"/>
    <w:rsid w:val="00041F7F"/>
    <w:rsid w:val="000425B5"/>
    <w:rsid w:val="00042726"/>
    <w:rsid w:val="00042B18"/>
    <w:rsid w:val="0004362B"/>
    <w:rsid w:val="00043B14"/>
    <w:rsid w:val="00044150"/>
    <w:rsid w:val="00044C40"/>
    <w:rsid w:val="00044E81"/>
    <w:rsid w:val="00045092"/>
    <w:rsid w:val="0004569E"/>
    <w:rsid w:val="000461AC"/>
    <w:rsid w:val="000463C7"/>
    <w:rsid w:val="0004695D"/>
    <w:rsid w:val="000473B8"/>
    <w:rsid w:val="00047E4E"/>
    <w:rsid w:val="000501F0"/>
    <w:rsid w:val="0005026C"/>
    <w:rsid w:val="0005174A"/>
    <w:rsid w:val="00051927"/>
    <w:rsid w:val="00051F54"/>
    <w:rsid w:val="0005561A"/>
    <w:rsid w:val="000559C2"/>
    <w:rsid w:val="00056389"/>
    <w:rsid w:val="0005655D"/>
    <w:rsid w:val="00056867"/>
    <w:rsid w:val="000568EB"/>
    <w:rsid w:val="0005722F"/>
    <w:rsid w:val="000600B7"/>
    <w:rsid w:val="00060F89"/>
    <w:rsid w:val="00061BE1"/>
    <w:rsid w:val="00061C59"/>
    <w:rsid w:val="00061E6A"/>
    <w:rsid w:val="000621CF"/>
    <w:rsid w:val="00062BF0"/>
    <w:rsid w:val="00062FF4"/>
    <w:rsid w:val="000633A4"/>
    <w:rsid w:val="000635D3"/>
    <w:rsid w:val="000648D6"/>
    <w:rsid w:val="0006502E"/>
    <w:rsid w:val="0006584E"/>
    <w:rsid w:val="00065F7A"/>
    <w:rsid w:val="00066EB6"/>
    <w:rsid w:val="000670F1"/>
    <w:rsid w:val="00067DC5"/>
    <w:rsid w:val="00070465"/>
    <w:rsid w:val="0007086E"/>
    <w:rsid w:val="0007115E"/>
    <w:rsid w:val="0007116C"/>
    <w:rsid w:val="00071B53"/>
    <w:rsid w:val="00071CCE"/>
    <w:rsid w:val="00071F2B"/>
    <w:rsid w:val="0007203F"/>
    <w:rsid w:val="00072B70"/>
    <w:rsid w:val="00072C69"/>
    <w:rsid w:val="0007315A"/>
    <w:rsid w:val="00074BF0"/>
    <w:rsid w:val="000753E1"/>
    <w:rsid w:val="000754E3"/>
    <w:rsid w:val="00075790"/>
    <w:rsid w:val="00075F3D"/>
    <w:rsid w:val="0007643E"/>
    <w:rsid w:val="00076670"/>
    <w:rsid w:val="000776ED"/>
    <w:rsid w:val="00077716"/>
    <w:rsid w:val="000779E9"/>
    <w:rsid w:val="00080077"/>
    <w:rsid w:val="00081831"/>
    <w:rsid w:val="0008224F"/>
    <w:rsid w:val="0008367E"/>
    <w:rsid w:val="00083818"/>
    <w:rsid w:val="00084F7D"/>
    <w:rsid w:val="000859D8"/>
    <w:rsid w:val="00086060"/>
    <w:rsid w:val="000879DD"/>
    <w:rsid w:val="00087CC9"/>
    <w:rsid w:val="00087F1A"/>
    <w:rsid w:val="00091980"/>
    <w:rsid w:val="00091F51"/>
    <w:rsid w:val="0009276B"/>
    <w:rsid w:val="00092975"/>
    <w:rsid w:val="00093245"/>
    <w:rsid w:val="00093B26"/>
    <w:rsid w:val="00094128"/>
    <w:rsid w:val="000950E0"/>
    <w:rsid w:val="0009527C"/>
    <w:rsid w:val="00095721"/>
    <w:rsid w:val="00095909"/>
    <w:rsid w:val="000961FB"/>
    <w:rsid w:val="00096314"/>
    <w:rsid w:val="0009699C"/>
    <w:rsid w:val="000A0758"/>
    <w:rsid w:val="000A0A82"/>
    <w:rsid w:val="000A0C47"/>
    <w:rsid w:val="000A1584"/>
    <w:rsid w:val="000A1BEC"/>
    <w:rsid w:val="000A1C8E"/>
    <w:rsid w:val="000A1D47"/>
    <w:rsid w:val="000A267D"/>
    <w:rsid w:val="000A34FE"/>
    <w:rsid w:val="000A3F52"/>
    <w:rsid w:val="000A4536"/>
    <w:rsid w:val="000A570E"/>
    <w:rsid w:val="000A6D8C"/>
    <w:rsid w:val="000A7983"/>
    <w:rsid w:val="000A7E3B"/>
    <w:rsid w:val="000B2BD9"/>
    <w:rsid w:val="000B36CC"/>
    <w:rsid w:val="000B38EC"/>
    <w:rsid w:val="000B3AF1"/>
    <w:rsid w:val="000B4181"/>
    <w:rsid w:val="000B44A7"/>
    <w:rsid w:val="000B46D9"/>
    <w:rsid w:val="000B4B33"/>
    <w:rsid w:val="000B567F"/>
    <w:rsid w:val="000B5778"/>
    <w:rsid w:val="000B5D14"/>
    <w:rsid w:val="000B5EE0"/>
    <w:rsid w:val="000B5F73"/>
    <w:rsid w:val="000B6209"/>
    <w:rsid w:val="000B6822"/>
    <w:rsid w:val="000B6F99"/>
    <w:rsid w:val="000B700A"/>
    <w:rsid w:val="000B753B"/>
    <w:rsid w:val="000B75C1"/>
    <w:rsid w:val="000C0BC5"/>
    <w:rsid w:val="000C12C2"/>
    <w:rsid w:val="000C18E9"/>
    <w:rsid w:val="000C20B3"/>
    <w:rsid w:val="000C250E"/>
    <w:rsid w:val="000C50E4"/>
    <w:rsid w:val="000C5F48"/>
    <w:rsid w:val="000C635F"/>
    <w:rsid w:val="000C647D"/>
    <w:rsid w:val="000C67DC"/>
    <w:rsid w:val="000C75BF"/>
    <w:rsid w:val="000C7A46"/>
    <w:rsid w:val="000D062F"/>
    <w:rsid w:val="000D09BE"/>
    <w:rsid w:val="000D0D80"/>
    <w:rsid w:val="000D2070"/>
    <w:rsid w:val="000D28E8"/>
    <w:rsid w:val="000D3059"/>
    <w:rsid w:val="000D344A"/>
    <w:rsid w:val="000D3626"/>
    <w:rsid w:val="000D37B3"/>
    <w:rsid w:val="000D592F"/>
    <w:rsid w:val="000D5A4A"/>
    <w:rsid w:val="000D5C02"/>
    <w:rsid w:val="000D7145"/>
    <w:rsid w:val="000D7F63"/>
    <w:rsid w:val="000E0BCA"/>
    <w:rsid w:val="000E0DD7"/>
    <w:rsid w:val="000E12F5"/>
    <w:rsid w:val="000E1428"/>
    <w:rsid w:val="000E1862"/>
    <w:rsid w:val="000E20FE"/>
    <w:rsid w:val="000E2216"/>
    <w:rsid w:val="000E2241"/>
    <w:rsid w:val="000E4192"/>
    <w:rsid w:val="000E4BA2"/>
    <w:rsid w:val="000E4C14"/>
    <w:rsid w:val="000E4F50"/>
    <w:rsid w:val="000E5A15"/>
    <w:rsid w:val="000E5CCB"/>
    <w:rsid w:val="000E5E73"/>
    <w:rsid w:val="000E5FA0"/>
    <w:rsid w:val="000E73F9"/>
    <w:rsid w:val="000F0127"/>
    <w:rsid w:val="000F13A4"/>
    <w:rsid w:val="000F14D4"/>
    <w:rsid w:val="000F1F49"/>
    <w:rsid w:val="000F2B12"/>
    <w:rsid w:val="000F4226"/>
    <w:rsid w:val="000F4CD9"/>
    <w:rsid w:val="000F4FDA"/>
    <w:rsid w:val="000F5316"/>
    <w:rsid w:val="000F575B"/>
    <w:rsid w:val="000F6395"/>
    <w:rsid w:val="000F71E2"/>
    <w:rsid w:val="000F74F7"/>
    <w:rsid w:val="000F771B"/>
    <w:rsid w:val="0010016E"/>
    <w:rsid w:val="00101BB3"/>
    <w:rsid w:val="001020CC"/>
    <w:rsid w:val="00103474"/>
    <w:rsid w:val="0010424A"/>
    <w:rsid w:val="00104307"/>
    <w:rsid w:val="001043F1"/>
    <w:rsid w:val="0010455D"/>
    <w:rsid w:val="00104D3C"/>
    <w:rsid w:val="00105143"/>
    <w:rsid w:val="001051DB"/>
    <w:rsid w:val="00105295"/>
    <w:rsid w:val="001053B2"/>
    <w:rsid w:val="00105BA5"/>
    <w:rsid w:val="00105D75"/>
    <w:rsid w:val="0010677C"/>
    <w:rsid w:val="00106961"/>
    <w:rsid w:val="00106964"/>
    <w:rsid w:val="00106D29"/>
    <w:rsid w:val="001070AE"/>
    <w:rsid w:val="00107B01"/>
    <w:rsid w:val="001101E1"/>
    <w:rsid w:val="00110F36"/>
    <w:rsid w:val="001112F0"/>
    <w:rsid w:val="00111BA6"/>
    <w:rsid w:val="00112767"/>
    <w:rsid w:val="00112B27"/>
    <w:rsid w:val="00112E77"/>
    <w:rsid w:val="00113050"/>
    <w:rsid w:val="00113608"/>
    <w:rsid w:val="001149CD"/>
    <w:rsid w:val="00114A81"/>
    <w:rsid w:val="0011620A"/>
    <w:rsid w:val="001163F8"/>
    <w:rsid w:val="00116596"/>
    <w:rsid w:val="00116D5A"/>
    <w:rsid w:val="00116E9D"/>
    <w:rsid w:val="00117948"/>
    <w:rsid w:val="00120498"/>
    <w:rsid w:val="00120725"/>
    <w:rsid w:val="00120C1A"/>
    <w:rsid w:val="00121FC4"/>
    <w:rsid w:val="001220F6"/>
    <w:rsid w:val="001224CC"/>
    <w:rsid w:val="001225DD"/>
    <w:rsid w:val="001234C0"/>
    <w:rsid w:val="00124142"/>
    <w:rsid w:val="0012418B"/>
    <w:rsid w:val="001246AF"/>
    <w:rsid w:val="00124A71"/>
    <w:rsid w:val="00125087"/>
    <w:rsid w:val="001253D8"/>
    <w:rsid w:val="00125C04"/>
    <w:rsid w:val="00125E05"/>
    <w:rsid w:val="0012634D"/>
    <w:rsid w:val="001268C7"/>
    <w:rsid w:val="00126C7C"/>
    <w:rsid w:val="00130863"/>
    <w:rsid w:val="0013131B"/>
    <w:rsid w:val="00131DFF"/>
    <w:rsid w:val="00131ED2"/>
    <w:rsid w:val="0013258F"/>
    <w:rsid w:val="00132783"/>
    <w:rsid w:val="00132D67"/>
    <w:rsid w:val="00133088"/>
    <w:rsid w:val="001331E2"/>
    <w:rsid w:val="0013369A"/>
    <w:rsid w:val="00134641"/>
    <w:rsid w:val="00134B51"/>
    <w:rsid w:val="00135C78"/>
    <w:rsid w:val="001368F1"/>
    <w:rsid w:val="00136B3C"/>
    <w:rsid w:val="00136CA9"/>
    <w:rsid w:val="0014076C"/>
    <w:rsid w:val="00140E76"/>
    <w:rsid w:val="0014184C"/>
    <w:rsid w:val="00141F57"/>
    <w:rsid w:val="00142263"/>
    <w:rsid w:val="001427F3"/>
    <w:rsid w:val="00142883"/>
    <w:rsid w:val="0014301D"/>
    <w:rsid w:val="00143807"/>
    <w:rsid w:val="00143F49"/>
    <w:rsid w:val="0014417F"/>
    <w:rsid w:val="001451DF"/>
    <w:rsid w:val="0014545C"/>
    <w:rsid w:val="00145896"/>
    <w:rsid w:val="00145E4B"/>
    <w:rsid w:val="00146DAD"/>
    <w:rsid w:val="00150384"/>
    <w:rsid w:val="00150CDB"/>
    <w:rsid w:val="001510DC"/>
    <w:rsid w:val="00151386"/>
    <w:rsid w:val="00151683"/>
    <w:rsid w:val="00152402"/>
    <w:rsid w:val="0015273A"/>
    <w:rsid w:val="0015358C"/>
    <w:rsid w:val="001536D6"/>
    <w:rsid w:val="0015379D"/>
    <w:rsid w:val="00153B55"/>
    <w:rsid w:val="0015403F"/>
    <w:rsid w:val="00155CC6"/>
    <w:rsid w:val="0015619F"/>
    <w:rsid w:val="001561B9"/>
    <w:rsid w:val="001571C9"/>
    <w:rsid w:val="001574CE"/>
    <w:rsid w:val="001575FA"/>
    <w:rsid w:val="001578EB"/>
    <w:rsid w:val="00157A3C"/>
    <w:rsid w:val="00157B8B"/>
    <w:rsid w:val="00157D73"/>
    <w:rsid w:val="001604FC"/>
    <w:rsid w:val="001605A2"/>
    <w:rsid w:val="00160630"/>
    <w:rsid w:val="001606B7"/>
    <w:rsid w:val="00160704"/>
    <w:rsid w:val="00160FD1"/>
    <w:rsid w:val="0016142F"/>
    <w:rsid w:val="001614A7"/>
    <w:rsid w:val="00161DD0"/>
    <w:rsid w:val="001620BE"/>
    <w:rsid w:val="00162912"/>
    <w:rsid w:val="00162FFD"/>
    <w:rsid w:val="0016360D"/>
    <w:rsid w:val="00163693"/>
    <w:rsid w:val="001639CA"/>
    <w:rsid w:val="00163BC0"/>
    <w:rsid w:val="00164297"/>
    <w:rsid w:val="00164FC0"/>
    <w:rsid w:val="00165040"/>
    <w:rsid w:val="00165307"/>
    <w:rsid w:val="0016589C"/>
    <w:rsid w:val="00165947"/>
    <w:rsid w:val="00165F29"/>
    <w:rsid w:val="0016692B"/>
    <w:rsid w:val="001676F7"/>
    <w:rsid w:val="00167893"/>
    <w:rsid w:val="001704A5"/>
    <w:rsid w:val="0017166F"/>
    <w:rsid w:val="00171E30"/>
    <w:rsid w:val="00172116"/>
    <w:rsid w:val="001727FA"/>
    <w:rsid w:val="00172B33"/>
    <w:rsid w:val="001735B5"/>
    <w:rsid w:val="00173ADA"/>
    <w:rsid w:val="00173B2E"/>
    <w:rsid w:val="0017413D"/>
    <w:rsid w:val="00174C8F"/>
    <w:rsid w:val="00174F14"/>
    <w:rsid w:val="001754EF"/>
    <w:rsid w:val="00176526"/>
    <w:rsid w:val="00176C39"/>
    <w:rsid w:val="00176DAF"/>
    <w:rsid w:val="00177639"/>
    <w:rsid w:val="0018004D"/>
    <w:rsid w:val="00180AD7"/>
    <w:rsid w:val="00180BE3"/>
    <w:rsid w:val="00181393"/>
    <w:rsid w:val="00181649"/>
    <w:rsid w:val="00181D18"/>
    <w:rsid w:val="001822CD"/>
    <w:rsid w:val="0018255F"/>
    <w:rsid w:val="00182AAC"/>
    <w:rsid w:val="001835C0"/>
    <w:rsid w:val="00183D2C"/>
    <w:rsid w:val="00183D8F"/>
    <w:rsid w:val="001846F6"/>
    <w:rsid w:val="00184978"/>
    <w:rsid w:val="00184D18"/>
    <w:rsid w:val="00184E61"/>
    <w:rsid w:val="00190679"/>
    <w:rsid w:val="00190A2E"/>
    <w:rsid w:val="00190BC9"/>
    <w:rsid w:val="00190C3D"/>
    <w:rsid w:val="00191500"/>
    <w:rsid w:val="0019168A"/>
    <w:rsid w:val="00191883"/>
    <w:rsid w:val="00191A43"/>
    <w:rsid w:val="0019228E"/>
    <w:rsid w:val="00192B6D"/>
    <w:rsid w:val="00192CBD"/>
    <w:rsid w:val="00192F38"/>
    <w:rsid w:val="00193C7B"/>
    <w:rsid w:val="00194584"/>
    <w:rsid w:val="001946D4"/>
    <w:rsid w:val="00194A27"/>
    <w:rsid w:val="00195459"/>
    <w:rsid w:val="001955D8"/>
    <w:rsid w:val="00195833"/>
    <w:rsid w:val="001961A8"/>
    <w:rsid w:val="00196EAB"/>
    <w:rsid w:val="0019769D"/>
    <w:rsid w:val="00197D93"/>
    <w:rsid w:val="00197F3E"/>
    <w:rsid w:val="001A0461"/>
    <w:rsid w:val="001A2D5C"/>
    <w:rsid w:val="001A40F8"/>
    <w:rsid w:val="001A4B27"/>
    <w:rsid w:val="001A5381"/>
    <w:rsid w:val="001A5EFA"/>
    <w:rsid w:val="001A7667"/>
    <w:rsid w:val="001A776D"/>
    <w:rsid w:val="001A7C55"/>
    <w:rsid w:val="001A7D00"/>
    <w:rsid w:val="001B024A"/>
    <w:rsid w:val="001B0E5B"/>
    <w:rsid w:val="001B11CB"/>
    <w:rsid w:val="001B13B0"/>
    <w:rsid w:val="001B1443"/>
    <w:rsid w:val="001B1F79"/>
    <w:rsid w:val="001B21B5"/>
    <w:rsid w:val="001B2FB8"/>
    <w:rsid w:val="001B3243"/>
    <w:rsid w:val="001B3CCD"/>
    <w:rsid w:val="001B46AC"/>
    <w:rsid w:val="001B48A7"/>
    <w:rsid w:val="001B4919"/>
    <w:rsid w:val="001B49D2"/>
    <w:rsid w:val="001B5110"/>
    <w:rsid w:val="001C080D"/>
    <w:rsid w:val="001C08BE"/>
    <w:rsid w:val="001C0FA4"/>
    <w:rsid w:val="001C1120"/>
    <w:rsid w:val="001C1520"/>
    <w:rsid w:val="001C1A46"/>
    <w:rsid w:val="001C1CA1"/>
    <w:rsid w:val="001C1D30"/>
    <w:rsid w:val="001C20CB"/>
    <w:rsid w:val="001C2366"/>
    <w:rsid w:val="001C2A29"/>
    <w:rsid w:val="001C2CD1"/>
    <w:rsid w:val="001C3DEB"/>
    <w:rsid w:val="001C3DF0"/>
    <w:rsid w:val="001C46C3"/>
    <w:rsid w:val="001C476F"/>
    <w:rsid w:val="001C484E"/>
    <w:rsid w:val="001C4A4E"/>
    <w:rsid w:val="001C545F"/>
    <w:rsid w:val="001C5FD4"/>
    <w:rsid w:val="001C6084"/>
    <w:rsid w:val="001C60E7"/>
    <w:rsid w:val="001C6555"/>
    <w:rsid w:val="001C6887"/>
    <w:rsid w:val="001C7035"/>
    <w:rsid w:val="001C70C7"/>
    <w:rsid w:val="001C758E"/>
    <w:rsid w:val="001C7AD8"/>
    <w:rsid w:val="001C7C21"/>
    <w:rsid w:val="001D098A"/>
    <w:rsid w:val="001D0D97"/>
    <w:rsid w:val="001D12BD"/>
    <w:rsid w:val="001D1589"/>
    <w:rsid w:val="001D1BCC"/>
    <w:rsid w:val="001D1DA2"/>
    <w:rsid w:val="001D2128"/>
    <w:rsid w:val="001D220C"/>
    <w:rsid w:val="001D2A00"/>
    <w:rsid w:val="001D3530"/>
    <w:rsid w:val="001D42B4"/>
    <w:rsid w:val="001D50C4"/>
    <w:rsid w:val="001D57CE"/>
    <w:rsid w:val="001D666D"/>
    <w:rsid w:val="001D6D4B"/>
    <w:rsid w:val="001D6D6F"/>
    <w:rsid w:val="001D7677"/>
    <w:rsid w:val="001D7723"/>
    <w:rsid w:val="001D7B88"/>
    <w:rsid w:val="001D7CA8"/>
    <w:rsid w:val="001D7D22"/>
    <w:rsid w:val="001D7F56"/>
    <w:rsid w:val="001E132B"/>
    <w:rsid w:val="001E1B97"/>
    <w:rsid w:val="001E2647"/>
    <w:rsid w:val="001E2783"/>
    <w:rsid w:val="001E48A3"/>
    <w:rsid w:val="001E4C77"/>
    <w:rsid w:val="001E567C"/>
    <w:rsid w:val="001E635A"/>
    <w:rsid w:val="001E6A65"/>
    <w:rsid w:val="001E6AC2"/>
    <w:rsid w:val="001E6EC7"/>
    <w:rsid w:val="001E6FDA"/>
    <w:rsid w:val="001E720B"/>
    <w:rsid w:val="001E7488"/>
    <w:rsid w:val="001E75DD"/>
    <w:rsid w:val="001E7758"/>
    <w:rsid w:val="001E79C3"/>
    <w:rsid w:val="001E7E9F"/>
    <w:rsid w:val="001F0634"/>
    <w:rsid w:val="001F09E2"/>
    <w:rsid w:val="001F0D28"/>
    <w:rsid w:val="001F0E2B"/>
    <w:rsid w:val="001F1840"/>
    <w:rsid w:val="001F1F80"/>
    <w:rsid w:val="001F208A"/>
    <w:rsid w:val="001F32C1"/>
    <w:rsid w:val="001F3CB4"/>
    <w:rsid w:val="001F3E9C"/>
    <w:rsid w:val="001F4162"/>
    <w:rsid w:val="001F45E2"/>
    <w:rsid w:val="001F498B"/>
    <w:rsid w:val="001F4BE7"/>
    <w:rsid w:val="001F518D"/>
    <w:rsid w:val="001F5652"/>
    <w:rsid w:val="001F5B55"/>
    <w:rsid w:val="001F5F58"/>
    <w:rsid w:val="001F7064"/>
    <w:rsid w:val="00200B8E"/>
    <w:rsid w:val="00202C76"/>
    <w:rsid w:val="002031A0"/>
    <w:rsid w:val="00203CA3"/>
    <w:rsid w:val="00203EC2"/>
    <w:rsid w:val="002044A3"/>
    <w:rsid w:val="002046DF"/>
    <w:rsid w:val="00204ED7"/>
    <w:rsid w:val="00205870"/>
    <w:rsid w:val="00205C88"/>
    <w:rsid w:val="00205DA5"/>
    <w:rsid w:val="00205F3B"/>
    <w:rsid w:val="00206451"/>
    <w:rsid w:val="00206598"/>
    <w:rsid w:val="002068C5"/>
    <w:rsid w:val="002069B2"/>
    <w:rsid w:val="00206ADB"/>
    <w:rsid w:val="00206F74"/>
    <w:rsid w:val="0020713B"/>
    <w:rsid w:val="00210075"/>
    <w:rsid w:val="002100D1"/>
    <w:rsid w:val="00210108"/>
    <w:rsid w:val="00210338"/>
    <w:rsid w:val="0021187D"/>
    <w:rsid w:val="002130F8"/>
    <w:rsid w:val="00213658"/>
    <w:rsid w:val="00213DCD"/>
    <w:rsid w:val="0021452B"/>
    <w:rsid w:val="002149F2"/>
    <w:rsid w:val="00215A7C"/>
    <w:rsid w:val="00215A83"/>
    <w:rsid w:val="00215B95"/>
    <w:rsid w:val="00215DFB"/>
    <w:rsid w:val="00217682"/>
    <w:rsid w:val="00220138"/>
    <w:rsid w:val="002206E5"/>
    <w:rsid w:val="00220B7F"/>
    <w:rsid w:val="00220D1F"/>
    <w:rsid w:val="00220DC8"/>
    <w:rsid w:val="00221344"/>
    <w:rsid w:val="0022271C"/>
    <w:rsid w:val="00222924"/>
    <w:rsid w:val="00222EE9"/>
    <w:rsid w:val="0022310B"/>
    <w:rsid w:val="00223413"/>
    <w:rsid w:val="00223CAC"/>
    <w:rsid w:val="00223EB8"/>
    <w:rsid w:val="00223F6C"/>
    <w:rsid w:val="002241BC"/>
    <w:rsid w:val="00226218"/>
    <w:rsid w:val="00227F40"/>
    <w:rsid w:val="00227F61"/>
    <w:rsid w:val="0023008D"/>
    <w:rsid w:val="002306A1"/>
    <w:rsid w:val="00230B1F"/>
    <w:rsid w:val="002319D7"/>
    <w:rsid w:val="0023328C"/>
    <w:rsid w:val="002334F0"/>
    <w:rsid w:val="002335BE"/>
    <w:rsid w:val="00233E20"/>
    <w:rsid w:val="0023438F"/>
    <w:rsid w:val="00234659"/>
    <w:rsid w:val="0023497C"/>
    <w:rsid w:val="002352BD"/>
    <w:rsid w:val="00236339"/>
    <w:rsid w:val="002364D2"/>
    <w:rsid w:val="00236D7E"/>
    <w:rsid w:val="002376C2"/>
    <w:rsid w:val="00237D55"/>
    <w:rsid w:val="00237DA2"/>
    <w:rsid w:val="00240EC8"/>
    <w:rsid w:val="0024115D"/>
    <w:rsid w:val="00241A31"/>
    <w:rsid w:val="00241D22"/>
    <w:rsid w:val="002429D8"/>
    <w:rsid w:val="00243190"/>
    <w:rsid w:val="00243D34"/>
    <w:rsid w:val="00243E28"/>
    <w:rsid w:val="00243F06"/>
    <w:rsid w:val="00245311"/>
    <w:rsid w:val="002460BF"/>
    <w:rsid w:val="00246117"/>
    <w:rsid w:val="0024679D"/>
    <w:rsid w:val="002474F4"/>
    <w:rsid w:val="0024779E"/>
    <w:rsid w:val="0024789C"/>
    <w:rsid w:val="002530B5"/>
    <w:rsid w:val="00253E03"/>
    <w:rsid w:val="00253EE1"/>
    <w:rsid w:val="0025615A"/>
    <w:rsid w:val="0025683B"/>
    <w:rsid w:val="00256ECB"/>
    <w:rsid w:val="00257215"/>
    <w:rsid w:val="0025761E"/>
    <w:rsid w:val="00257F83"/>
    <w:rsid w:val="0026112A"/>
    <w:rsid w:val="0026143E"/>
    <w:rsid w:val="0026250A"/>
    <w:rsid w:val="002629A7"/>
    <w:rsid w:val="00262DF2"/>
    <w:rsid w:val="0026301D"/>
    <w:rsid w:val="00263635"/>
    <w:rsid w:val="00263692"/>
    <w:rsid w:val="002641EB"/>
    <w:rsid w:val="0026423D"/>
    <w:rsid w:val="0026432B"/>
    <w:rsid w:val="00265536"/>
    <w:rsid w:val="0026599B"/>
    <w:rsid w:val="00265B98"/>
    <w:rsid w:val="00265FBD"/>
    <w:rsid w:val="00266215"/>
    <w:rsid w:val="002665E7"/>
    <w:rsid w:val="002669CB"/>
    <w:rsid w:val="00266C97"/>
    <w:rsid w:val="002670B5"/>
    <w:rsid w:val="00270E94"/>
    <w:rsid w:val="002711FA"/>
    <w:rsid w:val="00271483"/>
    <w:rsid w:val="00271F6F"/>
    <w:rsid w:val="002728E7"/>
    <w:rsid w:val="0027301D"/>
    <w:rsid w:val="00274052"/>
    <w:rsid w:val="0027489B"/>
    <w:rsid w:val="00275606"/>
    <w:rsid w:val="00275622"/>
    <w:rsid w:val="00275CF9"/>
    <w:rsid w:val="0027649C"/>
    <w:rsid w:val="0027670F"/>
    <w:rsid w:val="00277482"/>
    <w:rsid w:val="00280246"/>
    <w:rsid w:val="00281B26"/>
    <w:rsid w:val="0028230F"/>
    <w:rsid w:val="00282B02"/>
    <w:rsid w:val="002833FE"/>
    <w:rsid w:val="00283BD3"/>
    <w:rsid w:val="002841F5"/>
    <w:rsid w:val="002845A5"/>
    <w:rsid w:val="002846B3"/>
    <w:rsid w:val="00284B99"/>
    <w:rsid w:val="00285826"/>
    <w:rsid w:val="002858A2"/>
    <w:rsid w:val="00285BE8"/>
    <w:rsid w:val="00287081"/>
    <w:rsid w:val="00287277"/>
    <w:rsid w:val="00287BB5"/>
    <w:rsid w:val="00287C2B"/>
    <w:rsid w:val="0029093B"/>
    <w:rsid w:val="00290A94"/>
    <w:rsid w:val="00291F2E"/>
    <w:rsid w:val="00292E6A"/>
    <w:rsid w:val="002934BA"/>
    <w:rsid w:val="002935CE"/>
    <w:rsid w:val="00293EF2"/>
    <w:rsid w:val="002941A5"/>
    <w:rsid w:val="00294705"/>
    <w:rsid w:val="00295AB5"/>
    <w:rsid w:val="002965D1"/>
    <w:rsid w:val="002978A1"/>
    <w:rsid w:val="00297989"/>
    <w:rsid w:val="00297D90"/>
    <w:rsid w:val="00297DF3"/>
    <w:rsid w:val="002A0194"/>
    <w:rsid w:val="002A056D"/>
    <w:rsid w:val="002A0748"/>
    <w:rsid w:val="002A090F"/>
    <w:rsid w:val="002A0E8B"/>
    <w:rsid w:val="002A0EA7"/>
    <w:rsid w:val="002A1468"/>
    <w:rsid w:val="002A1DBD"/>
    <w:rsid w:val="002A2DF4"/>
    <w:rsid w:val="002A2F89"/>
    <w:rsid w:val="002A302D"/>
    <w:rsid w:val="002A38F1"/>
    <w:rsid w:val="002A3DCC"/>
    <w:rsid w:val="002A4152"/>
    <w:rsid w:val="002A41E9"/>
    <w:rsid w:val="002A4CF4"/>
    <w:rsid w:val="002A5540"/>
    <w:rsid w:val="002A73D0"/>
    <w:rsid w:val="002A7AF3"/>
    <w:rsid w:val="002B1323"/>
    <w:rsid w:val="002B238E"/>
    <w:rsid w:val="002B3727"/>
    <w:rsid w:val="002B374B"/>
    <w:rsid w:val="002B3D18"/>
    <w:rsid w:val="002B4052"/>
    <w:rsid w:val="002B4144"/>
    <w:rsid w:val="002B46FB"/>
    <w:rsid w:val="002B6A78"/>
    <w:rsid w:val="002B6FB9"/>
    <w:rsid w:val="002B7686"/>
    <w:rsid w:val="002C00BE"/>
    <w:rsid w:val="002C0592"/>
    <w:rsid w:val="002C097E"/>
    <w:rsid w:val="002C119D"/>
    <w:rsid w:val="002C26F7"/>
    <w:rsid w:val="002C29E9"/>
    <w:rsid w:val="002C2A6D"/>
    <w:rsid w:val="002C2AA4"/>
    <w:rsid w:val="002C2F27"/>
    <w:rsid w:val="002C31C5"/>
    <w:rsid w:val="002C3531"/>
    <w:rsid w:val="002C399B"/>
    <w:rsid w:val="002C4136"/>
    <w:rsid w:val="002C4A5B"/>
    <w:rsid w:val="002C4BDB"/>
    <w:rsid w:val="002C546D"/>
    <w:rsid w:val="002C6A82"/>
    <w:rsid w:val="002C6AF2"/>
    <w:rsid w:val="002C6FDA"/>
    <w:rsid w:val="002C7112"/>
    <w:rsid w:val="002C7297"/>
    <w:rsid w:val="002C75D8"/>
    <w:rsid w:val="002C776C"/>
    <w:rsid w:val="002D00BD"/>
    <w:rsid w:val="002D0B0F"/>
    <w:rsid w:val="002D1F15"/>
    <w:rsid w:val="002D1F98"/>
    <w:rsid w:val="002D22C7"/>
    <w:rsid w:val="002D239A"/>
    <w:rsid w:val="002D2903"/>
    <w:rsid w:val="002D2952"/>
    <w:rsid w:val="002D2D4C"/>
    <w:rsid w:val="002D2F13"/>
    <w:rsid w:val="002D3173"/>
    <w:rsid w:val="002D3586"/>
    <w:rsid w:val="002D3EE8"/>
    <w:rsid w:val="002D50DE"/>
    <w:rsid w:val="002D58EC"/>
    <w:rsid w:val="002D6449"/>
    <w:rsid w:val="002D6718"/>
    <w:rsid w:val="002D6E53"/>
    <w:rsid w:val="002D78D0"/>
    <w:rsid w:val="002D7F64"/>
    <w:rsid w:val="002E0DB9"/>
    <w:rsid w:val="002E1882"/>
    <w:rsid w:val="002E27A1"/>
    <w:rsid w:val="002E2940"/>
    <w:rsid w:val="002E3129"/>
    <w:rsid w:val="002E321A"/>
    <w:rsid w:val="002E340C"/>
    <w:rsid w:val="002E3BB2"/>
    <w:rsid w:val="002E3F05"/>
    <w:rsid w:val="002E4449"/>
    <w:rsid w:val="002E464E"/>
    <w:rsid w:val="002E4CDD"/>
    <w:rsid w:val="002E4EC2"/>
    <w:rsid w:val="002E53AC"/>
    <w:rsid w:val="002F02A4"/>
    <w:rsid w:val="002F14FB"/>
    <w:rsid w:val="002F1C8E"/>
    <w:rsid w:val="002F3214"/>
    <w:rsid w:val="002F387E"/>
    <w:rsid w:val="002F3AB6"/>
    <w:rsid w:val="002F43F9"/>
    <w:rsid w:val="002F45B9"/>
    <w:rsid w:val="002F4DE9"/>
    <w:rsid w:val="002F59D2"/>
    <w:rsid w:val="002F755C"/>
    <w:rsid w:val="002F783A"/>
    <w:rsid w:val="002F79B4"/>
    <w:rsid w:val="002F7AEF"/>
    <w:rsid w:val="003001EF"/>
    <w:rsid w:val="00300464"/>
    <w:rsid w:val="00300A26"/>
    <w:rsid w:val="00301047"/>
    <w:rsid w:val="003010B1"/>
    <w:rsid w:val="00301577"/>
    <w:rsid w:val="003030F4"/>
    <w:rsid w:val="00303AE4"/>
    <w:rsid w:val="00304F9D"/>
    <w:rsid w:val="00305B22"/>
    <w:rsid w:val="00305BF0"/>
    <w:rsid w:val="00306D13"/>
    <w:rsid w:val="00307172"/>
    <w:rsid w:val="0031007A"/>
    <w:rsid w:val="0031015D"/>
    <w:rsid w:val="003102EC"/>
    <w:rsid w:val="003104A0"/>
    <w:rsid w:val="00310D77"/>
    <w:rsid w:val="00310D81"/>
    <w:rsid w:val="0031148C"/>
    <w:rsid w:val="003114CC"/>
    <w:rsid w:val="003121E0"/>
    <w:rsid w:val="00312541"/>
    <w:rsid w:val="00312C83"/>
    <w:rsid w:val="00312D75"/>
    <w:rsid w:val="00312DC1"/>
    <w:rsid w:val="00312F55"/>
    <w:rsid w:val="00313426"/>
    <w:rsid w:val="00313555"/>
    <w:rsid w:val="0031387E"/>
    <w:rsid w:val="00314618"/>
    <w:rsid w:val="00314992"/>
    <w:rsid w:val="00314ACB"/>
    <w:rsid w:val="00314CA3"/>
    <w:rsid w:val="003154C0"/>
    <w:rsid w:val="00315704"/>
    <w:rsid w:val="00315F3E"/>
    <w:rsid w:val="003160B2"/>
    <w:rsid w:val="00316454"/>
    <w:rsid w:val="00316D0F"/>
    <w:rsid w:val="003170DE"/>
    <w:rsid w:val="00317105"/>
    <w:rsid w:val="00317344"/>
    <w:rsid w:val="00317810"/>
    <w:rsid w:val="00317D8F"/>
    <w:rsid w:val="0032027C"/>
    <w:rsid w:val="00320313"/>
    <w:rsid w:val="00320A0B"/>
    <w:rsid w:val="00320BEF"/>
    <w:rsid w:val="00320F0A"/>
    <w:rsid w:val="003214F0"/>
    <w:rsid w:val="00321D97"/>
    <w:rsid w:val="00321E47"/>
    <w:rsid w:val="00322479"/>
    <w:rsid w:val="00322CE7"/>
    <w:rsid w:val="00323DB3"/>
    <w:rsid w:val="00324FAA"/>
    <w:rsid w:val="0032521B"/>
    <w:rsid w:val="00326DB8"/>
    <w:rsid w:val="00326DC6"/>
    <w:rsid w:val="00327D0D"/>
    <w:rsid w:val="003303B3"/>
    <w:rsid w:val="00330765"/>
    <w:rsid w:val="003309A6"/>
    <w:rsid w:val="00330D6C"/>
    <w:rsid w:val="00330FA8"/>
    <w:rsid w:val="00331680"/>
    <w:rsid w:val="00331698"/>
    <w:rsid w:val="00332426"/>
    <w:rsid w:val="00332683"/>
    <w:rsid w:val="00332EDD"/>
    <w:rsid w:val="00333CDB"/>
    <w:rsid w:val="00334960"/>
    <w:rsid w:val="00334D62"/>
    <w:rsid w:val="00334FAD"/>
    <w:rsid w:val="00337B8A"/>
    <w:rsid w:val="00337BC4"/>
    <w:rsid w:val="00337BFB"/>
    <w:rsid w:val="00340A9D"/>
    <w:rsid w:val="003410C7"/>
    <w:rsid w:val="003425D4"/>
    <w:rsid w:val="00342A46"/>
    <w:rsid w:val="00342EEF"/>
    <w:rsid w:val="00343ABD"/>
    <w:rsid w:val="00343D11"/>
    <w:rsid w:val="00343EA2"/>
    <w:rsid w:val="00343EEB"/>
    <w:rsid w:val="00344082"/>
    <w:rsid w:val="003448C1"/>
    <w:rsid w:val="00344A06"/>
    <w:rsid w:val="00344F74"/>
    <w:rsid w:val="00345361"/>
    <w:rsid w:val="00346955"/>
    <w:rsid w:val="00346B48"/>
    <w:rsid w:val="003470CC"/>
    <w:rsid w:val="00350530"/>
    <w:rsid w:val="003511A5"/>
    <w:rsid w:val="003513B3"/>
    <w:rsid w:val="003515A0"/>
    <w:rsid w:val="0035237D"/>
    <w:rsid w:val="00353120"/>
    <w:rsid w:val="0035371F"/>
    <w:rsid w:val="00353E13"/>
    <w:rsid w:val="00354A02"/>
    <w:rsid w:val="00354A59"/>
    <w:rsid w:val="00354C81"/>
    <w:rsid w:val="00354FFB"/>
    <w:rsid w:val="00355EBD"/>
    <w:rsid w:val="00357C13"/>
    <w:rsid w:val="00357F27"/>
    <w:rsid w:val="003600C1"/>
    <w:rsid w:val="00361265"/>
    <w:rsid w:val="00362179"/>
    <w:rsid w:val="003632C1"/>
    <w:rsid w:val="00363A24"/>
    <w:rsid w:val="00364101"/>
    <w:rsid w:val="00364374"/>
    <w:rsid w:val="00364DC0"/>
    <w:rsid w:val="00365943"/>
    <w:rsid w:val="00365A19"/>
    <w:rsid w:val="00366364"/>
    <w:rsid w:val="00366565"/>
    <w:rsid w:val="00366904"/>
    <w:rsid w:val="00366BE9"/>
    <w:rsid w:val="00366E1D"/>
    <w:rsid w:val="00370DAB"/>
    <w:rsid w:val="003715A2"/>
    <w:rsid w:val="00372355"/>
    <w:rsid w:val="00372C04"/>
    <w:rsid w:val="00372EE8"/>
    <w:rsid w:val="0037430A"/>
    <w:rsid w:val="003757DA"/>
    <w:rsid w:val="00377976"/>
    <w:rsid w:val="00377FF3"/>
    <w:rsid w:val="0038038C"/>
    <w:rsid w:val="00381438"/>
    <w:rsid w:val="00381FCD"/>
    <w:rsid w:val="00382AA7"/>
    <w:rsid w:val="00382D36"/>
    <w:rsid w:val="00383452"/>
    <w:rsid w:val="00383756"/>
    <w:rsid w:val="00383BA5"/>
    <w:rsid w:val="0038430D"/>
    <w:rsid w:val="00384589"/>
    <w:rsid w:val="00384BE8"/>
    <w:rsid w:val="00385854"/>
    <w:rsid w:val="00385EF3"/>
    <w:rsid w:val="003869D6"/>
    <w:rsid w:val="00386AF8"/>
    <w:rsid w:val="00387176"/>
    <w:rsid w:val="00387FBF"/>
    <w:rsid w:val="003900D3"/>
    <w:rsid w:val="003903B4"/>
    <w:rsid w:val="003908CC"/>
    <w:rsid w:val="00390954"/>
    <w:rsid w:val="00390989"/>
    <w:rsid w:val="00391029"/>
    <w:rsid w:val="0039102D"/>
    <w:rsid w:val="003913A1"/>
    <w:rsid w:val="00391435"/>
    <w:rsid w:val="00392EAA"/>
    <w:rsid w:val="003936A1"/>
    <w:rsid w:val="00393A46"/>
    <w:rsid w:val="003947C2"/>
    <w:rsid w:val="00394F26"/>
    <w:rsid w:val="00395187"/>
    <w:rsid w:val="003951AB"/>
    <w:rsid w:val="003957BC"/>
    <w:rsid w:val="00395E00"/>
    <w:rsid w:val="00395EFB"/>
    <w:rsid w:val="00395FF4"/>
    <w:rsid w:val="0039689D"/>
    <w:rsid w:val="00396C94"/>
    <w:rsid w:val="00396D35"/>
    <w:rsid w:val="00396E6D"/>
    <w:rsid w:val="003A016E"/>
    <w:rsid w:val="003A0BBF"/>
    <w:rsid w:val="003A162C"/>
    <w:rsid w:val="003A1826"/>
    <w:rsid w:val="003A1A71"/>
    <w:rsid w:val="003A1D47"/>
    <w:rsid w:val="003A24EE"/>
    <w:rsid w:val="003A281F"/>
    <w:rsid w:val="003A2C52"/>
    <w:rsid w:val="003A4D3F"/>
    <w:rsid w:val="003A51A5"/>
    <w:rsid w:val="003A5939"/>
    <w:rsid w:val="003A6621"/>
    <w:rsid w:val="003A6810"/>
    <w:rsid w:val="003A69EB"/>
    <w:rsid w:val="003A6B29"/>
    <w:rsid w:val="003A7391"/>
    <w:rsid w:val="003A77F6"/>
    <w:rsid w:val="003A79B9"/>
    <w:rsid w:val="003B0180"/>
    <w:rsid w:val="003B0643"/>
    <w:rsid w:val="003B0AF2"/>
    <w:rsid w:val="003B0FB9"/>
    <w:rsid w:val="003B109A"/>
    <w:rsid w:val="003B1379"/>
    <w:rsid w:val="003B1666"/>
    <w:rsid w:val="003B1B09"/>
    <w:rsid w:val="003B2918"/>
    <w:rsid w:val="003B2A18"/>
    <w:rsid w:val="003B2E4E"/>
    <w:rsid w:val="003B2FD2"/>
    <w:rsid w:val="003B3BE9"/>
    <w:rsid w:val="003B3DBE"/>
    <w:rsid w:val="003B3EFF"/>
    <w:rsid w:val="003B441E"/>
    <w:rsid w:val="003B4FF3"/>
    <w:rsid w:val="003B53C2"/>
    <w:rsid w:val="003B59D1"/>
    <w:rsid w:val="003B626B"/>
    <w:rsid w:val="003B6989"/>
    <w:rsid w:val="003B7948"/>
    <w:rsid w:val="003B7A6D"/>
    <w:rsid w:val="003C012C"/>
    <w:rsid w:val="003C0DC0"/>
    <w:rsid w:val="003C114A"/>
    <w:rsid w:val="003C1AD5"/>
    <w:rsid w:val="003C1DCD"/>
    <w:rsid w:val="003C1ED2"/>
    <w:rsid w:val="003C26F7"/>
    <w:rsid w:val="003C2A8B"/>
    <w:rsid w:val="003C2C27"/>
    <w:rsid w:val="003C3ACD"/>
    <w:rsid w:val="003C3AE9"/>
    <w:rsid w:val="003C3D12"/>
    <w:rsid w:val="003C4F9C"/>
    <w:rsid w:val="003C514A"/>
    <w:rsid w:val="003C5254"/>
    <w:rsid w:val="003C5D62"/>
    <w:rsid w:val="003C67D8"/>
    <w:rsid w:val="003C7391"/>
    <w:rsid w:val="003D0445"/>
    <w:rsid w:val="003D0B46"/>
    <w:rsid w:val="003D0FF1"/>
    <w:rsid w:val="003D1641"/>
    <w:rsid w:val="003D1645"/>
    <w:rsid w:val="003D2487"/>
    <w:rsid w:val="003D2FD1"/>
    <w:rsid w:val="003D3468"/>
    <w:rsid w:val="003D35BF"/>
    <w:rsid w:val="003D3B32"/>
    <w:rsid w:val="003D47EF"/>
    <w:rsid w:val="003D4C59"/>
    <w:rsid w:val="003D5077"/>
    <w:rsid w:val="003D55AF"/>
    <w:rsid w:val="003D560F"/>
    <w:rsid w:val="003D56E9"/>
    <w:rsid w:val="003D6737"/>
    <w:rsid w:val="003D7CC3"/>
    <w:rsid w:val="003E06E1"/>
    <w:rsid w:val="003E0EB0"/>
    <w:rsid w:val="003E1848"/>
    <w:rsid w:val="003E1916"/>
    <w:rsid w:val="003E1D5B"/>
    <w:rsid w:val="003E28FA"/>
    <w:rsid w:val="003E44CD"/>
    <w:rsid w:val="003E45B6"/>
    <w:rsid w:val="003E4740"/>
    <w:rsid w:val="003E4D1E"/>
    <w:rsid w:val="003E6582"/>
    <w:rsid w:val="003E6784"/>
    <w:rsid w:val="003E733C"/>
    <w:rsid w:val="003E7ADF"/>
    <w:rsid w:val="003F0BE3"/>
    <w:rsid w:val="003F0C20"/>
    <w:rsid w:val="003F1281"/>
    <w:rsid w:val="003F1668"/>
    <w:rsid w:val="003F33E1"/>
    <w:rsid w:val="003F44CB"/>
    <w:rsid w:val="003F5E81"/>
    <w:rsid w:val="003F70EB"/>
    <w:rsid w:val="003F7419"/>
    <w:rsid w:val="003F7505"/>
    <w:rsid w:val="003F79EC"/>
    <w:rsid w:val="0040063C"/>
    <w:rsid w:val="00401019"/>
    <w:rsid w:val="00401E96"/>
    <w:rsid w:val="00402BBD"/>
    <w:rsid w:val="004031AD"/>
    <w:rsid w:val="004036D8"/>
    <w:rsid w:val="004039CC"/>
    <w:rsid w:val="00403FAB"/>
    <w:rsid w:val="00404294"/>
    <w:rsid w:val="00405D08"/>
    <w:rsid w:val="00405E20"/>
    <w:rsid w:val="00407635"/>
    <w:rsid w:val="004077F9"/>
    <w:rsid w:val="00410F1E"/>
    <w:rsid w:val="00410F6B"/>
    <w:rsid w:val="0041126C"/>
    <w:rsid w:val="00411A30"/>
    <w:rsid w:val="00412534"/>
    <w:rsid w:val="0041261C"/>
    <w:rsid w:val="004129CC"/>
    <w:rsid w:val="00413624"/>
    <w:rsid w:val="00413C1C"/>
    <w:rsid w:val="00413CC5"/>
    <w:rsid w:val="004145D9"/>
    <w:rsid w:val="00414B7C"/>
    <w:rsid w:val="00414DFF"/>
    <w:rsid w:val="0041539B"/>
    <w:rsid w:val="00415E41"/>
    <w:rsid w:val="00415F53"/>
    <w:rsid w:val="00415F57"/>
    <w:rsid w:val="004165CD"/>
    <w:rsid w:val="0041717B"/>
    <w:rsid w:val="00417BAF"/>
    <w:rsid w:val="0042052D"/>
    <w:rsid w:val="004205E8"/>
    <w:rsid w:val="00422719"/>
    <w:rsid w:val="00423F30"/>
    <w:rsid w:val="0042429F"/>
    <w:rsid w:val="00424421"/>
    <w:rsid w:val="004244EF"/>
    <w:rsid w:val="00424A99"/>
    <w:rsid w:val="00424E60"/>
    <w:rsid w:val="004255CA"/>
    <w:rsid w:val="004259B6"/>
    <w:rsid w:val="00425FBD"/>
    <w:rsid w:val="00426FEB"/>
    <w:rsid w:val="00427076"/>
    <w:rsid w:val="00430823"/>
    <w:rsid w:val="004308EA"/>
    <w:rsid w:val="0043098C"/>
    <w:rsid w:val="004309F5"/>
    <w:rsid w:val="00430CA6"/>
    <w:rsid w:val="00431BDD"/>
    <w:rsid w:val="004328AE"/>
    <w:rsid w:val="00432A59"/>
    <w:rsid w:val="00433BC4"/>
    <w:rsid w:val="00434717"/>
    <w:rsid w:val="004357B5"/>
    <w:rsid w:val="004357DA"/>
    <w:rsid w:val="00436F36"/>
    <w:rsid w:val="00437412"/>
    <w:rsid w:val="00437753"/>
    <w:rsid w:val="004378B7"/>
    <w:rsid w:val="00437C53"/>
    <w:rsid w:val="00440107"/>
    <w:rsid w:val="0044053A"/>
    <w:rsid w:val="00440750"/>
    <w:rsid w:val="00440FCB"/>
    <w:rsid w:val="00441303"/>
    <w:rsid w:val="00441E00"/>
    <w:rsid w:val="004420D7"/>
    <w:rsid w:val="0044299D"/>
    <w:rsid w:val="004433AA"/>
    <w:rsid w:val="00444F40"/>
    <w:rsid w:val="00445746"/>
    <w:rsid w:val="00445C5F"/>
    <w:rsid w:val="004462DB"/>
    <w:rsid w:val="0044763E"/>
    <w:rsid w:val="00453109"/>
    <w:rsid w:val="004539A5"/>
    <w:rsid w:val="00454527"/>
    <w:rsid w:val="00455069"/>
    <w:rsid w:val="0045550B"/>
    <w:rsid w:val="00456313"/>
    <w:rsid w:val="00456537"/>
    <w:rsid w:val="00456C5B"/>
    <w:rsid w:val="0045780C"/>
    <w:rsid w:val="00457A82"/>
    <w:rsid w:val="00457C79"/>
    <w:rsid w:val="00460D93"/>
    <w:rsid w:val="00460FBE"/>
    <w:rsid w:val="0046146A"/>
    <w:rsid w:val="0046209A"/>
    <w:rsid w:val="0046231A"/>
    <w:rsid w:val="00462CDE"/>
    <w:rsid w:val="00463564"/>
    <w:rsid w:val="0046375F"/>
    <w:rsid w:val="00463FC8"/>
    <w:rsid w:val="00464717"/>
    <w:rsid w:val="00465E33"/>
    <w:rsid w:val="00470B5E"/>
    <w:rsid w:val="00470ED6"/>
    <w:rsid w:val="00471F7E"/>
    <w:rsid w:val="00472E1E"/>
    <w:rsid w:val="004734A6"/>
    <w:rsid w:val="00474591"/>
    <w:rsid w:val="0047488F"/>
    <w:rsid w:val="00474E52"/>
    <w:rsid w:val="00475E04"/>
    <w:rsid w:val="00475F8C"/>
    <w:rsid w:val="0047727C"/>
    <w:rsid w:val="00477383"/>
    <w:rsid w:val="00480347"/>
    <w:rsid w:val="0048060B"/>
    <w:rsid w:val="00480713"/>
    <w:rsid w:val="00480738"/>
    <w:rsid w:val="00480FFF"/>
    <w:rsid w:val="004811F9"/>
    <w:rsid w:val="00482868"/>
    <w:rsid w:val="00482F4B"/>
    <w:rsid w:val="004832F8"/>
    <w:rsid w:val="004842B4"/>
    <w:rsid w:val="004845E4"/>
    <w:rsid w:val="00484B85"/>
    <w:rsid w:val="004851E8"/>
    <w:rsid w:val="0048547F"/>
    <w:rsid w:val="00485588"/>
    <w:rsid w:val="00485B03"/>
    <w:rsid w:val="00486704"/>
    <w:rsid w:val="0048692D"/>
    <w:rsid w:val="00486D2C"/>
    <w:rsid w:val="004911AF"/>
    <w:rsid w:val="00491659"/>
    <w:rsid w:val="00492186"/>
    <w:rsid w:val="004923AD"/>
    <w:rsid w:val="00492C70"/>
    <w:rsid w:val="00492CB0"/>
    <w:rsid w:val="0049306E"/>
    <w:rsid w:val="00493237"/>
    <w:rsid w:val="004933AE"/>
    <w:rsid w:val="00493463"/>
    <w:rsid w:val="0049352C"/>
    <w:rsid w:val="0049355B"/>
    <w:rsid w:val="00493576"/>
    <w:rsid w:val="00493713"/>
    <w:rsid w:val="00493EB2"/>
    <w:rsid w:val="004951D4"/>
    <w:rsid w:val="0049631F"/>
    <w:rsid w:val="004968D6"/>
    <w:rsid w:val="004970D7"/>
    <w:rsid w:val="00497C2E"/>
    <w:rsid w:val="00497EF0"/>
    <w:rsid w:val="004A0700"/>
    <w:rsid w:val="004A080C"/>
    <w:rsid w:val="004A0ACE"/>
    <w:rsid w:val="004A1CE7"/>
    <w:rsid w:val="004A25D8"/>
    <w:rsid w:val="004A3351"/>
    <w:rsid w:val="004A557A"/>
    <w:rsid w:val="004A6175"/>
    <w:rsid w:val="004A6498"/>
    <w:rsid w:val="004A6DEB"/>
    <w:rsid w:val="004A71F0"/>
    <w:rsid w:val="004A7445"/>
    <w:rsid w:val="004A74B9"/>
    <w:rsid w:val="004B0313"/>
    <w:rsid w:val="004B0FE1"/>
    <w:rsid w:val="004B1B06"/>
    <w:rsid w:val="004B1EEB"/>
    <w:rsid w:val="004B2EFE"/>
    <w:rsid w:val="004B53AB"/>
    <w:rsid w:val="004B59D9"/>
    <w:rsid w:val="004B6277"/>
    <w:rsid w:val="004B6C98"/>
    <w:rsid w:val="004B71DB"/>
    <w:rsid w:val="004B7DB1"/>
    <w:rsid w:val="004B7EDD"/>
    <w:rsid w:val="004C0E88"/>
    <w:rsid w:val="004C1E1B"/>
    <w:rsid w:val="004C21BA"/>
    <w:rsid w:val="004C2360"/>
    <w:rsid w:val="004C263D"/>
    <w:rsid w:val="004C2A9F"/>
    <w:rsid w:val="004C3600"/>
    <w:rsid w:val="004C3DFC"/>
    <w:rsid w:val="004C41A4"/>
    <w:rsid w:val="004C479A"/>
    <w:rsid w:val="004C5305"/>
    <w:rsid w:val="004C59B3"/>
    <w:rsid w:val="004C5B9C"/>
    <w:rsid w:val="004C6616"/>
    <w:rsid w:val="004C68F5"/>
    <w:rsid w:val="004C69EF"/>
    <w:rsid w:val="004C751E"/>
    <w:rsid w:val="004C7F88"/>
    <w:rsid w:val="004D06C9"/>
    <w:rsid w:val="004D1676"/>
    <w:rsid w:val="004D1DB0"/>
    <w:rsid w:val="004D2275"/>
    <w:rsid w:val="004D382C"/>
    <w:rsid w:val="004D38C6"/>
    <w:rsid w:val="004D5A29"/>
    <w:rsid w:val="004D6768"/>
    <w:rsid w:val="004D6780"/>
    <w:rsid w:val="004D67F0"/>
    <w:rsid w:val="004D7229"/>
    <w:rsid w:val="004D736E"/>
    <w:rsid w:val="004D75D4"/>
    <w:rsid w:val="004D7A54"/>
    <w:rsid w:val="004D7E20"/>
    <w:rsid w:val="004E05EC"/>
    <w:rsid w:val="004E0B8B"/>
    <w:rsid w:val="004E19BF"/>
    <w:rsid w:val="004E1CDA"/>
    <w:rsid w:val="004E1D49"/>
    <w:rsid w:val="004E23D4"/>
    <w:rsid w:val="004E2EA8"/>
    <w:rsid w:val="004E3FA6"/>
    <w:rsid w:val="004E41F8"/>
    <w:rsid w:val="004E456B"/>
    <w:rsid w:val="004E4647"/>
    <w:rsid w:val="004E473F"/>
    <w:rsid w:val="004E4A85"/>
    <w:rsid w:val="004E4B71"/>
    <w:rsid w:val="004E4C77"/>
    <w:rsid w:val="004E633A"/>
    <w:rsid w:val="004E63A7"/>
    <w:rsid w:val="004E6831"/>
    <w:rsid w:val="004E68D4"/>
    <w:rsid w:val="004E77BB"/>
    <w:rsid w:val="004E792A"/>
    <w:rsid w:val="004F0141"/>
    <w:rsid w:val="004F0C04"/>
    <w:rsid w:val="004F108D"/>
    <w:rsid w:val="004F10D2"/>
    <w:rsid w:val="004F1203"/>
    <w:rsid w:val="004F1233"/>
    <w:rsid w:val="004F1367"/>
    <w:rsid w:val="004F1990"/>
    <w:rsid w:val="004F2E89"/>
    <w:rsid w:val="004F2F24"/>
    <w:rsid w:val="004F4F66"/>
    <w:rsid w:val="004F58D9"/>
    <w:rsid w:val="004F58F2"/>
    <w:rsid w:val="004F5A79"/>
    <w:rsid w:val="004F5A85"/>
    <w:rsid w:val="004F6145"/>
    <w:rsid w:val="004F62DD"/>
    <w:rsid w:val="004F7725"/>
    <w:rsid w:val="004F7C02"/>
    <w:rsid w:val="004F7D1C"/>
    <w:rsid w:val="004F7E85"/>
    <w:rsid w:val="00501C44"/>
    <w:rsid w:val="00501CB1"/>
    <w:rsid w:val="0050217F"/>
    <w:rsid w:val="00502EDC"/>
    <w:rsid w:val="00503AC6"/>
    <w:rsid w:val="00503BCC"/>
    <w:rsid w:val="00503F04"/>
    <w:rsid w:val="00504068"/>
    <w:rsid w:val="00504708"/>
    <w:rsid w:val="00504EA3"/>
    <w:rsid w:val="005057FF"/>
    <w:rsid w:val="00505FD3"/>
    <w:rsid w:val="00507CDA"/>
    <w:rsid w:val="00510149"/>
    <w:rsid w:val="005104E5"/>
    <w:rsid w:val="0051075E"/>
    <w:rsid w:val="0051126A"/>
    <w:rsid w:val="005114D8"/>
    <w:rsid w:val="00511690"/>
    <w:rsid w:val="005122E4"/>
    <w:rsid w:val="00512913"/>
    <w:rsid w:val="00512C49"/>
    <w:rsid w:val="00513237"/>
    <w:rsid w:val="00513729"/>
    <w:rsid w:val="00514729"/>
    <w:rsid w:val="00514D55"/>
    <w:rsid w:val="005160C6"/>
    <w:rsid w:val="00516C80"/>
    <w:rsid w:val="00517299"/>
    <w:rsid w:val="005177BF"/>
    <w:rsid w:val="0051786E"/>
    <w:rsid w:val="00517C60"/>
    <w:rsid w:val="00517DBD"/>
    <w:rsid w:val="0052059B"/>
    <w:rsid w:val="00520664"/>
    <w:rsid w:val="00521990"/>
    <w:rsid w:val="00522330"/>
    <w:rsid w:val="00522C01"/>
    <w:rsid w:val="00523A6D"/>
    <w:rsid w:val="00523EBA"/>
    <w:rsid w:val="00524869"/>
    <w:rsid w:val="00524990"/>
    <w:rsid w:val="0052589B"/>
    <w:rsid w:val="005267DA"/>
    <w:rsid w:val="00527105"/>
    <w:rsid w:val="0052775B"/>
    <w:rsid w:val="00527D1B"/>
    <w:rsid w:val="00527D2C"/>
    <w:rsid w:val="00530B57"/>
    <w:rsid w:val="00530F9A"/>
    <w:rsid w:val="005317E7"/>
    <w:rsid w:val="00531A9E"/>
    <w:rsid w:val="00531C71"/>
    <w:rsid w:val="00532064"/>
    <w:rsid w:val="005325F6"/>
    <w:rsid w:val="005328C5"/>
    <w:rsid w:val="00533635"/>
    <w:rsid w:val="005336A4"/>
    <w:rsid w:val="00533FFD"/>
    <w:rsid w:val="005359D1"/>
    <w:rsid w:val="00537515"/>
    <w:rsid w:val="0053777F"/>
    <w:rsid w:val="00537994"/>
    <w:rsid w:val="00537B24"/>
    <w:rsid w:val="005404B3"/>
    <w:rsid w:val="00540B65"/>
    <w:rsid w:val="00541431"/>
    <w:rsid w:val="00542083"/>
    <w:rsid w:val="00542D2D"/>
    <w:rsid w:val="005431ED"/>
    <w:rsid w:val="005451A9"/>
    <w:rsid w:val="00547078"/>
    <w:rsid w:val="00547498"/>
    <w:rsid w:val="0054751C"/>
    <w:rsid w:val="005500E1"/>
    <w:rsid w:val="00550F06"/>
    <w:rsid w:val="0055121E"/>
    <w:rsid w:val="00551746"/>
    <w:rsid w:val="005524D3"/>
    <w:rsid w:val="00552AC5"/>
    <w:rsid w:val="00552C5D"/>
    <w:rsid w:val="005530F3"/>
    <w:rsid w:val="00554814"/>
    <w:rsid w:val="00555082"/>
    <w:rsid w:val="00555495"/>
    <w:rsid w:val="005559C3"/>
    <w:rsid w:val="005561EE"/>
    <w:rsid w:val="00556E87"/>
    <w:rsid w:val="00556EC4"/>
    <w:rsid w:val="005576FF"/>
    <w:rsid w:val="00560210"/>
    <w:rsid w:val="00560725"/>
    <w:rsid w:val="005609C0"/>
    <w:rsid w:val="00560B7B"/>
    <w:rsid w:val="005622D0"/>
    <w:rsid w:val="00562C5E"/>
    <w:rsid w:val="005642E0"/>
    <w:rsid w:val="00564680"/>
    <w:rsid w:val="00564A95"/>
    <w:rsid w:val="00564B84"/>
    <w:rsid w:val="00564C59"/>
    <w:rsid w:val="00564DF9"/>
    <w:rsid w:val="00565DFF"/>
    <w:rsid w:val="00566249"/>
    <w:rsid w:val="00566D77"/>
    <w:rsid w:val="005673AC"/>
    <w:rsid w:val="00567E5C"/>
    <w:rsid w:val="00570350"/>
    <w:rsid w:val="00570390"/>
    <w:rsid w:val="00571921"/>
    <w:rsid w:val="0057196E"/>
    <w:rsid w:val="00571C2F"/>
    <w:rsid w:val="005720E8"/>
    <w:rsid w:val="005723B1"/>
    <w:rsid w:val="0057433B"/>
    <w:rsid w:val="00574690"/>
    <w:rsid w:val="00574AE1"/>
    <w:rsid w:val="005750A6"/>
    <w:rsid w:val="005765F7"/>
    <w:rsid w:val="0057730B"/>
    <w:rsid w:val="00577C7C"/>
    <w:rsid w:val="005802E8"/>
    <w:rsid w:val="005817F2"/>
    <w:rsid w:val="00582FAE"/>
    <w:rsid w:val="00583B99"/>
    <w:rsid w:val="00584BA2"/>
    <w:rsid w:val="0058502D"/>
    <w:rsid w:val="00585051"/>
    <w:rsid w:val="0058535E"/>
    <w:rsid w:val="0058554B"/>
    <w:rsid w:val="00585933"/>
    <w:rsid w:val="00585ED5"/>
    <w:rsid w:val="00585FBE"/>
    <w:rsid w:val="00586963"/>
    <w:rsid w:val="00587C88"/>
    <w:rsid w:val="00587CF7"/>
    <w:rsid w:val="005901BF"/>
    <w:rsid w:val="00590A2C"/>
    <w:rsid w:val="00590A81"/>
    <w:rsid w:val="005912BB"/>
    <w:rsid w:val="00591BBD"/>
    <w:rsid w:val="00592600"/>
    <w:rsid w:val="005928D9"/>
    <w:rsid w:val="005928EA"/>
    <w:rsid w:val="0059324D"/>
    <w:rsid w:val="00593628"/>
    <w:rsid w:val="005938DE"/>
    <w:rsid w:val="00593DE5"/>
    <w:rsid w:val="00594003"/>
    <w:rsid w:val="00595139"/>
    <w:rsid w:val="005952EE"/>
    <w:rsid w:val="0059530C"/>
    <w:rsid w:val="00595DDC"/>
    <w:rsid w:val="00596FF3"/>
    <w:rsid w:val="00597B57"/>
    <w:rsid w:val="005A2713"/>
    <w:rsid w:val="005A2828"/>
    <w:rsid w:val="005A3EFD"/>
    <w:rsid w:val="005A405B"/>
    <w:rsid w:val="005A48EF"/>
    <w:rsid w:val="005A4B5B"/>
    <w:rsid w:val="005A6785"/>
    <w:rsid w:val="005A6937"/>
    <w:rsid w:val="005A726C"/>
    <w:rsid w:val="005A743B"/>
    <w:rsid w:val="005B03F0"/>
    <w:rsid w:val="005B0566"/>
    <w:rsid w:val="005B0C5A"/>
    <w:rsid w:val="005B0D0A"/>
    <w:rsid w:val="005B220B"/>
    <w:rsid w:val="005B2A61"/>
    <w:rsid w:val="005B2ACF"/>
    <w:rsid w:val="005B31B7"/>
    <w:rsid w:val="005B33A4"/>
    <w:rsid w:val="005B3915"/>
    <w:rsid w:val="005B3CEE"/>
    <w:rsid w:val="005B40A9"/>
    <w:rsid w:val="005B4A35"/>
    <w:rsid w:val="005B5142"/>
    <w:rsid w:val="005B58D9"/>
    <w:rsid w:val="005B5C63"/>
    <w:rsid w:val="005B6BFE"/>
    <w:rsid w:val="005B6FB1"/>
    <w:rsid w:val="005B737F"/>
    <w:rsid w:val="005B7601"/>
    <w:rsid w:val="005B76B0"/>
    <w:rsid w:val="005B7A42"/>
    <w:rsid w:val="005B7D99"/>
    <w:rsid w:val="005C029F"/>
    <w:rsid w:val="005C058F"/>
    <w:rsid w:val="005C0A64"/>
    <w:rsid w:val="005C0F05"/>
    <w:rsid w:val="005C1141"/>
    <w:rsid w:val="005C120F"/>
    <w:rsid w:val="005C13B7"/>
    <w:rsid w:val="005C1800"/>
    <w:rsid w:val="005C23D3"/>
    <w:rsid w:val="005C2415"/>
    <w:rsid w:val="005C2490"/>
    <w:rsid w:val="005C2BAF"/>
    <w:rsid w:val="005C3505"/>
    <w:rsid w:val="005C4BFC"/>
    <w:rsid w:val="005C4F3C"/>
    <w:rsid w:val="005C51BC"/>
    <w:rsid w:val="005C53AA"/>
    <w:rsid w:val="005C58ED"/>
    <w:rsid w:val="005C5F94"/>
    <w:rsid w:val="005C6053"/>
    <w:rsid w:val="005C615C"/>
    <w:rsid w:val="005C6425"/>
    <w:rsid w:val="005C67B8"/>
    <w:rsid w:val="005C6BF7"/>
    <w:rsid w:val="005C6C11"/>
    <w:rsid w:val="005C71C2"/>
    <w:rsid w:val="005D0078"/>
    <w:rsid w:val="005D05C3"/>
    <w:rsid w:val="005D1D26"/>
    <w:rsid w:val="005D2A99"/>
    <w:rsid w:val="005D3C97"/>
    <w:rsid w:val="005D3DA3"/>
    <w:rsid w:val="005D416F"/>
    <w:rsid w:val="005D43C8"/>
    <w:rsid w:val="005D4CF6"/>
    <w:rsid w:val="005D50EB"/>
    <w:rsid w:val="005D5108"/>
    <w:rsid w:val="005D5B74"/>
    <w:rsid w:val="005D5C41"/>
    <w:rsid w:val="005D5DC6"/>
    <w:rsid w:val="005D5EBD"/>
    <w:rsid w:val="005D745A"/>
    <w:rsid w:val="005E09C1"/>
    <w:rsid w:val="005E0AA4"/>
    <w:rsid w:val="005E1C0E"/>
    <w:rsid w:val="005E2BBD"/>
    <w:rsid w:val="005E2BFB"/>
    <w:rsid w:val="005E39B4"/>
    <w:rsid w:val="005E3B8F"/>
    <w:rsid w:val="005E3DCA"/>
    <w:rsid w:val="005E4041"/>
    <w:rsid w:val="005E43BA"/>
    <w:rsid w:val="005E4792"/>
    <w:rsid w:val="005E54CC"/>
    <w:rsid w:val="005E562D"/>
    <w:rsid w:val="005E5D2F"/>
    <w:rsid w:val="005E6620"/>
    <w:rsid w:val="005E69D3"/>
    <w:rsid w:val="005E6A2D"/>
    <w:rsid w:val="005E7D10"/>
    <w:rsid w:val="005E7D37"/>
    <w:rsid w:val="005F049F"/>
    <w:rsid w:val="005F0970"/>
    <w:rsid w:val="005F173C"/>
    <w:rsid w:val="005F1AD4"/>
    <w:rsid w:val="005F257A"/>
    <w:rsid w:val="005F3077"/>
    <w:rsid w:val="005F3992"/>
    <w:rsid w:val="005F3CC3"/>
    <w:rsid w:val="005F429E"/>
    <w:rsid w:val="005F44EF"/>
    <w:rsid w:val="005F548E"/>
    <w:rsid w:val="00600275"/>
    <w:rsid w:val="00601015"/>
    <w:rsid w:val="00601517"/>
    <w:rsid w:val="00601871"/>
    <w:rsid w:val="00601F0F"/>
    <w:rsid w:val="00603034"/>
    <w:rsid w:val="006045A2"/>
    <w:rsid w:val="00604FFE"/>
    <w:rsid w:val="00605BE8"/>
    <w:rsid w:val="00606188"/>
    <w:rsid w:val="00606392"/>
    <w:rsid w:val="00606998"/>
    <w:rsid w:val="00606D00"/>
    <w:rsid w:val="00607C4E"/>
    <w:rsid w:val="00607E97"/>
    <w:rsid w:val="006107DB"/>
    <w:rsid w:val="006119F5"/>
    <w:rsid w:val="006120D1"/>
    <w:rsid w:val="00612244"/>
    <w:rsid w:val="0061293D"/>
    <w:rsid w:val="00612DA6"/>
    <w:rsid w:val="00613455"/>
    <w:rsid w:val="00614D11"/>
    <w:rsid w:val="00614D3B"/>
    <w:rsid w:val="0061500C"/>
    <w:rsid w:val="00615924"/>
    <w:rsid w:val="00616CEF"/>
    <w:rsid w:val="006200DB"/>
    <w:rsid w:val="006204C3"/>
    <w:rsid w:val="00620AD0"/>
    <w:rsid w:val="00620BAB"/>
    <w:rsid w:val="00621330"/>
    <w:rsid w:val="006213FB"/>
    <w:rsid w:val="006215A4"/>
    <w:rsid w:val="006220FD"/>
    <w:rsid w:val="006225A7"/>
    <w:rsid w:val="006226B1"/>
    <w:rsid w:val="0062289C"/>
    <w:rsid w:val="00622B4E"/>
    <w:rsid w:val="006242D9"/>
    <w:rsid w:val="00624400"/>
    <w:rsid w:val="00624F82"/>
    <w:rsid w:val="006253C3"/>
    <w:rsid w:val="00625FEF"/>
    <w:rsid w:val="00626053"/>
    <w:rsid w:val="00626414"/>
    <w:rsid w:val="006267B9"/>
    <w:rsid w:val="0062770D"/>
    <w:rsid w:val="006277BC"/>
    <w:rsid w:val="0062795A"/>
    <w:rsid w:val="00627A6C"/>
    <w:rsid w:val="00627C7D"/>
    <w:rsid w:val="00630295"/>
    <w:rsid w:val="006312B0"/>
    <w:rsid w:val="00631C67"/>
    <w:rsid w:val="00631E16"/>
    <w:rsid w:val="006321B3"/>
    <w:rsid w:val="0063295E"/>
    <w:rsid w:val="0063358C"/>
    <w:rsid w:val="00633837"/>
    <w:rsid w:val="00633B7D"/>
    <w:rsid w:val="0063406C"/>
    <w:rsid w:val="006340A9"/>
    <w:rsid w:val="0063470A"/>
    <w:rsid w:val="00635EEA"/>
    <w:rsid w:val="006367BF"/>
    <w:rsid w:val="00636A39"/>
    <w:rsid w:val="00636B66"/>
    <w:rsid w:val="00637610"/>
    <w:rsid w:val="00640473"/>
    <w:rsid w:val="0064052E"/>
    <w:rsid w:val="006408AF"/>
    <w:rsid w:val="0064102E"/>
    <w:rsid w:val="00641318"/>
    <w:rsid w:val="006415B2"/>
    <w:rsid w:val="00641996"/>
    <w:rsid w:val="00641B84"/>
    <w:rsid w:val="00642910"/>
    <w:rsid w:val="00642E98"/>
    <w:rsid w:val="00643080"/>
    <w:rsid w:val="00643585"/>
    <w:rsid w:val="00645249"/>
    <w:rsid w:val="00645D29"/>
    <w:rsid w:val="006472C5"/>
    <w:rsid w:val="0064745E"/>
    <w:rsid w:val="0065000E"/>
    <w:rsid w:val="00650738"/>
    <w:rsid w:val="00650AAA"/>
    <w:rsid w:val="006510D8"/>
    <w:rsid w:val="00651842"/>
    <w:rsid w:val="0065225A"/>
    <w:rsid w:val="00653A01"/>
    <w:rsid w:val="00653A24"/>
    <w:rsid w:val="00654431"/>
    <w:rsid w:val="00655431"/>
    <w:rsid w:val="006568F3"/>
    <w:rsid w:val="006570CA"/>
    <w:rsid w:val="00657F2E"/>
    <w:rsid w:val="00661F98"/>
    <w:rsid w:val="0066257A"/>
    <w:rsid w:val="00662B75"/>
    <w:rsid w:val="0066394D"/>
    <w:rsid w:val="00663F8B"/>
    <w:rsid w:val="006652E0"/>
    <w:rsid w:val="006655B2"/>
    <w:rsid w:val="00665B1F"/>
    <w:rsid w:val="00665D9A"/>
    <w:rsid w:val="00667F42"/>
    <w:rsid w:val="00670A2A"/>
    <w:rsid w:val="00670ADF"/>
    <w:rsid w:val="00670B44"/>
    <w:rsid w:val="00670ECB"/>
    <w:rsid w:val="00671904"/>
    <w:rsid w:val="00672529"/>
    <w:rsid w:val="006725B9"/>
    <w:rsid w:val="00672EA9"/>
    <w:rsid w:val="00673509"/>
    <w:rsid w:val="00674429"/>
    <w:rsid w:val="006746ED"/>
    <w:rsid w:val="00674F55"/>
    <w:rsid w:val="006754DF"/>
    <w:rsid w:val="00675F1E"/>
    <w:rsid w:val="0067629B"/>
    <w:rsid w:val="006762D1"/>
    <w:rsid w:val="00676BBF"/>
    <w:rsid w:val="00677006"/>
    <w:rsid w:val="0068126C"/>
    <w:rsid w:val="0068273F"/>
    <w:rsid w:val="006828EA"/>
    <w:rsid w:val="006829A9"/>
    <w:rsid w:val="00682F24"/>
    <w:rsid w:val="00683D6C"/>
    <w:rsid w:val="006849BE"/>
    <w:rsid w:val="00685214"/>
    <w:rsid w:val="00685D7D"/>
    <w:rsid w:val="0068622A"/>
    <w:rsid w:val="0068648A"/>
    <w:rsid w:val="00686574"/>
    <w:rsid w:val="00686C3D"/>
    <w:rsid w:val="00686D6E"/>
    <w:rsid w:val="006870AB"/>
    <w:rsid w:val="0069177F"/>
    <w:rsid w:val="00691C80"/>
    <w:rsid w:val="006926C4"/>
    <w:rsid w:val="00693516"/>
    <w:rsid w:val="006936C3"/>
    <w:rsid w:val="00693B63"/>
    <w:rsid w:val="00694EDA"/>
    <w:rsid w:val="00695170"/>
    <w:rsid w:val="00695418"/>
    <w:rsid w:val="0069564C"/>
    <w:rsid w:val="00695E12"/>
    <w:rsid w:val="00695F72"/>
    <w:rsid w:val="00695FCE"/>
    <w:rsid w:val="0069634C"/>
    <w:rsid w:val="00697FA4"/>
    <w:rsid w:val="006A00B7"/>
    <w:rsid w:val="006A02F2"/>
    <w:rsid w:val="006A0531"/>
    <w:rsid w:val="006A0573"/>
    <w:rsid w:val="006A062F"/>
    <w:rsid w:val="006A09BA"/>
    <w:rsid w:val="006A28CC"/>
    <w:rsid w:val="006A2EA3"/>
    <w:rsid w:val="006A3AD8"/>
    <w:rsid w:val="006A3B44"/>
    <w:rsid w:val="006A42DC"/>
    <w:rsid w:val="006A4912"/>
    <w:rsid w:val="006A4A55"/>
    <w:rsid w:val="006A4BD0"/>
    <w:rsid w:val="006A4EE1"/>
    <w:rsid w:val="006A5CE3"/>
    <w:rsid w:val="006A5D5E"/>
    <w:rsid w:val="006A6A3A"/>
    <w:rsid w:val="006A734A"/>
    <w:rsid w:val="006A7D76"/>
    <w:rsid w:val="006A7E7C"/>
    <w:rsid w:val="006B0745"/>
    <w:rsid w:val="006B0DF5"/>
    <w:rsid w:val="006B0F12"/>
    <w:rsid w:val="006B1038"/>
    <w:rsid w:val="006B1325"/>
    <w:rsid w:val="006B1710"/>
    <w:rsid w:val="006B24B0"/>
    <w:rsid w:val="006B2821"/>
    <w:rsid w:val="006B2FB0"/>
    <w:rsid w:val="006B4E76"/>
    <w:rsid w:val="006B538F"/>
    <w:rsid w:val="006B5431"/>
    <w:rsid w:val="006B562D"/>
    <w:rsid w:val="006B5E11"/>
    <w:rsid w:val="006B6132"/>
    <w:rsid w:val="006B6C63"/>
    <w:rsid w:val="006C024C"/>
    <w:rsid w:val="006C073E"/>
    <w:rsid w:val="006C07EE"/>
    <w:rsid w:val="006C08FD"/>
    <w:rsid w:val="006C0A80"/>
    <w:rsid w:val="006C0D79"/>
    <w:rsid w:val="006C1380"/>
    <w:rsid w:val="006C1701"/>
    <w:rsid w:val="006C1D0E"/>
    <w:rsid w:val="006C29ED"/>
    <w:rsid w:val="006C3645"/>
    <w:rsid w:val="006C40A7"/>
    <w:rsid w:val="006C4806"/>
    <w:rsid w:val="006C497C"/>
    <w:rsid w:val="006C5253"/>
    <w:rsid w:val="006C5313"/>
    <w:rsid w:val="006C5479"/>
    <w:rsid w:val="006C5610"/>
    <w:rsid w:val="006C5824"/>
    <w:rsid w:val="006C5863"/>
    <w:rsid w:val="006C5989"/>
    <w:rsid w:val="006C5F0D"/>
    <w:rsid w:val="006C6474"/>
    <w:rsid w:val="006C765E"/>
    <w:rsid w:val="006D0239"/>
    <w:rsid w:val="006D0326"/>
    <w:rsid w:val="006D1573"/>
    <w:rsid w:val="006D17A0"/>
    <w:rsid w:val="006D1F4C"/>
    <w:rsid w:val="006D27AC"/>
    <w:rsid w:val="006D294E"/>
    <w:rsid w:val="006D3E4A"/>
    <w:rsid w:val="006D3F5D"/>
    <w:rsid w:val="006D4270"/>
    <w:rsid w:val="006D5036"/>
    <w:rsid w:val="006D56D9"/>
    <w:rsid w:val="006D5BA2"/>
    <w:rsid w:val="006D5BC0"/>
    <w:rsid w:val="006D7152"/>
    <w:rsid w:val="006D75A5"/>
    <w:rsid w:val="006D767B"/>
    <w:rsid w:val="006D77FC"/>
    <w:rsid w:val="006D7B91"/>
    <w:rsid w:val="006E0B6E"/>
    <w:rsid w:val="006E0CE4"/>
    <w:rsid w:val="006E11D7"/>
    <w:rsid w:val="006E1C9B"/>
    <w:rsid w:val="006E2481"/>
    <w:rsid w:val="006E251E"/>
    <w:rsid w:val="006E2EBD"/>
    <w:rsid w:val="006E3C1B"/>
    <w:rsid w:val="006E474B"/>
    <w:rsid w:val="006E691D"/>
    <w:rsid w:val="006E73D1"/>
    <w:rsid w:val="006E7948"/>
    <w:rsid w:val="006E7AA8"/>
    <w:rsid w:val="006E7FB3"/>
    <w:rsid w:val="006F1502"/>
    <w:rsid w:val="006F2BBF"/>
    <w:rsid w:val="006F4685"/>
    <w:rsid w:val="006F4724"/>
    <w:rsid w:val="006F5915"/>
    <w:rsid w:val="006F59A2"/>
    <w:rsid w:val="006F63A7"/>
    <w:rsid w:val="006F7B71"/>
    <w:rsid w:val="0070004B"/>
    <w:rsid w:val="00700621"/>
    <w:rsid w:val="00700FCF"/>
    <w:rsid w:val="007015F6"/>
    <w:rsid w:val="00702B25"/>
    <w:rsid w:val="0070399B"/>
    <w:rsid w:val="00703DB9"/>
    <w:rsid w:val="007041FC"/>
    <w:rsid w:val="007045AC"/>
    <w:rsid w:val="00704B02"/>
    <w:rsid w:val="0070632C"/>
    <w:rsid w:val="0070734B"/>
    <w:rsid w:val="00707918"/>
    <w:rsid w:val="00707EED"/>
    <w:rsid w:val="00710039"/>
    <w:rsid w:val="00710350"/>
    <w:rsid w:val="00710FF5"/>
    <w:rsid w:val="00711428"/>
    <w:rsid w:val="00711C57"/>
    <w:rsid w:val="00712125"/>
    <w:rsid w:val="007144BE"/>
    <w:rsid w:val="007165ED"/>
    <w:rsid w:val="0071739D"/>
    <w:rsid w:val="00717B76"/>
    <w:rsid w:val="00720834"/>
    <w:rsid w:val="00720912"/>
    <w:rsid w:val="00721438"/>
    <w:rsid w:val="007222F5"/>
    <w:rsid w:val="00722445"/>
    <w:rsid w:val="00723546"/>
    <w:rsid w:val="00723DDA"/>
    <w:rsid w:val="007250CC"/>
    <w:rsid w:val="00725D38"/>
    <w:rsid w:val="007266ED"/>
    <w:rsid w:val="0072718E"/>
    <w:rsid w:val="007307CA"/>
    <w:rsid w:val="00730828"/>
    <w:rsid w:val="00731773"/>
    <w:rsid w:val="00731960"/>
    <w:rsid w:val="00733C16"/>
    <w:rsid w:val="00733D5E"/>
    <w:rsid w:val="0073416B"/>
    <w:rsid w:val="00734D49"/>
    <w:rsid w:val="00735225"/>
    <w:rsid w:val="00735546"/>
    <w:rsid w:val="0073557C"/>
    <w:rsid w:val="00735887"/>
    <w:rsid w:val="0073737F"/>
    <w:rsid w:val="00740BB5"/>
    <w:rsid w:val="00740E5D"/>
    <w:rsid w:val="007416D7"/>
    <w:rsid w:val="00741806"/>
    <w:rsid w:val="007418A7"/>
    <w:rsid w:val="007427A2"/>
    <w:rsid w:val="00744AA9"/>
    <w:rsid w:val="0074637F"/>
    <w:rsid w:val="00746774"/>
    <w:rsid w:val="007469BF"/>
    <w:rsid w:val="00746E3E"/>
    <w:rsid w:val="00746FDC"/>
    <w:rsid w:val="0074725C"/>
    <w:rsid w:val="00747B7A"/>
    <w:rsid w:val="00747D6B"/>
    <w:rsid w:val="0075063E"/>
    <w:rsid w:val="0075068F"/>
    <w:rsid w:val="00751333"/>
    <w:rsid w:val="0075137D"/>
    <w:rsid w:val="00753271"/>
    <w:rsid w:val="007536A1"/>
    <w:rsid w:val="007539C7"/>
    <w:rsid w:val="00753AD3"/>
    <w:rsid w:val="0075468A"/>
    <w:rsid w:val="0075479D"/>
    <w:rsid w:val="007554FD"/>
    <w:rsid w:val="00755C1E"/>
    <w:rsid w:val="0075607E"/>
    <w:rsid w:val="0075611D"/>
    <w:rsid w:val="007565CB"/>
    <w:rsid w:val="00756659"/>
    <w:rsid w:val="0075741F"/>
    <w:rsid w:val="00757439"/>
    <w:rsid w:val="00760090"/>
    <w:rsid w:val="00760138"/>
    <w:rsid w:val="007602E7"/>
    <w:rsid w:val="007607E8"/>
    <w:rsid w:val="00763D6F"/>
    <w:rsid w:val="00764627"/>
    <w:rsid w:val="007648D2"/>
    <w:rsid w:val="007649B0"/>
    <w:rsid w:val="00765557"/>
    <w:rsid w:val="0076569B"/>
    <w:rsid w:val="0076571D"/>
    <w:rsid w:val="00765B55"/>
    <w:rsid w:val="007663BC"/>
    <w:rsid w:val="007668CE"/>
    <w:rsid w:val="00767CAA"/>
    <w:rsid w:val="00770288"/>
    <w:rsid w:val="007704DA"/>
    <w:rsid w:val="00770657"/>
    <w:rsid w:val="00770815"/>
    <w:rsid w:val="007711DC"/>
    <w:rsid w:val="007719CB"/>
    <w:rsid w:val="007719E1"/>
    <w:rsid w:val="00772057"/>
    <w:rsid w:val="00772275"/>
    <w:rsid w:val="00772AB7"/>
    <w:rsid w:val="00772FE5"/>
    <w:rsid w:val="0077367B"/>
    <w:rsid w:val="00775B5E"/>
    <w:rsid w:val="0077668F"/>
    <w:rsid w:val="00776AF9"/>
    <w:rsid w:val="00776BE7"/>
    <w:rsid w:val="0077739B"/>
    <w:rsid w:val="00777B5D"/>
    <w:rsid w:val="00780966"/>
    <w:rsid w:val="007811BB"/>
    <w:rsid w:val="00781A32"/>
    <w:rsid w:val="00781BE8"/>
    <w:rsid w:val="00781CF4"/>
    <w:rsid w:val="00781E88"/>
    <w:rsid w:val="00782B03"/>
    <w:rsid w:val="00782B12"/>
    <w:rsid w:val="00782E37"/>
    <w:rsid w:val="00784964"/>
    <w:rsid w:val="00785156"/>
    <w:rsid w:val="00785C36"/>
    <w:rsid w:val="00785EDF"/>
    <w:rsid w:val="00786446"/>
    <w:rsid w:val="007865EB"/>
    <w:rsid w:val="00786615"/>
    <w:rsid w:val="0078791E"/>
    <w:rsid w:val="007931F9"/>
    <w:rsid w:val="007934A8"/>
    <w:rsid w:val="00793E83"/>
    <w:rsid w:val="00794385"/>
    <w:rsid w:val="0079439C"/>
    <w:rsid w:val="00794DDE"/>
    <w:rsid w:val="00794E3D"/>
    <w:rsid w:val="00794E9C"/>
    <w:rsid w:val="00794EF1"/>
    <w:rsid w:val="007953C3"/>
    <w:rsid w:val="00795C02"/>
    <w:rsid w:val="00796843"/>
    <w:rsid w:val="007969C1"/>
    <w:rsid w:val="00797302"/>
    <w:rsid w:val="00797831"/>
    <w:rsid w:val="00797938"/>
    <w:rsid w:val="00797F60"/>
    <w:rsid w:val="007A0455"/>
    <w:rsid w:val="007A0E74"/>
    <w:rsid w:val="007A2929"/>
    <w:rsid w:val="007A30D8"/>
    <w:rsid w:val="007A33E4"/>
    <w:rsid w:val="007A4556"/>
    <w:rsid w:val="007A4EBA"/>
    <w:rsid w:val="007A55F5"/>
    <w:rsid w:val="007A5871"/>
    <w:rsid w:val="007A5C7F"/>
    <w:rsid w:val="007A608C"/>
    <w:rsid w:val="007A618D"/>
    <w:rsid w:val="007A69E2"/>
    <w:rsid w:val="007A6B35"/>
    <w:rsid w:val="007A6BF4"/>
    <w:rsid w:val="007A731E"/>
    <w:rsid w:val="007A757A"/>
    <w:rsid w:val="007A7F84"/>
    <w:rsid w:val="007B04C7"/>
    <w:rsid w:val="007B09A7"/>
    <w:rsid w:val="007B149A"/>
    <w:rsid w:val="007B1948"/>
    <w:rsid w:val="007B234B"/>
    <w:rsid w:val="007B2919"/>
    <w:rsid w:val="007B2F15"/>
    <w:rsid w:val="007B2F17"/>
    <w:rsid w:val="007B4343"/>
    <w:rsid w:val="007B4BA6"/>
    <w:rsid w:val="007B4DE4"/>
    <w:rsid w:val="007B5C71"/>
    <w:rsid w:val="007B5D8A"/>
    <w:rsid w:val="007B62D6"/>
    <w:rsid w:val="007B6447"/>
    <w:rsid w:val="007B680A"/>
    <w:rsid w:val="007B758A"/>
    <w:rsid w:val="007B7754"/>
    <w:rsid w:val="007C0AC5"/>
    <w:rsid w:val="007C1039"/>
    <w:rsid w:val="007C1265"/>
    <w:rsid w:val="007C228A"/>
    <w:rsid w:val="007C2BA5"/>
    <w:rsid w:val="007C3B52"/>
    <w:rsid w:val="007C4787"/>
    <w:rsid w:val="007C61EB"/>
    <w:rsid w:val="007C661D"/>
    <w:rsid w:val="007C6B14"/>
    <w:rsid w:val="007C7246"/>
    <w:rsid w:val="007C729C"/>
    <w:rsid w:val="007C774A"/>
    <w:rsid w:val="007C7D98"/>
    <w:rsid w:val="007D008B"/>
    <w:rsid w:val="007D0EBD"/>
    <w:rsid w:val="007D161E"/>
    <w:rsid w:val="007D21D1"/>
    <w:rsid w:val="007D225A"/>
    <w:rsid w:val="007D24E2"/>
    <w:rsid w:val="007D2510"/>
    <w:rsid w:val="007D30FF"/>
    <w:rsid w:val="007D3494"/>
    <w:rsid w:val="007D4586"/>
    <w:rsid w:val="007D4F46"/>
    <w:rsid w:val="007D531D"/>
    <w:rsid w:val="007D569C"/>
    <w:rsid w:val="007D5907"/>
    <w:rsid w:val="007D5B73"/>
    <w:rsid w:val="007D5E8F"/>
    <w:rsid w:val="007D6F76"/>
    <w:rsid w:val="007D72D9"/>
    <w:rsid w:val="007D7458"/>
    <w:rsid w:val="007D7696"/>
    <w:rsid w:val="007D7D42"/>
    <w:rsid w:val="007E0B41"/>
    <w:rsid w:val="007E0B91"/>
    <w:rsid w:val="007E0F7C"/>
    <w:rsid w:val="007E1A3C"/>
    <w:rsid w:val="007E1C3F"/>
    <w:rsid w:val="007E2120"/>
    <w:rsid w:val="007E2681"/>
    <w:rsid w:val="007E2E11"/>
    <w:rsid w:val="007E300A"/>
    <w:rsid w:val="007E4509"/>
    <w:rsid w:val="007E4923"/>
    <w:rsid w:val="007E4928"/>
    <w:rsid w:val="007E49C1"/>
    <w:rsid w:val="007E4B7A"/>
    <w:rsid w:val="007E4EBC"/>
    <w:rsid w:val="007E5679"/>
    <w:rsid w:val="007E71AB"/>
    <w:rsid w:val="007E7293"/>
    <w:rsid w:val="007E7382"/>
    <w:rsid w:val="007E777F"/>
    <w:rsid w:val="007E7BF0"/>
    <w:rsid w:val="007F09B2"/>
    <w:rsid w:val="007F0E2D"/>
    <w:rsid w:val="007F0EF5"/>
    <w:rsid w:val="007F1547"/>
    <w:rsid w:val="007F1FF0"/>
    <w:rsid w:val="007F2324"/>
    <w:rsid w:val="007F35F7"/>
    <w:rsid w:val="007F36C6"/>
    <w:rsid w:val="007F3B16"/>
    <w:rsid w:val="007F3B36"/>
    <w:rsid w:val="007F3B5D"/>
    <w:rsid w:val="007F3B90"/>
    <w:rsid w:val="007F3C18"/>
    <w:rsid w:val="007F3C42"/>
    <w:rsid w:val="007F42BB"/>
    <w:rsid w:val="007F5F60"/>
    <w:rsid w:val="007F638F"/>
    <w:rsid w:val="0080064C"/>
    <w:rsid w:val="00801255"/>
    <w:rsid w:val="00801596"/>
    <w:rsid w:val="00802654"/>
    <w:rsid w:val="008031A7"/>
    <w:rsid w:val="00803787"/>
    <w:rsid w:val="00803837"/>
    <w:rsid w:val="00803AE2"/>
    <w:rsid w:val="008040B7"/>
    <w:rsid w:val="0080413C"/>
    <w:rsid w:val="00805B2F"/>
    <w:rsid w:val="00805C34"/>
    <w:rsid w:val="00805C63"/>
    <w:rsid w:val="00805CF4"/>
    <w:rsid w:val="00806254"/>
    <w:rsid w:val="008067E4"/>
    <w:rsid w:val="00806DDF"/>
    <w:rsid w:val="00806E99"/>
    <w:rsid w:val="00806F0D"/>
    <w:rsid w:val="0080703F"/>
    <w:rsid w:val="00807074"/>
    <w:rsid w:val="00807307"/>
    <w:rsid w:val="00807524"/>
    <w:rsid w:val="00810104"/>
    <w:rsid w:val="008105A0"/>
    <w:rsid w:val="00810652"/>
    <w:rsid w:val="0081073A"/>
    <w:rsid w:val="00810F4B"/>
    <w:rsid w:val="00811C2D"/>
    <w:rsid w:val="00811D15"/>
    <w:rsid w:val="00812E55"/>
    <w:rsid w:val="00812F85"/>
    <w:rsid w:val="0081363E"/>
    <w:rsid w:val="00813BA0"/>
    <w:rsid w:val="00813C8A"/>
    <w:rsid w:val="00815E83"/>
    <w:rsid w:val="008161EF"/>
    <w:rsid w:val="00817180"/>
    <w:rsid w:val="00817303"/>
    <w:rsid w:val="00817545"/>
    <w:rsid w:val="00817854"/>
    <w:rsid w:val="00817EEC"/>
    <w:rsid w:val="0082062E"/>
    <w:rsid w:val="00820967"/>
    <w:rsid w:val="00820C0A"/>
    <w:rsid w:val="0082230F"/>
    <w:rsid w:val="0082252D"/>
    <w:rsid w:val="00822E30"/>
    <w:rsid w:val="0082397C"/>
    <w:rsid w:val="0082498E"/>
    <w:rsid w:val="00824D05"/>
    <w:rsid w:val="008253A2"/>
    <w:rsid w:val="008257B3"/>
    <w:rsid w:val="008274A4"/>
    <w:rsid w:val="00827566"/>
    <w:rsid w:val="008278C3"/>
    <w:rsid w:val="00827FB1"/>
    <w:rsid w:val="00830253"/>
    <w:rsid w:val="008303F6"/>
    <w:rsid w:val="00830974"/>
    <w:rsid w:val="00830C7C"/>
    <w:rsid w:val="00830D61"/>
    <w:rsid w:val="008312AE"/>
    <w:rsid w:val="0083137F"/>
    <w:rsid w:val="00831665"/>
    <w:rsid w:val="00831A56"/>
    <w:rsid w:val="00832032"/>
    <w:rsid w:val="00832E57"/>
    <w:rsid w:val="008335DF"/>
    <w:rsid w:val="00833D82"/>
    <w:rsid w:val="0083665A"/>
    <w:rsid w:val="00836817"/>
    <w:rsid w:val="0083686E"/>
    <w:rsid w:val="00840D9F"/>
    <w:rsid w:val="00841F59"/>
    <w:rsid w:val="0084264E"/>
    <w:rsid w:val="0084331F"/>
    <w:rsid w:val="008445B8"/>
    <w:rsid w:val="00844793"/>
    <w:rsid w:val="00844910"/>
    <w:rsid w:val="00845DCB"/>
    <w:rsid w:val="008464AC"/>
    <w:rsid w:val="008465A0"/>
    <w:rsid w:val="00846CB7"/>
    <w:rsid w:val="00847631"/>
    <w:rsid w:val="00847E19"/>
    <w:rsid w:val="00850680"/>
    <w:rsid w:val="008508DB"/>
    <w:rsid w:val="00850DA5"/>
    <w:rsid w:val="00850DB6"/>
    <w:rsid w:val="0085248F"/>
    <w:rsid w:val="00852C2C"/>
    <w:rsid w:val="00853277"/>
    <w:rsid w:val="00853299"/>
    <w:rsid w:val="008533F5"/>
    <w:rsid w:val="00853AF8"/>
    <w:rsid w:val="00853C9A"/>
    <w:rsid w:val="00854D2E"/>
    <w:rsid w:val="0085570D"/>
    <w:rsid w:val="00855732"/>
    <w:rsid w:val="00855BB1"/>
    <w:rsid w:val="0085644A"/>
    <w:rsid w:val="008564E5"/>
    <w:rsid w:val="008575B3"/>
    <w:rsid w:val="00857BB9"/>
    <w:rsid w:val="00857D1B"/>
    <w:rsid w:val="008602EF"/>
    <w:rsid w:val="0086064C"/>
    <w:rsid w:val="00860806"/>
    <w:rsid w:val="0086130A"/>
    <w:rsid w:val="00862121"/>
    <w:rsid w:val="008626FD"/>
    <w:rsid w:val="00862747"/>
    <w:rsid w:val="008628B1"/>
    <w:rsid w:val="00862FE1"/>
    <w:rsid w:val="00863C0B"/>
    <w:rsid w:val="00863ECC"/>
    <w:rsid w:val="008651F5"/>
    <w:rsid w:val="00865632"/>
    <w:rsid w:val="0086593D"/>
    <w:rsid w:val="00865B26"/>
    <w:rsid w:val="0086695F"/>
    <w:rsid w:val="00867441"/>
    <w:rsid w:val="0086784F"/>
    <w:rsid w:val="00867AFF"/>
    <w:rsid w:val="00871253"/>
    <w:rsid w:val="00871323"/>
    <w:rsid w:val="00871999"/>
    <w:rsid w:val="008723A0"/>
    <w:rsid w:val="008723CC"/>
    <w:rsid w:val="00872EF0"/>
    <w:rsid w:val="00873330"/>
    <w:rsid w:val="008755BC"/>
    <w:rsid w:val="00876064"/>
    <w:rsid w:val="00876764"/>
    <w:rsid w:val="0087682B"/>
    <w:rsid w:val="00876EE9"/>
    <w:rsid w:val="008770F2"/>
    <w:rsid w:val="00877156"/>
    <w:rsid w:val="0088009E"/>
    <w:rsid w:val="0088146D"/>
    <w:rsid w:val="008817FA"/>
    <w:rsid w:val="00881881"/>
    <w:rsid w:val="0088188B"/>
    <w:rsid w:val="00881CB9"/>
    <w:rsid w:val="00881E4D"/>
    <w:rsid w:val="00881FEC"/>
    <w:rsid w:val="00882329"/>
    <w:rsid w:val="00882928"/>
    <w:rsid w:val="00882A0E"/>
    <w:rsid w:val="00882DE6"/>
    <w:rsid w:val="00882F08"/>
    <w:rsid w:val="008847B3"/>
    <w:rsid w:val="008848D4"/>
    <w:rsid w:val="00884D8C"/>
    <w:rsid w:val="0088542F"/>
    <w:rsid w:val="00885B09"/>
    <w:rsid w:val="00887804"/>
    <w:rsid w:val="0089037B"/>
    <w:rsid w:val="00890564"/>
    <w:rsid w:val="008908AD"/>
    <w:rsid w:val="00892D80"/>
    <w:rsid w:val="00893B95"/>
    <w:rsid w:val="00893BB3"/>
    <w:rsid w:val="00894372"/>
    <w:rsid w:val="008946B6"/>
    <w:rsid w:val="0089473A"/>
    <w:rsid w:val="00894950"/>
    <w:rsid w:val="00894C2B"/>
    <w:rsid w:val="00894FCF"/>
    <w:rsid w:val="0089504F"/>
    <w:rsid w:val="00895D02"/>
    <w:rsid w:val="00895FC1"/>
    <w:rsid w:val="008963AF"/>
    <w:rsid w:val="00897BC2"/>
    <w:rsid w:val="008A0561"/>
    <w:rsid w:val="008A0942"/>
    <w:rsid w:val="008A10F3"/>
    <w:rsid w:val="008A24A9"/>
    <w:rsid w:val="008A2587"/>
    <w:rsid w:val="008A3AB2"/>
    <w:rsid w:val="008A42B1"/>
    <w:rsid w:val="008A463E"/>
    <w:rsid w:val="008A5349"/>
    <w:rsid w:val="008A64FB"/>
    <w:rsid w:val="008A6708"/>
    <w:rsid w:val="008A76BE"/>
    <w:rsid w:val="008A7A3C"/>
    <w:rsid w:val="008A7DC9"/>
    <w:rsid w:val="008B007F"/>
    <w:rsid w:val="008B1053"/>
    <w:rsid w:val="008B1CA5"/>
    <w:rsid w:val="008B2282"/>
    <w:rsid w:val="008B2342"/>
    <w:rsid w:val="008B33F5"/>
    <w:rsid w:val="008B3EC6"/>
    <w:rsid w:val="008B44E2"/>
    <w:rsid w:val="008B4545"/>
    <w:rsid w:val="008B50DD"/>
    <w:rsid w:val="008B520F"/>
    <w:rsid w:val="008B57A8"/>
    <w:rsid w:val="008B5A9C"/>
    <w:rsid w:val="008B6242"/>
    <w:rsid w:val="008B6A3B"/>
    <w:rsid w:val="008B6AA4"/>
    <w:rsid w:val="008B6EBC"/>
    <w:rsid w:val="008B6FEB"/>
    <w:rsid w:val="008B77A1"/>
    <w:rsid w:val="008B7E5A"/>
    <w:rsid w:val="008C0173"/>
    <w:rsid w:val="008C0ABE"/>
    <w:rsid w:val="008C13C2"/>
    <w:rsid w:val="008C1441"/>
    <w:rsid w:val="008C2013"/>
    <w:rsid w:val="008C2B4D"/>
    <w:rsid w:val="008C3302"/>
    <w:rsid w:val="008C3362"/>
    <w:rsid w:val="008C3C26"/>
    <w:rsid w:val="008C4661"/>
    <w:rsid w:val="008C4671"/>
    <w:rsid w:val="008C4AB3"/>
    <w:rsid w:val="008C5261"/>
    <w:rsid w:val="008C544B"/>
    <w:rsid w:val="008C5ABC"/>
    <w:rsid w:val="008C6E27"/>
    <w:rsid w:val="008C76C6"/>
    <w:rsid w:val="008C7933"/>
    <w:rsid w:val="008C7A08"/>
    <w:rsid w:val="008C7CBA"/>
    <w:rsid w:val="008D05F1"/>
    <w:rsid w:val="008D0865"/>
    <w:rsid w:val="008D0E65"/>
    <w:rsid w:val="008D10A4"/>
    <w:rsid w:val="008D142D"/>
    <w:rsid w:val="008D2684"/>
    <w:rsid w:val="008D321A"/>
    <w:rsid w:val="008D38D9"/>
    <w:rsid w:val="008D3EC5"/>
    <w:rsid w:val="008D4F82"/>
    <w:rsid w:val="008D716D"/>
    <w:rsid w:val="008D7645"/>
    <w:rsid w:val="008E04FB"/>
    <w:rsid w:val="008E1400"/>
    <w:rsid w:val="008E1CC8"/>
    <w:rsid w:val="008E2669"/>
    <w:rsid w:val="008E2704"/>
    <w:rsid w:val="008E2ED6"/>
    <w:rsid w:val="008E340A"/>
    <w:rsid w:val="008E39B9"/>
    <w:rsid w:val="008E3ACA"/>
    <w:rsid w:val="008E4134"/>
    <w:rsid w:val="008E450F"/>
    <w:rsid w:val="008E4EFE"/>
    <w:rsid w:val="008E5336"/>
    <w:rsid w:val="008E5AED"/>
    <w:rsid w:val="008E5D4C"/>
    <w:rsid w:val="008E5E37"/>
    <w:rsid w:val="008E65B1"/>
    <w:rsid w:val="008E7439"/>
    <w:rsid w:val="008E7D99"/>
    <w:rsid w:val="008F0352"/>
    <w:rsid w:val="008F0581"/>
    <w:rsid w:val="008F0D78"/>
    <w:rsid w:val="008F130B"/>
    <w:rsid w:val="008F1335"/>
    <w:rsid w:val="008F17DD"/>
    <w:rsid w:val="008F1E93"/>
    <w:rsid w:val="008F2DAD"/>
    <w:rsid w:val="008F2FB3"/>
    <w:rsid w:val="008F3CCB"/>
    <w:rsid w:val="008F48A0"/>
    <w:rsid w:val="008F4D76"/>
    <w:rsid w:val="008F4DA1"/>
    <w:rsid w:val="008F4F16"/>
    <w:rsid w:val="008F6410"/>
    <w:rsid w:val="008F65BC"/>
    <w:rsid w:val="008F6DF5"/>
    <w:rsid w:val="00901F1E"/>
    <w:rsid w:val="009026B3"/>
    <w:rsid w:val="009027A8"/>
    <w:rsid w:val="009029F3"/>
    <w:rsid w:val="00903078"/>
    <w:rsid w:val="00903CE0"/>
    <w:rsid w:val="00903DD6"/>
    <w:rsid w:val="00903F3F"/>
    <w:rsid w:val="00903F6A"/>
    <w:rsid w:val="0090420B"/>
    <w:rsid w:val="00904677"/>
    <w:rsid w:val="0090590A"/>
    <w:rsid w:val="00905D76"/>
    <w:rsid w:val="009060E6"/>
    <w:rsid w:val="00906606"/>
    <w:rsid w:val="009072A6"/>
    <w:rsid w:val="009076F8"/>
    <w:rsid w:val="00907932"/>
    <w:rsid w:val="009105ED"/>
    <w:rsid w:val="009110A7"/>
    <w:rsid w:val="00911A18"/>
    <w:rsid w:val="00911EE6"/>
    <w:rsid w:val="0091228D"/>
    <w:rsid w:val="0091240D"/>
    <w:rsid w:val="00912505"/>
    <w:rsid w:val="00912A51"/>
    <w:rsid w:val="00912DEB"/>
    <w:rsid w:val="00913346"/>
    <w:rsid w:val="00913364"/>
    <w:rsid w:val="009133F7"/>
    <w:rsid w:val="00913D41"/>
    <w:rsid w:val="009157EA"/>
    <w:rsid w:val="009163B8"/>
    <w:rsid w:val="00916AA2"/>
    <w:rsid w:val="0091720C"/>
    <w:rsid w:val="00917AC4"/>
    <w:rsid w:val="00920C91"/>
    <w:rsid w:val="00922B4F"/>
    <w:rsid w:val="009235BE"/>
    <w:rsid w:val="0092378D"/>
    <w:rsid w:val="00923CD8"/>
    <w:rsid w:val="009250BF"/>
    <w:rsid w:val="0092598E"/>
    <w:rsid w:val="00926107"/>
    <w:rsid w:val="00926BAE"/>
    <w:rsid w:val="00926D50"/>
    <w:rsid w:val="00927D0F"/>
    <w:rsid w:val="00930047"/>
    <w:rsid w:val="00930D24"/>
    <w:rsid w:val="00930DC5"/>
    <w:rsid w:val="009310A6"/>
    <w:rsid w:val="0093193A"/>
    <w:rsid w:val="00931CC3"/>
    <w:rsid w:val="009327AC"/>
    <w:rsid w:val="00932961"/>
    <w:rsid w:val="00933942"/>
    <w:rsid w:val="009339D8"/>
    <w:rsid w:val="00933A87"/>
    <w:rsid w:val="009349F8"/>
    <w:rsid w:val="00934F5F"/>
    <w:rsid w:val="00934FEA"/>
    <w:rsid w:val="00935C18"/>
    <w:rsid w:val="00936768"/>
    <w:rsid w:val="00936A1D"/>
    <w:rsid w:val="009373E5"/>
    <w:rsid w:val="009378D8"/>
    <w:rsid w:val="00937B62"/>
    <w:rsid w:val="00940299"/>
    <w:rsid w:val="00941655"/>
    <w:rsid w:val="00941DCB"/>
    <w:rsid w:val="00942D77"/>
    <w:rsid w:val="009436CE"/>
    <w:rsid w:val="009436F5"/>
    <w:rsid w:val="00945B94"/>
    <w:rsid w:val="00946776"/>
    <w:rsid w:val="00946B03"/>
    <w:rsid w:val="0094720F"/>
    <w:rsid w:val="00950386"/>
    <w:rsid w:val="009503D4"/>
    <w:rsid w:val="00950546"/>
    <w:rsid w:val="0095145C"/>
    <w:rsid w:val="00951C41"/>
    <w:rsid w:val="00952B3C"/>
    <w:rsid w:val="00952F2A"/>
    <w:rsid w:val="00954331"/>
    <w:rsid w:val="009556A2"/>
    <w:rsid w:val="009557CB"/>
    <w:rsid w:val="00955D6E"/>
    <w:rsid w:val="009560A6"/>
    <w:rsid w:val="00956C87"/>
    <w:rsid w:val="00956D19"/>
    <w:rsid w:val="009603F9"/>
    <w:rsid w:val="0096118D"/>
    <w:rsid w:val="009611F9"/>
    <w:rsid w:val="009624BC"/>
    <w:rsid w:val="00962851"/>
    <w:rsid w:val="00962873"/>
    <w:rsid w:val="00963224"/>
    <w:rsid w:val="009634D8"/>
    <w:rsid w:val="009635F5"/>
    <w:rsid w:val="0096372F"/>
    <w:rsid w:val="009645D4"/>
    <w:rsid w:val="0096592A"/>
    <w:rsid w:val="00965CED"/>
    <w:rsid w:val="0096617B"/>
    <w:rsid w:val="0096633A"/>
    <w:rsid w:val="009663D5"/>
    <w:rsid w:val="009676E0"/>
    <w:rsid w:val="00970C06"/>
    <w:rsid w:val="009710EF"/>
    <w:rsid w:val="009717C3"/>
    <w:rsid w:val="00971D26"/>
    <w:rsid w:val="00971D96"/>
    <w:rsid w:val="00972232"/>
    <w:rsid w:val="009723D8"/>
    <w:rsid w:val="00972771"/>
    <w:rsid w:val="00972B7C"/>
    <w:rsid w:val="00975771"/>
    <w:rsid w:val="00975B9E"/>
    <w:rsid w:val="00975F40"/>
    <w:rsid w:val="00977047"/>
    <w:rsid w:val="009770FD"/>
    <w:rsid w:val="009778FA"/>
    <w:rsid w:val="0098091B"/>
    <w:rsid w:val="00981DFD"/>
    <w:rsid w:val="00981F3A"/>
    <w:rsid w:val="00982303"/>
    <w:rsid w:val="009826C4"/>
    <w:rsid w:val="0098429F"/>
    <w:rsid w:val="00984B0F"/>
    <w:rsid w:val="009855F6"/>
    <w:rsid w:val="00985C62"/>
    <w:rsid w:val="009863C7"/>
    <w:rsid w:val="009905DD"/>
    <w:rsid w:val="00991956"/>
    <w:rsid w:val="00991CBE"/>
    <w:rsid w:val="00992D80"/>
    <w:rsid w:val="00993B31"/>
    <w:rsid w:val="0099401B"/>
    <w:rsid w:val="0099462F"/>
    <w:rsid w:val="00994F5A"/>
    <w:rsid w:val="009953D9"/>
    <w:rsid w:val="0099575C"/>
    <w:rsid w:val="00995931"/>
    <w:rsid w:val="00995AEE"/>
    <w:rsid w:val="00996066"/>
    <w:rsid w:val="00996887"/>
    <w:rsid w:val="00996F79"/>
    <w:rsid w:val="009978C9"/>
    <w:rsid w:val="009A0476"/>
    <w:rsid w:val="009A1A12"/>
    <w:rsid w:val="009A20E2"/>
    <w:rsid w:val="009A3FAB"/>
    <w:rsid w:val="009A432A"/>
    <w:rsid w:val="009A4646"/>
    <w:rsid w:val="009A4E3B"/>
    <w:rsid w:val="009A52F6"/>
    <w:rsid w:val="009A5621"/>
    <w:rsid w:val="009A5B4E"/>
    <w:rsid w:val="009A626F"/>
    <w:rsid w:val="009A6285"/>
    <w:rsid w:val="009A6D84"/>
    <w:rsid w:val="009A790B"/>
    <w:rsid w:val="009A7C41"/>
    <w:rsid w:val="009B0D87"/>
    <w:rsid w:val="009B103B"/>
    <w:rsid w:val="009B1C30"/>
    <w:rsid w:val="009B29AF"/>
    <w:rsid w:val="009B2EF0"/>
    <w:rsid w:val="009B4BF5"/>
    <w:rsid w:val="009B5481"/>
    <w:rsid w:val="009B6708"/>
    <w:rsid w:val="009B6776"/>
    <w:rsid w:val="009B6A7A"/>
    <w:rsid w:val="009B6B74"/>
    <w:rsid w:val="009B6D01"/>
    <w:rsid w:val="009B6D6B"/>
    <w:rsid w:val="009B7546"/>
    <w:rsid w:val="009B7614"/>
    <w:rsid w:val="009B7EA0"/>
    <w:rsid w:val="009C0404"/>
    <w:rsid w:val="009C0405"/>
    <w:rsid w:val="009C1B01"/>
    <w:rsid w:val="009C22A1"/>
    <w:rsid w:val="009C23E2"/>
    <w:rsid w:val="009C2A0C"/>
    <w:rsid w:val="009C2A7B"/>
    <w:rsid w:val="009C30DC"/>
    <w:rsid w:val="009C40A4"/>
    <w:rsid w:val="009C4292"/>
    <w:rsid w:val="009C522E"/>
    <w:rsid w:val="009C6B6F"/>
    <w:rsid w:val="009C7CCF"/>
    <w:rsid w:val="009D058B"/>
    <w:rsid w:val="009D09E8"/>
    <w:rsid w:val="009D0BA5"/>
    <w:rsid w:val="009D1645"/>
    <w:rsid w:val="009D199C"/>
    <w:rsid w:val="009D2789"/>
    <w:rsid w:val="009D2843"/>
    <w:rsid w:val="009D301A"/>
    <w:rsid w:val="009D34D7"/>
    <w:rsid w:val="009D3E8F"/>
    <w:rsid w:val="009D4802"/>
    <w:rsid w:val="009D5427"/>
    <w:rsid w:val="009D5986"/>
    <w:rsid w:val="009D6F03"/>
    <w:rsid w:val="009D7076"/>
    <w:rsid w:val="009D7FFC"/>
    <w:rsid w:val="009E042A"/>
    <w:rsid w:val="009E05F7"/>
    <w:rsid w:val="009E08D8"/>
    <w:rsid w:val="009E0C60"/>
    <w:rsid w:val="009E0D56"/>
    <w:rsid w:val="009E248A"/>
    <w:rsid w:val="009E24DA"/>
    <w:rsid w:val="009E263A"/>
    <w:rsid w:val="009E340D"/>
    <w:rsid w:val="009E39FD"/>
    <w:rsid w:val="009E4402"/>
    <w:rsid w:val="009E4768"/>
    <w:rsid w:val="009E49FB"/>
    <w:rsid w:val="009E53A3"/>
    <w:rsid w:val="009E5B7C"/>
    <w:rsid w:val="009E6CEE"/>
    <w:rsid w:val="009E708D"/>
    <w:rsid w:val="009E76CE"/>
    <w:rsid w:val="009F08DE"/>
    <w:rsid w:val="009F0917"/>
    <w:rsid w:val="009F097B"/>
    <w:rsid w:val="009F0BD0"/>
    <w:rsid w:val="009F175D"/>
    <w:rsid w:val="009F198A"/>
    <w:rsid w:val="009F1CD8"/>
    <w:rsid w:val="009F3C74"/>
    <w:rsid w:val="009F3F41"/>
    <w:rsid w:val="009F4627"/>
    <w:rsid w:val="009F4916"/>
    <w:rsid w:val="009F503B"/>
    <w:rsid w:val="009F5538"/>
    <w:rsid w:val="009F643B"/>
    <w:rsid w:val="009F6A57"/>
    <w:rsid w:val="009F6D2E"/>
    <w:rsid w:val="009F7454"/>
    <w:rsid w:val="00A016A4"/>
    <w:rsid w:val="00A03170"/>
    <w:rsid w:val="00A032D9"/>
    <w:rsid w:val="00A03539"/>
    <w:rsid w:val="00A03C16"/>
    <w:rsid w:val="00A041AC"/>
    <w:rsid w:val="00A04E93"/>
    <w:rsid w:val="00A05222"/>
    <w:rsid w:val="00A0532C"/>
    <w:rsid w:val="00A05B34"/>
    <w:rsid w:val="00A06886"/>
    <w:rsid w:val="00A0695C"/>
    <w:rsid w:val="00A0781E"/>
    <w:rsid w:val="00A10529"/>
    <w:rsid w:val="00A10653"/>
    <w:rsid w:val="00A10A86"/>
    <w:rsid w:val="00A10C6F"/>
    <w:rsid w:val="00A10EC5"/>
    <w:rsid w:val="00A114FB"/>
    <w:rsid w:val="00A1179D"/>
    <w:rsid w:val="00A11DF4"/>
    <w:rsid w:val="00A1268D"/>
    <w:rsid w:val="00A126C2"/>
    <w:rsid w:val="00A13172"/>
    <w:rsid w:val="00A13C2A"/>
    <w:rsid w:val="00A1449B"/>
    <w:rsid w:val="00A144F1"/>
    <w:rsid w:val="00A15648"/>
    <w:rsid w:val="00A15CA9"/>
    <w:rsid w:val="00A15D09"/>
    <w:rsid w:val="00A16C87"/>
    <w:rsid w:val="00A175ED"/>
    <w:rsid w:val="00A178ED"/>
    <w:rsid w:val="00A204AC"/>
    <w:rsid w:val="00A20EA7"/>
    <w:rsid w:val="00A21FAA"/>
    <w:rsid w:val="00A228DA"/>
    <w:rsid w:val="00A22B7C"/>
    <w:rsid w:val="00A23489"/>
    <w:rsid w:val="00A2373B"/>
    <w:rsid w:val="00A24737"/>
    <w:rsid w:val="00A24802"/>
    <w:rsid w:val="00A24CE4"/>
    <w:rsid w:val="00A24F0A"/>
    <w:rsid w:val="00A251C7"/>
    <w:rsid w:val="00A256E4"/>
    <w:rsid w:val="00A25A32"/>
    <w:rsid w:val="00A26082"/>
    <w:rsid w:val="00A26B61"/>
    <w:rsid w:val="00A278C8"/>
    <w:rsid w:val="00A27D58"/>
    <w:rsid w:val="00A30041"/>
    <w:rsid w:val="00A30238"/>
    <w:rsid w:val="00A30C9E"/>
    <w:rsid w:val="00A31982"/>
    <w:rsid w:val="00A33D2E"/>
    <w:rsid w:val="00A3425D"/>
    <w:rsid w:val="00A34D18"/>
    <w:rsid w:val="00A361FE"/>
    <w:rsid w:val="00A367D2"/>
    <w:rsid w:val="00A36A08"/>
    <w:rsid w:val="00A403B5"/>
    <w:rsid w:val="00A409E2"/>
    <w:rsid w:val="00A410C7"/>
    <w:rsid w:val="00A41E3E"/>
    <w:rsid w:val="00A42476"/>
    <w:rsid w:val="00A42E02"/>
    <w:rsid w:val="00A42F77"/>
    <w:rsid w:val="00A434FB"/>
    <w:rsid w:val="00A44714"/>
    <w:rsid w:val="00A44DB7"/>
    <w:rsid w:val="00A44EE5"/>
    <w:rsid w:val="00A45075"/>
    <w:rsid w:val="00A50F7F"/>
    <w:rsid w:val="00A51AA7"/>
    <w:rsid w:val="00A52E2B"/>
    <w:rsid w:val="00A54059"/>
    <w:rsid w:val="00A54626"/>
    <w:rsid w:val="00A5548E"/>
    <w:rsid w:val="00A56817"/>
    <w:rsid w:val="00A56A23"/>
    <w:rsid w:val="00A56C77"/>
    <w:rsid w:val="00A606A4"/>
    <w:rsid w:val="00A60A73"/>
    <w:rsid w:val="00A6103A"/>
    <w:rsid w:val="00A61061"/>
    <w:rsid w:val="00A62E42"/>
    <w:rsid w:val="00A63148"/>
    <w:rsid w:val="00A6335F"/>
    <w:rsid w:val="00A64867"/>
    <w:rsid w:val="00A6557E"/>
    <w:rsid w:val="00A67B31"/>
    <w:rsid w:val="00A70B91"/>
    <w:rsid w:val="00A70C3F"/>
    <w:rsid w:val="00A70F07"/>
    <w:rsid w:val="00A70F0B"/>
    <w:rsid w:val="00A70FB7"/>
    <w:rsid w:val="00A71B4C"/>
    <w:rsid w:val="00A71C65"/>
    <w:rsid w:val="00A71CCD"/>
    <w:rsid w:val="00A7289F"/>
    <w:rsid w:val="00A728CD"/>
    <w:rsid w:val="00A7327B"/>
    <w:rsid w:val="00A74560"/>
    <w:rsid w:val="00A763D3"/>
    <w:rsid w:val="00A76E1C"/>
    <w:rsid w:val="00A7700E"/>
    <w:rsid w:val="00A77AFA"/>
    <w:rsid w:val="00A77EAC"/>
    <w:rsid w:val="00A77F1D"/>
    <w:rsid w:val="00A80232"/>
    <w:rsid w:val="00A808B7"/>
    <w:rsid w:val="00A80B7E"/>
    <w:rsid w:val="00A816A4"/>
    <w:rsid w:val="00A8217C"/>
    <w:rsid w:val="00A8292D"/>
    <w:rsid w:val="00A830F2"/>
    <w:rsid w:val="00A8343F"/>
    <w:rsid w:val="00A83805"/>
    <w:rsid w:val="00A83AD2"/>
    <w:rsid w:val="00A83BEE"/>
    <w:rsid w:val="00A83D13"/>
    <w:rsid w:val="00A84369"/>
    <w:rsid w:val="00A8515F"/>
    <w:rsid w:val="00A8565F"/>
    <w:rsid w:val="00A863CD"/>
    <w:rsid w:val="00A87A5A"/>
    <w:rsid w:val="00A87BBF"/>
    <w:rsid w:val="00A9017E"/>
    <w:rsid w:val="00A90C3B"/>
    <w:rsid w:val="00A9121D"/>
    <w:rsid w:val="00A91A6F"/>
    <w:rsid w:val="00A92AD9"/>
    <w:rsid w:val="00A94244"/>
    <w:rsid w:val="00A94D18"/>
    <w:rsid w:val="00A94D68"/>
    <w:rsid w:val="00A951C9"/>
    <w:rsid w:val="00A95473"/>
    <w:rsid w:val="00A95A37"/>
    <w:rsid w:val="00A95A73"/>
    <w:rsid w:val="00A9616E"/>
    <w:rsid w:val="00A9760B"/>
    <w:rsid w:val="00AA02B7"/>
    <w:rsid w:val="00AA0E52"/>
    <w:rsid w:val="00AA1523"/>
    <w:rsid w:val="00AA15F3"/>
    <w:rsid w:val="00AA1D8B"/>
    <w:rsid w:val="00AA2527"/>
    <w:rsid w:val="00AA27E7"/>
    <w:rsid w:val="00AA283F"/>
    <w:rsid w:val="00AA2DD1"/>
    <w:rsid w:val="00AA2EFB"/>
    <w:rsid w:val="00AA3078"/>
    <w:rsid w:val="00AA309D"/>
    <w:rsid w:val="00AA423F"/>
    <w:rsid w:val="00AA4B23"/>
    <w:rsid w:val="00AA5317"/>
    <w:rsid w:val="00AA584F"/>
    <w:rsid w:val="00AA70D3"/>
    <w:rsid w:val="00AA7A6E"/>
    <w:rsid w:val="00AB00ED"/>
    <w:rsid w:val="00AB0451"/>
    <w:rsid w:val="00AB1365"/>
    <w:rsid w:val="00AB1539"/>
    <w:rsid w:val="00AB17B6"/>
    <w:rsid w:val="00AB21DF"/>
    <w:rsid w:val="00AB2C1A"/>
    <w:rsid w:val="00AB2F67"/>
    <w:rsid w:val="00AB307C"/>
    <w:rsid w:val="00AB3637"/>
    <w:rsid w:val="00AB369A"/>
    <w:rsid w:val="00AB42DE"/>
    <w:rsid w:val="00AB4C46"/>
    <w:rsid w:val="00AB4D6A"/>
    <w:rsid w:val="00AB539B"/>
    <w:rsid w:val="00AB5486"/>
    <w:rsid w:val="00AB59E2"/>
    <w:rsid w:val="00AB5B84"/>
    <w:rsid w:val="00AB6A42"/>
    <w:rsid w:val="00AB7B53"/>
    <w:rsid w:val="00AC05D0"/>
    <w:rsid w:val="00AC0720"/>
    <w:rsid w:val="00AC0C58"/>
    <w:rsid w:val="00AC0F8C"/>
    <w:rsid w:val="00AC0FD5"/>
    <w:rsid w:val="00AC2055"/>
    <w:rsid w:val="00AC251C"/>
    <w:rsid w:val="00AC2E3C"/>
    <w:rsid w:val="00AC2F55"/>
    <w:rsid w:val="00AC334A"/>
    <w:rsid w:val="00AC36F0"/>
    <w:rsid w:val="00AC397A"/>
    <w:rsid w:val="00AC3C2D"/>
    <w:rsid w:val="00AC5709"/>
    <w:rsid w:val="00AC5C62"/>
    <w:rsid w:val="00AC60FE"/>
    <w:rsid w:val="00AC6CDE"/>
    <w:rsid w:val="00AC6E9B"/>
    <w:rsid w:val="00AC7018"/>
    <w:rsid w:val="00AC7315"/>
    <w:rsid w:val="00AD02B9"/>
    <w:rsid w:val="00AD05CE"/>
    <w:rsid w:val="00AD2E5B"/>
    <w:rsid w:val="00AD3152"/>
    <w:rsid w:val="00AD33D0"/>
    <w:rsid w:val="00AD4F56"/>
    <w:rsid w:val="00AD5696"/>
    <w:rsid w:val="00AD5BEB"/>
    <w:rsid w:val="00AD5D48"/>
    <w:rsid w:val="00AD782F"/>
    <w:rsid w:val="00AE0496"/>
    <w:rsid w:val="00AE14E6"/>
    <w:rsid w:val="00AE188C"/>
    <w:rsid w:val="00AE1901"/>
    <w:rsid w:val="00AE19E3"/>
    <w:rsid w:val="00AE1C5C"/>
    <w:rsid w:val="00AE1D25"/>
    <w:rsid w:val="00AE2109"/>
    <w:rsid w:val="00AE22CB"/>
    <w:rsid w:val="00AE2510"/>
    <w:rsid w:val="00AE385D"/>
    <w:rsid w:val="00AE3865"/>
    <w:rsid w:val="00AE423A"/>
    <w:rsid w:val="00AE4B95"/>
    <w:rsid w:val="00AE4F47"/>
    <w:rsid w:val="00AE5080"/>
    <w:rsid w:val="00AE65D8"/>
    <w:rsid w:val="00AE6847"/>
    <w:rsid w:val="00AE6CDC"/>
    <w:rsid w:val="00AE6EF0"/>
    <w:rsid w:val="00AE748D"/>
    <w:rsid w:val="00AF1E53"/>
    <w:rsid w:val="00AF261B"/>
    <w:rsid w:val="00AF2A5D"/>
    <w:rsid w:val="00AF2F43"/>
    <w:rsid w:val="00AF2F62"/>
    <w:rsid w:val="00AF4207"/>
    <w:rsid w:val="00AF4A4F"/>
    <w:rsid w:val="00AF4D4A"/>
    <w:rsid w:val="00AF797D"/>
    <w:rsid w:val="00B00613"/>
    <w:rsid w:val="00B00B26"/>
    <w:rsid w:val="00B01061"/>
    <w:rsid w:val="00B01235"/>
    <w:rsid w:val="00B01584"/>
    <w:rsid w:val="00B0188B"/>
    <w:rsid w:val="00B01E55"/>
    <w:rsid w:val="00B02BF8"/>
    <w:rsid w:val="00B04A55"/>
    <w:rsid w:val="00B050DD"/>
    <w:rsid w:val="00B05555"/>
    <w:rsid w:val="00B06262"/>
    <w:rsid w:val="00B06EC3"/>
    <w:rsid w:val="00B070B9"/>
    <w:rsid w:val="00B07291"/>
    <w:rsid w:val="00B0765C"/>
    <w:rsid w:val="00B10645"/>
    <w:rsid w:val="00B10F91"/>
    <w:rsid w:val="00B11A79"/>
    <w:rsid w:val="00B12AE6"/>
    <w:rsid w:val="00B12C9B"/>
    <w:rsid w:val="00B1352E"/>
    <w:rsid w:val="00B13DD0"/>
    <w:rsid w:val="00B13DE0"/>
    <w:rsid w:val="00B14261"/>
    <w:rsid w:val="00B14372"/>
    <w:rsid w:val="00B143D8"/>
    <w:rsid w:val="00B14DE2"/>
    <w:rsid w:val="00B15CD5"/>
    <w:rsid w:val="00B16BFC"/>
    <w:rsid w:val="00B16FB2"/>
    <w:rsid w:val="00B20D35"/>
    <w:rsid w:val="00B213E7"/>
    <w:rsid w:val="00B23367"/>
    <w:rsid w:val="00B234AA"/>
    <w:rsid w:val="00B23617"/>
    <w:rsid w:val="00B23EA0"/>
    <w:rsid w:val="00B243C1"/>
    <w:rsid w:val="00B244B3"/>
    <w:rsid w:val="00B25183"/>
    <w:rsid w:val="00B26C7D"/>
    <w:rsid w:val="00B303B8"/>
    <w:rsid w:val="00B30566"/>
    <w:rsid w:val="00B305E4"/>
    <w:rsid w:val="00B30645"/>
    <w:rsid w:val="00B309D1"/>
    <w:rsid w:val="00B315EB"/>
    <w:rsid w:val="00B316A6"/>
    <w:rsid w:val="00B319E7"/>
    <w:rsid w:val="00B3214E"/>
    <w:rsid w:val="00B341B1"/>
    <w:rsid w:val="00B344E0"/>
    <w:rsid w:val="00B34839"/>
    <w:rsid w:val="00B34CCF"/>
    <w:rsid w:val="00B35271"/>
    <w:rsid w:val="00B35276"/>
    <w:rsid w:val="00B353F7"/>
    <w:rsid w:val="00B35FEA"/>
    <w:rsid w:val="00B36D27"/>
    <w:rsid w:val="00B37751"/>
    <w:rsid w:val="00B37758"/>
    <w:rsid w:val="00B377EB"/>
    <w:rsid w:val="00B37CC8"/>
    <w:rsid w:val="00B419EB"/>
    <w:rsid w:val="00B422C8"/>
    <w:rsid w:val="00B427AC"/>
    <w:rsid w:val="00B427E1"/>
    <w:rsid w:val="00B431FA"/>
    <w:rsid w:val="00B433C3"/>
    <w:rsid w:val="00B43A5B"/>
    <w:rsid w:val="00B449AA"/>
    <w:rsid w:val="00B44CA2"/>
    <w:rsid w:val="00B450B2"/>
    <w:rsid w:val="00B45866"/>
    <w:rsid w:val="00B45D7D"/>
    <w:rsid w:val="00B461C8"/>
    <w:rsid w:val="00B46BDC"/>
    <w:rsid w:val="00B47B4F"/>
    <w:rsid w:val="00B47EAF"/>
    <w:rsid w:val="00B47FD7"/>
    <w:rsid w:val="00B51A53"/>
    <w:rsid w:val="00B5252E"/>
    <w:rsid w:val="00B537BE"/>
    <w:rsid w:val="00B5388B"/>
    <w:rsid w:val="00B545C0"/>
    <w:rsid w:val="00B54A53"/>
    <w:rsid w:val="00B54DCE"/>
    <w:rsid w:val="00B54DE0"/>
    <w:rsid w:val="00B55893"/>
    <w:rsid w:val="00B559BB"/>
    <w:rsid w:val="00B56B8B"/>
    <w:rsid w:val="00B571FB"/>
    <w:rsid w:val="00B60409"/>
    <w:rsid w:val="00B60A89"/>
    <w:rsid w:val="00B61827"/>
    <w:rsid w:val="00B61BFA"/>
    <w:rsid w:val="00B61DFB"/>
    <w:rsid w:val="00B6303D"/>
    <w:rsid w:val="00B63235"/>
    <w:rsid w:val="00B63420"/>
    <w:rsid w:val="00B63963"/>
    <w:rsid w:val="00B63984"/>
    <w:rsid w:val="00B641FF"/>
    <w:rsid w:val="00B648C3"/>
    <w:rsid w:val="00B64963"/>
    <w:rsid w:val="00B64FCA"/>
    <w:rsid w:val="00B6599A"/>
    <w:rsid w:val="00B65A40"/>
    <w:rsid w:val="00B65D41"/>
    <w:rsid w:val="00B66638"/>
    <w:rsid w:val="00B66FD4"/>
    <w:rsid w:val="00B670EB"/>
    <w:rsid w:val="00B7053E"/>
    <w:rsid w:val="00B7160F"/>
    <w:rsid w:val="00B7174E"/>
    <w:rsid w:val="00B717E9"/>
    <w:rsid w:val="00B71D5A"/>
    <w:rsid w:val="00B72252"/>
    <w:rsid w:val="00B725FB"/>
    <w:rsid w:val="00B72CA7"/>
    <w:rsid w:val="00B72D7E"/>
    <w:rsid w:val="00B72F45"/>
    <w:rsid w:val="00B73B20"/>
    <w:rsid w:val="00B752B6"/>
    <w:rsid w:val="00B76547"/>
    <w:rsid w:val="00B7695A"/>
    <w:rsid w:val="00B76E35"/>
    <w:rsid w:val="00B77461"/>
    <w:rsid w:val="00B77B67"/>
    <w:rsid w:val="00B77C5F"/>
    <w:rsid w:val="00B80338"/>
    <w:rsid w:val="00B80504"/>
    <w:rsid w:val="00B80AC6"/>
    <w:rsid w:val="00B80E98"/>
    <w:rsid w:val="00B81667"/>
    <w:rsid w:val="00B84B07"/>
    <w:rsid w:val="00B84BA9"/>
    <w:rsid w:val="00B84C9D"/>
    <w:rsid w:val="00B85309"/>
    <w:rsid w:val="00B854D6"/>
    <w:rsid w:val="00B855C7"/>
    <w:rsid w:val="00B85782"/>
    <w:rsid w:val="00B85EDE"/>
    <w:rsid w:val="00B871D6"/>
    <w:rsid w:val="00B873B3"/>
    <w:rsid w:val="00B87C51"/>
    <w:rsid w:val="00B908A3"/>
    <w:rsid w:val="00B90953"/>
    <w:rsid w:val="00B90E02"/>
    <w:rsid w:val="00B9129A"/>
    <w:rsid w:val="00B917D0"/>
    <w:rsid w:val="00B9326F"/>
    <w:rsid w:val="00B935E5"/>
    <w:rsid w:val="00B938E4"/>
    <w:rsid w:val="00B93E92"/>
    <w:rsid w:val="00B946D7"/>
    <w:rsid w:val="00B966AB"/>
    <w:rsid w:val="00B9699E"/>
    <w:rsid w:val="00B97E87"/>
    <w:rsid w:val="00BA139C"/>
    <w:rsid w:val="00BA1E09"/>
    <w:rsid w:val="00BA1E0E"/>
    <w:rsid w:val="00BA1F75"/>
    <w:rsid w:val="00BA3082"/>
    <w:rsid w:val="00BA3F34"/>
    <w:rsid w:val="00BA4621"/>
    <w:rsid w:val="00BA4BBD"/>
    <w:rsid w:val="00BA4E07"/>
    <w:rsid w:val="00BA4FE2"/>
    <w:rsid w:val="00BA518F"/>
    <w:rsid w:val="00BA57BF"/>
    <w:rsid w:val="00BA5A9F"/>
    <w:rsid w:val="00BA5F62"/>
    <w:rsid w:val="00BA6F27"/>
    <w:rsid w:val="00BA7347"/>
    <w:rsid w:val="00BA7C51"/>
    <w:rsid w:val="00BB0BA4"/>
    <w:rsid w:val="00BB1718"/>
    <w:rsid w:val="00BB1BD9"/>
    <w:rsid w:val="00BB1F82"/>
    <w:rsid w:val="00BB28FC"/>
    <w:rsid w:val="00BB2FFD"/>
    <w:rsid w:val="00BB4BE6"/>
    <w:rsid w:val="00BB5BEF"/>
    <w:rsid w:val="00BB5DFE"/>
    <w:rsid w:val="00BB5E0D"/>
    <w:rsid w:val="00BB6A90"/>
    <w:rsid w:val="00BB70DE"/>
    <w:rsid w:val="00BB76E4"/>
    <w:rsid w:val="00BB781F"/>
    <w:rsid w:val="00BB79DD"/>
    <w:rsid w:val="00BB79ED"/>
    <w:rsid w:val="00BB7EBC"/>
    <w:rsid w:val="00BC1048"/>
    <w:rsid w:val="00BC1B86"/>
    <w:rsid w:val="00BC1C3F"/>
    <w:rsid w:val="00BC26D0"/>
    <w:rsid w:val="00BC2DD3"/>
    <w:rsid w:val="00BC34A8"/>
    <w:rsid w:val="00BC3F3E"/>
    <w:rsid w:val="00BC409B"/>
    <w:rsid w:val="00BC49EB"/>
    <w:rsid w:val="00BC4A84"/>
    <w:rsid w:val="00BC52F2"/>
    <w:rsid w:val="00BC62CD"/>
    <w:rsid w:val="00BC62DF"/>
    <w:rsid w:val="00BC6ADD"/>
    <w:rsid w:val="00BC6D1E"/>
    <w:rsid w:val="00BC7E68"/>
    <w:rsid w:val="00BD0449"/>
    <w:rsid w:val="00BD08CD"/>
    <w:rsid w:val="00BD0F99"/>
    <w:rsid w:val="00BD1373"/>
    <w:rsid w:val="00BD1A3C"/>
    <w:rsid w:val="00BD3572"/>
    <w:rsid w:val="00BD387C"/>
    <w:rsid w:val="00BD3C16"/>
    <w:rsid w:val="00BD3CDA"/>
    <w:rsid w:val="00BD3ED7"/>
    <w:rsid w:val="00BD41F7"/>
    <w:rsid w:val="00BD4869"/>
    <w:rsid w:val="00BD4FE1"/>
    <w:rsid w:val="00BD538B"/>
    <w:rsid w:val="00BD5541"/>
    <w:rsid w:val="00BD5C98"/>
    <w:rsid w:val="00BD7335"/>
    <w:rsid w:val="00BE0C48"/>
    <w:rsid w:val="00BE0E9B"/>
    <w:rsid w:val="00BE137C"/>
    <w:rsid w:val="00BE1E5D"/>
    <w:rsid w:val="00BE1F83"/>
    <w:rsid w:val="00BE2057"/>
    <w:rsid w:val="00BE2493"/>
    <w:rsid w:val="00BE2A45"/>
    <w:rsid w:val="00BE3113"/>
    <w:rsid w:val="00BE3D1E"/>
    <w:rsid w:val="00BE481C"/>
    <w:rsid w:val="00BE48BE"/>
    <w:rsid w:val="00BE5224"/>
    <w:rsid w:val="00BE5CD4"/>
    <w:rsid w:val="00BE5F45"/>
    <w:rsid w:val="00BE6918"/>
    <w:rsid w:val="00BE7195"/>
    <w:rsid w:val="00BE728B"/>
    <w:rsid w:val="00BE74A8"/>
    <w:rsid w:val="00BE7847"/>
    <w:rsid w:val="00BE7B2C"/>
    <w:rsid w:val="00BF0259"/>
    <w:rsid w:val="00BF079D"/>
    <w:rsid w:val="00BF0A07"/>
    <w:rsid w:val="00BF17B7"/>
    <w:rsid w:val="00BF2472"/>
    <w:rsid w:val="00BF26F8"/>
    <w:rsid w:val="00BF2A53"/>
    <w:rsid w:val="00BF3D06"/>
    <w:rsid w:val="00BF41C0"/>
    <w:rsid w:val="00BF47C3"/>
    <w:rsid w:val="00BF4C8D"/>
    <w:rsid w:val="00BF4E90"/>
    <w:rsid w:val="00BF532B"/>
    <w:rsid w:val="00BF5EAB"/>
    <w:rsid w:val="00BF65AA"/>
    <w:rsid w:val="00BF67EF"/>
    <w:rsid w:val="00BF6E5C"/>
    <w:rsid w:val="00BF70DB"/>
    <w:rsid w:val="00BF7F17"/>
    <w:rsid w:val="00C00A3F"/>
    <w:rsid w:val="00C013C6"/>
    <w:rsid w:val="00C01496"/>
    <w:rsid w:val="00C019C3"/>
    <w:rsid w:val="00C01ACB"/>
    <w:rsid w:val="00C01CBC"/>
    <w:rsid w:val="00C02493"/>
    <w:rsid w:val="00C025F2"/>
    <w:rsid w:val="00C03446"/>
    <w:rsid w:val="00C03BCF"/>
    <w:rsid w:val="00C03E67"/>
    <w:rsid w:val="00C04CA4"/>
    <w:rsid w:val="00C05B93"/>
    <w:rsid w:val="00C05F29"/>
    <w:rsid w:val="00C0620E"/>
    <w:rsid w:val="00C06CB2"/>
    <w:rsid w:val="00C06E33"/>
    <w:rsid w:val="00C06EC0"/>
    <w:rsid w:val="00C06FA1"/>
    <w:rsid w:val="00C07276"/>
    <w:rsid w:val="00C073D9"/>
    <w:rsid w:val="00C07D6C"/>
    <w:rsid w:val="00C103E7"/>
    <w:rsid w:val="00C114E4"/>
    <w:rsid w:val="00C11BDA"/>
    <w:rsid w:val="00C11CDB"/>
    <w:rsid w:val="00C12421"/>
    <w:rsid w:val="00C12A10"/>
    <w:rsid w:val="00C12F5B"/>
    <w:rsid w:val="00C1344A"/>
    <w:rsid w:val="00C13529"/>
    <w:rsid w:val="00C14748"/>
    <w:rsid w:val="00C14F7C"/>
    <w:rsid w:val="00C15B11"/>
    <w:rsid w:val="00C15C5E"/>
    <w:rsid w:val="00C16219"/>
    <w:rsid w:val="00C163BE"/>
    <w:rsid w:val="00C163EA"/>
    <w:rsid w:val="00C16D3A"/>
    <w:rsid w:val="00C17691"/>
    <w:rsid w:val="00C1782D"/>
    <w:rsid w:val="00C17C68"/>
    <w:rsid w:val="00C17E61"/>
    <w:rsid w:val="00C17F3D"/>
    <w:rsid w:val="00C20D7D"/>
    <w:rsid w:val="00C2127B"/>
    <w:rsid w:val="00C2139D"/>
    <w:rsid w:val="00C21F54"/>
    <w:rsid w:val="00C24AFC"/>
    <w:rsid w:val="00C250BF"/>
    <w:rsid w:val="00C25CB6"/>
    <w:rsid w:val="00C25D17"/>
    <w:rsid w:val="00C261E2"/>
    <w:rsid w:val="00C26A91"/>
    <w:rsid w:val="00C26F3F"/>
    <w:rsid w:val="00C277BB"/>
    <w:rsid w:val="00C27B8C"/>
    <w:rsid w:val="00C30B66"/>
    <w:rsid w:val="00C311FB"/>
    <w:rsid w:val="00C31605"/>
    <w:rsid w:val="00C320CE"/>
    <w:rsid w:val="00C327B7"/>
    <w:rsid w:val="00C332FF"/>
    <w:rsid w:val="00C3393A"/>
    <w:rsid w:val="00C33C2D"/>
    <w:rsid w:val="00C33E80"/>
    <w:rsid w:val="00C35AD7"/>
    <w:rsid w:val="00C36465"/>
    <w:rsid w:val="00C3648E"/>
    <w:rsid w:val="00C36A23"/>
    <w:rsid w:val="00C37248"/>
    <w:rsid w:val="00C3745A"/>
    <w:rsid w:val="00C37640"/>
    <w:rsid w:val="00C37B27"/>
    <w:rsid w:val="00C402B8"/>
    <w:rsid w:val="00C40612"/>
    <w:rsid w:val="00C41020"/>
    <w:rsid w:val="00C421E7"/>
    <w:rsid w:val="00C42C69"/>
    <w:rsid w:val="00C42ED1"/>
    <w:rsid w:val="00C43C5B"/>
    <w:rsid w:val="00C444BB"/>
    <w:rsid w:val="00C45784"/>
    <w:rsid w:val="00C45D5B"/>
    <w:rsid w:val="00C460D3"/>
    <w:rsid w:val="00C4725B"/>
    <w:rsid w:val="00C477D1"/>
    <w:rsid w:val="00C47A98"/>
    <w:rsid w:val="00C5025E"/>
    <w:rsid w:val="00C507A2"/>
    <w:rsid w:val="00C50B78"/>
    <w:rsid w:val="00C50B88"/>
    <w:rsid w:val="00C51817"/>
    <w:rsid w:val="00C5206E"/>
    <w:rsid w:val="00C522F2"/>
    <w:rsid w:val="00C52A26"/>
    <w:rsid w:val="00C52EB8"/>
    <w:rsid w:val="00C532DE"/>
    <w:rsid w:val="00C535E7"/>
    <w:rsid w:val="00C5403B"/>
    <w:rsid w:val="00C54B36"/>
    <w:rsid w:val="00C54E6D"/>
    <w:rsid w:val="00C55685"/>
    <w:rsid w:val="00C57033"/>
    <w:rsid w:val="00C57121"/>
    <w:rsid w:val="00C5789F"/>
    <w:rsid w:val="00C6222C"/>
    <w:rsid w:val="00C62712"/>
    <w:rsid w:val="00C62B4C"/>
    <w:rsid w:val="00C63A30"/>
    <w:rsid w:val="00C63C33"/>
    <w:rsid w:val="00C64681"/>
    <w:rsid w:val="00C6471E"/>
    <w:rsid w:val="00C65A36"/>
    <w:rsid w:val="00C6642C"/>
    <w:rsid w:val="00C665E9"/>
    <w:rsid w:val="00C67C44"/>
    <w:rsid w:val="00C701E2"/>
    <w:rsid w:val="00C7037A"/>
    <w:rsid w:val="00C7039F"/>
    <w:rsid w:val="00C70628"/>
    <w:rsid w:val="00C706FA"/>
    <w:rsid w:val="00C70C29"/>
    <w:rsid w:val="00C70DA1"/>
    <w:rsid w:val="00C71213"/>
    <w:rsid w:val="00C71461"/>
    <w:rsid w:val="00C716A8"/>
    <w:rsid w:val="00C72363"/>
    <w:rsid w:val="00C72776"/>
    <w:rsid w:val="00C7288D"/>
    <w:rsid w:val="00C72E58"/>
    <w:rsid w:val="00C73704"/>
    <w:rsid w:val="00C74104"/>
    <w:rsid w:val="00C74673"/>
    <w:rsid w:val="00C74707"/>
    <w:rsid w:val="00C75A95"/>
    <w:rsid w:val="00C76278"/>
    <w:rsid w:val="00C76291"/>
    <w:rsid w:val="00C769E5"/>
    <w:rsid w:val="00C76EF1"/>
    <w:rsid w:val="00C77D01"/>
    <w:rsid w:val="00C80279"/>
    <w:rsid w:val="00C81300"/>
    <w:rsid w:val="00C81366"/>
    <w:rsid w:val="00C8191F"/>
    <w:rsid w:val="00C81ED6"/>
    <w:rsid w:val="00C82238"/>
    <w:rsid w:val="00C83234"/>
    <w:rsid w:val="00C84018"/>
    <w:rsid w:val="00C8480C"/>
    <w:rsid w:val="00C84C0E"/>
    <w:rsid w:val="00C85216"/>
    <w:rsid w:val="00C86BB8"/>
    <w:rsid w:val="00C86DE3"/>
    <w:rsid w:val="00C877E1"/>
    <w:rsid w:val="00C87916"/>
    <w:rsid w:val="00C903C6"/>
    <w:rsid w:val="00C90461"/>
    <w:rsid w:val="00C9151E"/>
    <w:rsid w:val="00C91BD7"/>
    <w:rsid w:val="00C91DCF"/>
    <w:rsid w:val="00C9225C"/>
    <w:rsid w:val="00C92300"/>
    <w:rsid w:val="00C925E3"/>
    <w:rsid w:val="00C92888"/>
    <w:rsid w:val="00C944B3"/>
    <w:rsid w:val="00C95804"/>
    <w:rsid w:val="00C959B6"/>
    <w:rsid w:val="00C95CB6"/>
    <w:rsid w:val="00CA0117"/>
    <w:rsid w:val="00CA058C"/>
    <w:rsid w:val="00CA353C"/>
    <w:rsid w:val="00CA37AF"/>
    <w:rsid w:val="00CA37C0"/>
    <w:rsid w:val="00CA38F3"/>
    <w:rsid w:val="00CA3CEC"/>
    <w:rsid w:val="00CA4E8A"/>
    <w:rsid w:val="00CA54A5"/>
    <w:rsid w:val="00CA57D6"/>
    <w:rsid w:val="00CA6D7F"/>
    <w:rsid w:val="00CA7591"/>
    <w:rsid w:val="00CB0679"/>
    <w:rsid w:val="00CB0E5E"/>
    <w:rsid w:val="00CB176A"/>
    <w:rsid w:val="00CB1D81"/>
    <w:rsid w:val="00CB32A4"/>
    <w:rsid w:val="00CB3557"/>
    <w:rsid w:val="00CB367A"/>
    <w:rsid w:val="00CB41CF"/>
    <w:rsid w:val="00CB45D1"/>
    <w:rsid w:val="00CB5F00"/>
    <w:rsid w:val="00CB67B5"/>
    <w:rsid w:val="00CB70BA"/>
    <w:rsid w:val="00CC0064"/>
    <w:rsid w:val="00CC061C"/>
    <w:rsid w:val="00CC0756"/>
    <w:rsid w:val="00CC0BEA"/>
    <w:rsid w:val="00CC0C44"/>
    <w:rsid w:val="00CC1B19"/>
    <w:rsid w:val="00CC2194"/>
    <w:rsid w:val="00CC229C"/>
    <w:rsid w:val="00CC2918"/>
    <w:rsid w:val="00CC2C57"/>
    <w:rsid w:val="00CC32B1"/>
    <w:rsid w:val="00CC3D14"/>
    <w:rsid w:val="00CC3FF6"/>
    <w:rsid w:val="00CC4B85"/>
    <w:rsid w:val="00CC51F8"/>
    <w:rsid w:val="00CC59DE"/>
    <w:rsid w:val="00CC6094"/>
    <w:rsid w:val="00CC7324"/>
    <w:rsid w:val="00CC7B3F"/>
    <w:rsid w:val="00CC7EA3"/>
    <w:rsid w:val="00CD063F"/>
    <w:rsid w:val="00CD098A"/>
    <w:rsid w:val="00CD0ED5"/>
    <w:rsid w:val="00CD1B7B"/>
    <w:rsid w:val="00CD28C8"/>
    <w:rsid w:val="00CD2A63"/>
    <w:rsid w:val="00CD2C76"/>
    <w:rsid w:val="00CD30EE"/>
    <w:rsid w:val="00CD3493"/>
    <w:rsid w:val="00CD3DC2"/>
    <w:rsid w:val="00CD4B8A"/>
    <w:rsid w:val="00CD4DB7"/>
    <w:rsid w:val="00CD4E74"/>
    <w:rsid w:val="00CD50B7"/>
    <w:rsid w:val="00CD5AF4"/>
    <w:rsid w:val="00CD5C98"/>
    <w:rsid w:val="00CD6BBC"/>
    <w:rsid w:val="00CD6E89"/>
    <w:rsid w:val="00CD717C"/>
    <w:rsid w:val="00CD7E51"/>
    <w:rsid w:val="00CD7FA7"/>
    <w:rsid w:val="00CE0658"/>
    <w:rsid w:val="00CE2114"/>
    <w:rsid w:val="00CE211E"/>
    <w:rsid w:val="00CE2F30"/>
    <w:rsid w:val="00CE2F79"/>
    <w:rsid w:val="00CE351F"/>
    <w:rsid w:val="00CE572E"/>
    <w:rsid w:val="00CE637D"/>
    <w:rsid w:val="00CE6873"/>
    <w:rsid w:val="00CE7B07"/>
    <w:rsid w:val="00CF10CD"/>
    <w:rsid w:val="00CF1644"/>
    <w:rsid w:val="00CF28DD"/>
    <w:rsid w:val="00CF2960"/>
    <w:rsid w:val="00CF29AF"/>
    <w:rsid w:val="00CF2AC9"/>
    <w:rsid w:val="00CF2C08"/>
    <w:rsid w:val="00CF3CD0"/>
    <w:rsid w:val="00CF41A7"/>
    <w:rsid w:val="00CF457F"/>
    <w:rsid w:val="00CF4995"/>
    <w:rsid w:val="00CF4AE4"/>
    <w:rsid w:val="00CF52BA"/>
    <w:rsid w:val="00CF531E"/>
    <w:rsid w:val="00CF5EBA"/>
    <w:rsid w:val="00CF6251"/>
    <w:rsid w:val="00CF6D97"/>
    <w:rsid w:val="00D0138C"/>
    <w:rsid w:val="00D01C7E"/>
    <w:rsid w:val="00D032C9"/>
    <w:rsid w:val="00D034EF"/>
    <w:rsid w:val="00D03608"/>
    <w:rsid w:val="00D03B87"/>
    <w:rsid w:val="00D0417B"/>
    <w:rsid w:val="00D05276"/>
    <w:rsid w:val="00D0536C"/>
    <w:rsid w:val="00D05869"/>
    <w:rsid w:val="00D073CB"/>
    <w:rsid w:val="00D0741E"/>
    <w:rsid w:val="00D07679"/>
    <w:rsid w:val="00D07886"/>
    <w:rsid w:val="00D07D0C"/>
    <w:rsid w:val="00D07D2C"/>
    <w:rsid w:val="00D07FEC"/>
    <w:rsid w:val="00D10ED8"/>
    <w:rsid w:val="00D10F50"/>
    <w:rsid w:val="00D12522"/>
    <w:rsid w:val="00D13819"/>
    <w:rsid w:val="00D13CAB"/>
    <w:rsid w:val="00D13E60"/>
    <w:rsid w:val="00D13ED5"/>
    <w:rsid w:val="00D14037"/>
    <w:rsid w:val="00D14542"/>
    <w:rsid w:val="00D1570E"/>
    <w:rsid w:val="00D15AFB"/>
    <w:rsid w:val="00D164B6"/>
    <w:rsid w:val="00D16D31"/>
    <w:rsid w:val="00D17059"/>
    <w:rsid w:val="00D17187"/>
    <w:rsid w:val="00D176A6"/>
    <w:rsid w:val="00D17707"/>
    <w:rsid w:val="00D1788C"/>
    <w:rsid w:val="00D17DD5"/>
    <w:rsid w:val="00D17F86"/>
    <w:rsid w:val="00D20264"/>
    <w:rsid w:val="00D20DF1"/>
    <w:rsid w:val="00D2108B"/>
    <w:rsid w:val="00D21867"/>
    <w:rsid w:val="00D21C22"/>
    <w:rsid w:val="00D22409"/>
    <w:rsid w:val="00D22BA3"/>
    <w:rsid w:val="00D22EEC"/>
    <w:rsid w:val="00D231EA"/>
    <w:rsid w:val="00D23390"/>
    <w:rsid w:val="00D239B3"/>
    <w:rsid w:val="00D2459F"/>
    <w:rsid w:val="00D24682"/>
    <w:rsid w:val="00D246DA"/>
    <w:rsid w:val="00D2494D"/>
    <w:rsid w:val="00D26A01"/>
    <w:rsid w:val="00D271FB"/>
    <w:rsid w:val="00D27A6C"/>
    <w:rsid w:val="00D27BBC"/>
    <w:rsid w:val="00D3034E"/>
    <w:rsid w:val="00D305C5"/>
    <w:rsid w:val="00D30FD0"/>
    <w:rsid w:val="00D3118B"/>
    <w:rsid w:val="00D311C4"/>
    <w:rsid w:val="00D311FB"/>
    <w:rsid w:val="00D32B3D"/>
    <w:rsid w:val="00D33147"/>
    <w:rsid w:val="00D336A7"/>
    <w:rsid w:val="00D33AEB"/>
    <w:rsid w:val="00D33FF7"/>
    <w:rsid w:val="00D34A12"/>
    <w:rsid w:val="00D35323"/>
    <w:rsid w:val="00D35A16"/>
    <w:rsid w:val="00D35B81"/>
    <w:rsid w:val="00D367A0"/>
    <w:rsid w:val="00D36A7B"/>
    <w:rsid w:val="00D3743F"/>
    <w:rsid w:val="00D37440"/>
    <w:rsid w:val="00D3760C"/>
    <w:rsid w:val="00D379FA"/>
    <w:rsid w:val="00D37B11"/>
    <w:rsid w:val="00D40347"/>
    <w:rsid w:val="00D40845"/>
    <w:rsid w:val="00D40B01"/>
    <w:rsid w:val="00D41044"/>
    <w:rsid w:val="00D41DCA"/>
    <w:rsid w:val="00D42177"/>
    <w:rsid w:val="00D4218F"/>
    <w:rsid w:val="00D42536"/>
    <w:rsid w:val="00D42777"/>
    <w:rsid w:val="00D42BE9"/>
    <w:rsid w:val="00D4546C"/>
    <w:rsid w:val="00D45E2F"/>
    <w:rsid w:val="00D47C2E"/>
    <w:rsid w:val="00D47F62"/>
    <w:rsid w:val="00D50235"/>
    <w:rsid w:val="00D50C50"/>
    <w:rsid w:val="00D50D2D"/>
    <w:rsid w:val="00D52090"/>
    <w:rsid w:val="00D5260F"/>
    <w:rsid w:val="00D5461B"/>
    <w:rsid w:val="00D55143"/>
    <w:rsid w:val="00D56687"/>
    <w:rsid w:val="00D56AD3"/>
    <w:rsid w:val="00D57C76"/>
    <w:rsid w:val="00D603C0"/>
    <w:rsid w:val="00D603F4"/>
    <w:rsid w:val="00D61787"/>
    <w:rsid w:val="00D61DB3"/>
    <w:rsid w:val="00D61DF3"/>
    <w:rsid w:val="00D62937"/>
    <w:rsid w:val="00D62C58"/>
    <w:rsid w:val="00D62E59"/>
    <w:rsid w:val="00D63038"/>
    <w:rsid w:val="00D6330A"/>
    <w:rsid w:val="00D63922"/>
    <w:rsid w:val="00D63B2F"/>
    <w:rsid w:val="00D63CFE"/>
    <w:rsid w:val="00D642D0"/>
    <w:rsid w:val="00D65284"/>
    <w:rsid w:val="00D660B8"/>
    <w:rsid w:val="00D6755B"/>
    <w:rsid w:val="00D6796F"/>
    <w:rsid w:val="00D70681"/>
    <w:rsid w:val="00D708D1"/>
    <w:rsid w:val="00D7182C"/>
    <w:rsid w:val="00D71A8B"/>
    <w:rsid w:val="00D7290B"/>
    <w:rsid w:val="00D72C4F"/>
    <w:rsid w:val="00D731F3"/>
    <w:rsid w:val="00D73ABE"/>
    <w:rsid w:val="00D73AFD"/>
    <w:rsid w:val="00D73B44"/>
    <w:rsid w:val="00D741E4"/>
    <w:rsid w:val="00D74C7D"/>
    <w:rsid w:val="00D758C4"/>
    <w:rsid w:val="00D759BD"/>
    <w:rsid w:val="00D75A61"/>
    <w:rsid w:val="00D75CB1"/>
    <w:rsid w:val="00D7637F"/>
    <w:rsid w:val="00D763D2"/>
    <w:rsid w:val="00D76621"/>
    <w:rsid w:val="00D7731A"/>
    <w:rsid w:val="00D774B1"/>
    <w:rsid w:val="00D809C5"/>
    <w:rsid w:val="00D81A3E"/>
    <w:rsid w:val="00D822F0"/>
    <w:rsid w:val="00D82AC1"/>
    <w:rsid w:val="00D82E13"/>
    <w:rsid w:val="00D838AE"/>
    <w:rsid w:val="00D83F97"/>
    <w:rsid w:val="00D84166"/>
    <w:rsid w:val="00D84613"/>
    <w:rsid w:val="00D84A2D"/>
    <w:rsid w:val="00D84B30"/>
    <w:rsid w:val="00D852F8"/>
    <w:rsid w:val="00D85F0F"/>
    <w:rsid w:val="00D86604"/>
    <w:rsid w:val="00D87843"/>
    <w:rsid w:val="00D91000"/>
    <w:rsid w:val="00D92EAF"/>
    <w:rsid w:val="00D92EE5"/>
    <w:rsid w:val="00D94AFE"/>
    <w:rsid w:val="00D94D1C"/>
    <w:rsid w:val="00D9559E"/>
    <w:rsid w:val="00D959FB"/>
    <w:rsid w:val="00D95D5F"/>
    <w:rsid w:val="00D9667A"/>
    <w:rsid w:val="00D97404"/>
    <w:rsid w:val="00D975CD"/>
    <w:rsid w:val="00DA05D9"/>
    <w:rsid w:val="00DA0B46"/>
    <w:rsid w:val="00DA0D8C"/>
    <w:rsid w:val="00DA1314"/>
    <w:rsid w:val="00DA20EC"/>
    <w:rsid w:val="00DA26FA"/>
    <w:rsid w:val="00DA291D"/>
    <w:rsid w:val="00DA3AFA"/>
    <w:rsid w:val="00DA4DB0"/>
    <w:rsid w:val="00DA4EFC"/>
    <w:rsid w:val="00DA522C"/>
    <w:rsid w:val="00DA5541"/>
    <w:rsid w:val="00DA57F7"/>
    <w:rsid w:val="00DA5916"/>
    <w:rsid w:val="00DA61A9"/>
    <w:rsid w:val="00DA624C"/>
    <w:rsid w:val="00DA6539"/>
    <w:rsid w:val="00DA6B3C"/>
    <w:rsid w:val="00DA6FE9"/>
    <w:rsid w:val="00DA79F4"/>
    <w:rsid w:val="00DB1069"/>
    <w:rsid w:val="00DB1364"/>
    <w:rsid w:val="00DB1E44"/>
    <w:rsid w:val="00DB2143"/>
    <w:rsid w:val="00DB22A6"/>
    <w:rsid w:val="00DB237C"/>
    <w:rsid w:val="00DB27EF"/>
    <w:rsid w:val="00DB29CB"/>
    <w:rsid w:val="00DB35B6"/>
    <w:rsid w:val="00DB37A7"/>
    <w:rsid w:val="00DB3B3E"/>
    <w:rsid w:val="00DB3C0F"/>
    <w:rsid w:val="00DB45AA"/>
    <w:rsid w:val="00DB4799"/>
    <w:rsid w:val="00DB59A9"/>
    <w:rsid w:val="00DB7195"/>
    <w:rsid w:val="00DB752D"/>
    <w:rsid w:val="00DB7575"/>
    <w:rsid w:val="00DB78B4"/>
    <w:rsid w:val="00DC0525"/>
    <w:rsid w:val="00DC05D6"/>
    <w:rsid w:val="00DC0AA6"/>
    <w:rsid w:val="00DC157B"/>
    <w:rsid w:val="00DC18B9"/>
    <w:rsid w:val="00DC1A18"/>
    <w:rsid w:val="00DC1EB3"/>
    <w:rsid w:val="00DC2401"/>
    <w:rsid w:val="00DC29AB"/>
    <w:rsid w:val="00DC2E32"/>
    <w:rsid w:val="00DC336E"/>
    <w:rsid w:val="00DC3FD0"/>
    <w:rsid w:val="00DC40A8"/>
    <w:rsid w:val="00DC4908"/>
    <w:rsid w:val="00DC4B1B"/>
    <w:rsid w:val="00DC5D21"/>
    <w:rsid w:val="00DC663B"/>
    <w:rsid w:val="00DC69C8"/>
    <w:rsid w:val="00DC6B44"/>
    <w:rsid w:val="00DC74AE"/>
    <w:rsid w:val="00DC787B"/>
    <w:rsid w:val="00DC7A04"/>
    <w:rsid w:val="00DC7A28"/>
    <w:rsid w:val="00DD01D7"/>
    <w:rsid w:val="00DD0BEC"/>
    <w:rsid w:val="00DD1395"/>
    <w:rsid w:val="00DD24E4"/>
    <w:rsid w:val="00DD2766"/>
    <w:rsid w:val="00DD2964"/>
    <w:rsid w:val="00DD3BF0"/>
    <w:rsid w:val="00DD4D76"/>
    <w:rsid w:val="00DD4DA5"/>
    <w:rsid w:val="00DD4DC3"/>
    <w:rsid w:val="00DD4E15"/>
    <w:rsid w:val="00DD69A8"/>
    <w:rsid w:val="00DD6C7A"/>
    <w:rsid w:val="00DD716E"/>
    <w:rsid w:val="00DE0C61"/>
    <w:rsid w:val="00DE0CC6"/>
    <w:rsid w:val="00DE0FAA"/>
    <w:rsid w:val="00DE1B68"/>
    <w:rsid w:val="00DE279C"/>
    <w:rsid w:val="00DE29FD"/>
    <w:rsid w:val="00DE2B12"/>
    <w:rsid w:val="00DE2FB3"/>
    <w:rsid w:val="00DE3109"/>
    <w:rsid w:val="00DE4748"/>
    <w:rsid w:val="00DE4BB9"/>
    <w:rsid w:val="00DE4DD5"/>
    <w:rsid w:val="00DE5811"/>
    <w:rsid w:val="00DE7F61"/>
    <w:rsid w:val="00DF0325"/>
    <w:rsid w:val="00DF08C3"/>
    <w:rsid w:val="00DF22D0"/>
    <w:rsid w:val="00DF26E3"/>
    <w:rsid w:val="00DF2D80"/>
    <w:rsid w:val="00DF3B98"/>
    <w:rsid w:val="00DF4376"/>
    <w:rsid w:val="00DF5D23"/>
    <w:rsid w:val="00DF69A2"/>
    <w:rsid w:val="00DF73F5"/>
    <w:rsid w:val="00DF7663"/>
    <w:rsid w:val="00DF7702"/>
    <w:rsid w:val="00DF7A97"/>
    <w:rsid w:val="00E00B46"/>
    <w:rsid w:val="00E02594"/>
    <w:rsid w:val="00E027BB"/>
    <w:rsid w:val="00E02A20"/>
    <w:rsid w:val="00E02C50"/>
    <w:rsid w:val="00E032EE"/>
    <w:rsid w:val="00E03B4D"/>
    <w:rsid w:val="00E04099"/>
    <w:rsid w:val="00E040FF"/>
    <w:rsid w:val="00E0467C"/>
    <w:rsid w:val="00E049ED"/>
    <w:rsid w:val="00E061BF"/>
    <w:rsid w:val="00E068A4"/>
    <w:rsid w:val="00E068F7"/>
    <w:rsid w:val="00E06EB1"/>
    <w:rsid w:val="00E0726A"/>
    <w:rsid w:val="00E0794F"/>
    <w:rsid w:val="00E104D0"/>
    <w:rsid w:val="00E105A5"/>
    <w:rsid w:val="00E1228D"/>
    <w:rsid w:val="00E12535"/>
    <w:rsid w:val="00E13665"/>
    <w:rsid w:val="00E13A41"/>
    <w:rsid w:val="00E14402"/>
    <w:rsid w:val="00E14CCB"/>
    <w:rsid w:val="00E165AB"/>
    <w:rsid w:val="00E1667D"/>
    <w:rsid w:val="00E16755"/>
    <w:rsid w:val="00E1685F"/>
    <w:rsid w:val="00E17079"/>
    <w:rsid w:val="00E178F8"/>
    <w:rsid w:val="00E17CA3"/>
    <w:rsid w:val="00E203FE"/>
    <w:rsid w:val="00E20980"/>
    <w:rsid w:val="00E22F0B"/>
    <w:rsid w:val="00E231FB"/>
    <w:rsid w:val="00E232AA"/>
    <w:rsid w:val="00E23BBF"/>
    <w:rsid w:val="00E23F51"/>
    <w:rsid w:val="00E2424C"/>
    <w:rsid w:val="00E24C13"/>
    <w:rsid w:val="00E251C0"/>
    <w:rsid w:val="00E25451"/>
    <w:rsid w:val="00E25842"/>
    <w:rsid w:val="00E25A1E"/>
    <w:rsid w:val="00E25A25"/>
    <w:rsid w:val="00E26211"/>
    <w:rsid w:val="00E2639C"/>
    <w:rsid w:val="00E26949"/>
    <w:rsid w:val="00E26CD1"/>
    <w:rsid w:val="00E27986"/>
    <w:rsid w:val="00E27E7B"/>
    <w:rsid w:val="00E30840"/>
    <w:rsid w:val="00E312F2"/>
    <w:rsid w:val="00E31536"/>
    <w:rsid w:val="00E31800"/>
    <w:rsid w:val="00E31A3C"/>
    <w:rsid w:val="00E31E2D"/>
    <w:rsid w:val="00E32997"/>
    <w:rsid w:val="00E33299"/>
    <w:rsid w:val="00E348DE"/>
    <w:rsid w:val="00E411BB"/>
    <w:rsid w:val="00E41301"/>
    <w:rsid w:val="00E4184D"/>
    <w:rsid w:val="00E418B7"/>
    <w:rsid w:val="00E42155"/>
    <w:rsid w:val="00E4219A"/>
    <w:rsid w:val="00E43398"/>
    <w:rsid w:val="00E446B4"/>
    <w:rsid w:val="00E446BA"/>
    <w:rsid w:val="00E4470C"/>
    <w:rsid w:val="00E448E3"/>
    <w:rsid w:val="00E448EE"/>
    <w:rsid w:val="00E44EB8"/>
    <w:rsid w:val="00E4509A"/>
    <w:rsid w:val="00E45150"/>
    <w:rsid w:val="00E45348"/>
    <w:rsid w:val="00E45647"/>
    <w:rsid w:val="00E45D6B"/>
    <w:rsid w:val="00E45DEE"/>
    <w:rsid w:val="00E46550"/>
    <w:rsid w:val="00E501FD"/>
    <w:rsid w:val="00E50A62"/>
    <w:rsid w:val="00E50A66"/>
    <w:rsid w:val="00E50E37"/>
    <w:rsid w:val="00E5129E"/>
    <w:rsid w:val="00E52281"/>
    <w:rsid w:val="00E523A6"/>
    <w:rsid w:val="00E531C4"/>
    <w:rsid w:val="00E538AF"/>
    <w:rsid w:val="00E538EB"/>
    <w:rsid w:val="00E53941"/>
    <w:rsid w:val="00E54100"/>
    <w:rsid w:val="00E549E9"/>
    <w:rsid w:val="00E54A2F"/>
    <w:rsid w:val="00E54BF3"/>
    <w:rsid w:val="00E5556E"/>
    <w:rsid w:val="00E5571E"/>
    <w:rsid w:val="00E55A96"/>
    <w:rsid w:val="00E56FAC"/>
    <w:rsid w:val="00E57020"/>
    <w:rsid w:val="00E57A4D"/>
    <w:rsid w:val="00E57FF2"/>
    <w:rsid w:val="00E610BD"/>
    <w:rsid w:val="00E61154"/>
    <w:rsid w:val="00E617B5"/>
    <w:rsid w:val="00E61B66"/>
    <w:rsid w:val="00E61E3B"/>
    <w:rsid w:val="00E61E71"/>
    <w:rsid w:val="00E627CA"/>
    <w:rsid w:val="00E62A5C"/>
    <w:rsid w:val="00E62A84"/>
    <w:rsid w:val="00E63119"/>
    <w:rsid w:val="00E63EFA"/>
    <w:rsid w:val="00E6470D"/>
    <w:rsid w:val="00E6479A"/>
    <w:rsid w:val="00E64B80"/>
    <w:rsid w:val="00E65D92"/>
    <w:rsid w:val="00E660C7"/>
    <w:rsid w:val="00E66D10"/>
    <w:rsid w:val="00E67BF8"/>
    <w:rsid w:val="00E67FE6"/>
    <w:rsid w:val="00E706E4"/>
    <w:rsid w:val="00E70B1E"/>
    <w:rsid w:val="00E70DC6"/>
    <w:rsid w:val="00E714B7"/>
    <w:rsid w:val="00E7259E"/>
    <w:rsid w:val="00E7274E"/>
    <w:rsid w:val="00E728A4"/>
    <w:rsid w:val="00E72B6C"/>
    <w:rsid w:val="00E72CCB"/>
    <w:rsid w:val="00E74706"/>
    <w:rsid w:val="00E74D14"/>
    <w:rsid w:val="00E7505D"/>
    <w:rsid w:val="00E750F2"/>
    <w:rsid w:val="00E754A0"/>
    <w:rsid w:val="00E7592F"/>
    <w:rsid w:val="00E7654F"/>
    <w:rsid w:val="00E76641"/>
    <w:rsid w:val="00E76CAC"/>
    <w:rsid w:val="00E76F08"/>
    <w:rsid w:val="00E77C40"/>
    <w:rsid w:val="00E80101"/>
    <w:rsid w:val="00E80244"/>
    <w:rsid w:val="00E808E0"/>
    <w:rsid w:val="00E809D4"/>
    <w:rsid w:val="00E811F0"/>
    <w:rsid w:val="00E8148C"/>
    <w:rsid w:val="00E821D4"/>
    <w:rsid w:val="00E822FE"/>
    <w:rsid w:val="00E82921"/>
    <w:rsid w:val="00E82F3D"/>
    <w:rsid w:val="00E830DB"/>
    <w:rsid w:val="00E8345B"/>
    <w:rsid w:val="00E8350B"/>
    <w:rsid w:val="00E84491"/>
    <w:rsid w:val="00E85274"/>
    <w:rsid w:val="00E85464"/>
    <w:rsid w:val="00E86189"/>
    <w:rsid w:val="00E863CB"/>
    <w:rsid w:val="00E870F7"/>
    <w:rsid w:val="00E90DD1"/>
    <w:rsid w:val="00E92808"/>
    <w:rsid w:val="00E934AF"/>
    <w:rsid w:val="00E93EFF"/>
    <w:rsid w:val="00E94217"/>
    <w:rsid w:val="00E94310"/>
    <w:rsid w:val="00E94776"/>
    <w:rsid w:val="00E94C22"/>
    <w:rsid w:val="00E959F5"/>
    <w:rsid w:val="00E95ABD"/>
    <w:rsid w:val="00E95FE8"/>
    <w:rsid w:val="00E9648E"/>
    <w:rsid w:val="00E967C8"/>
    <w:rsid w:val="00E96BCF"/>
    <w:rsid w:val="00E96FCC"/>
    <w:rsid w:val="00E9724E"/>
    <w:rsid w:val="00E97EDF"/>
    <w:rsid w:val="00EA0614"/>
    <w:rsid w:val="00EA0A2A"/>
    <w:rsid w:val="00EA10FB"/>
    <w:rsid w:val="00EA166D"/>
    <w:rsid w:val="00EA2AAD"/>
    <w:rsid w:val="00EA2AEF"/>
    <w:rsid w:val="00EA305D"/>
    <w:rsid w:val="00EA346E"/>
    <w:rsid w:val="00EA3839"/>
    <w:rsid w:val="00EA3E07"/>
    <w:rsid w:val="00EA440B"/>
    <w:rsid w:val="00EA570D"/>
    <w:rsid w:val="00EA5A78"/>
    <w:rsid w:val="00EA64EC"/>
    <w:rsid w:val="00EA6D9F"/>
    <w:rsid w:val="00EA76DD"/>
    <w:rsid w:val="00EA7BA7"/>
    <w:rsid w:val="00EA7FB8"/>
    <w:rsid w:val="00EB0092"/>
    <w:rsid w:val="00EB0721"/>
    <w:rsid w:val="00EB09A2"/>
    <w:rsid w:val="00EB0AAB"/>
    <w:rsid w:val="00EB0D17"/>
    <w:rsid w:val="00EB0EBA"/>
    <w:rsid w:val="00EB12AD"/>
    <w:rsid w:val="00EB1E1E"/>
    <w:rsid w:val="00EB2010"/>
    <w:rsid w:val="00EB209E"/>
    <w:rsid w:val="00EB2109"/>
    <w:rsid w:val="00EB283F"/>
    <w:rsid w:val="00EB2BDE"/>
    <w:rsid w:val="00EB2D03"/>
    <w:rsid w:val="00EB2EEE"/>
    <w:rsid w:val="00EB31CD"/>
    <w:rsid w:val="00EB358D"/>
    <w:rsid w:val="00EB3A62"/>
    <w:rsid w:val="00EB467D"/>
    <w:rsid w:val="00EB49BA"/>
    <w:rsid w:val="00EB5580"/>
    <w:rsid w:val="00EB5D0A"/>
    <w:rsid w:val="00EB6F5F"/>
    <w:rsid w:val="00EB7D60"/>
    <w:rsid w:val="00EC0E62"/>
    <w:rsid w:val="00EC16AE"/>
    <w:rsid w:val="00EC1CEA"/>
    <w:rsid w:val="00EC1E71"/>
    <w:rsid w:val="00EC2786"/>
    <w:rsid w:val="00EC3769"/>
    <w:rsid w:val="00EC3F54"/>
    <w:rsid w:val="00EC42D3"/>
    <w:rsid w:val="00EC5079"/>
    <w:rsid w:val="00EC550A"/>
    <w:rsid w:val="00EC568E"/>
    <w:rsid w:val="00EC593A"/>
    <w:rsid w:val="00EC637E"/>
    <w:rsid w:val="00EC7586"/>
    <w:rsid w:val="00EC77A5"/>
    <w:rsid w:val="00ED0CCC"/>
    <w:rsid w:val="00ED0E90"/>
    <w:rsid w:val="00ED114B"/>
    <w:rsid w:val="00ED13C3"/>
    <w:rsid w:val="00ED25E3"/>
    <w:rsid w:val="00ED2958"/>
    <w:rsid w:val="00ED3E5D"/>
    <w:rsid w:val="00ED4E18"/>
    <w:rsid w:val="00ED5BF1"/>
    <w:rsid w:val="00ED5E18"/>
    <w:rsid w:val="00ED6165"/>
    <w:rsid w:val="00ED6EFB"/>
    <w:rsid w:val="00ED7020"/>
    <w:rsid w:val="00ED7655"/>
    <w:rsid w:val="00ED7A08"/>
    <w:rsid w:val="00ED7D7C"/>
    <w:rsid w:val="00ED7FFE"/>
    <w:rsid w:val="00EE0620"/>
    <w:rsid w:val="00EE08BF"/>
    <w:rsid w:val="00EE0EB9"/>
    <w:rsid w:val="00EE1003"/>
    <w:rsid w:val="00EE14E2"/>
    <w:rsid w:val="00EE2707"/>
    <w:rsid w:val="00EE3371"/>
    <w:rsid w:val="00EE3ABC"/>
    <w:rsid w:val="00EE4273"/>
    <w:rsid w:val="00EE4476"/>
    <w:rsid w:val="00EE5898"/>
    <w:rsid w:val="00EE6402"/>
    <w:rsid w:val="00EF0197"/>
    <w:rsid w:val="00EF01D6"/>
    <w:rsid w:val="00EF0BC0"/>
    <w:rsid w:val="00EF0DE6"/>
    <w:rsid w:val="00EF11A2"/>
    <w:rsid w:val="00EF127A"/>
    <w:rsid w:val="00EF21D3"/>
    <w:rsid w:val="00EF2B07"/>
    <w:rsid w:val="00EF2E12"/>
    <w:rsid w:val="00EF39DB"/>
    <w:rsid w:val="00EF3DEE"/>
    <w:rsid w:val="00EF449E"/>
    <w:rsid w:val="00EF4802"/>
    <w:rsid w:val="00EF5416"/>
    <w:rsid w:val="00EF5592"/>
    <w:rsid w:val="00EF65C9"/>
    <w:rsid w:val="00EF7524"/>
    <w:rsid w:val="00EF7740"/>
    <w:rsid w:val="00EF7B10"/>
    <w:rsid w:val="00F01E7A"/>
    <w:rsid w:val="00F02383"/>
    <w:rsid w:val="00F05D42"/>
    <w:rsid w:val="00F06507"/>
    <w:rsid w:val="00F078C3"/>
    <w:rsid w:val="00F07BFD"/>
    <w:rsid w:val="00F10C31"/>
    <w:rsid w:val="00F111EE"/>
    <w:rsid w:val="00F117E2"/>
    <w:rsid w:val="00F11C7F"/>
    <w:rsid w:val="00F130C3"/>
    <w:rsid w:val="00F13499"/>
    <w:rsid w:val="00F135FF"/>
    <w:rsid w:val="00F145F6"/>
    <w:rsid w:val="00F14A80"/>
    <w:rsid w:val="00F1548D"/>
    <w:rsid w:val="00F155C9"/>
    <w:rsid w:val="00F156DA"/>
    <w:rsid w:val="00F15AFF"/>
    <w:rsid w:val="00F16079"/>
    <w:rsid w:val="00F164D6"/>
    <w:rsid w:val="00F16994"/>
    <w:rsid w:val="00F17792"/>
    <w:rsid w:val="00F17D8E"/>
    <w:rsid w:val="00F204E0"/>
    <w:rsid w:val="00F22683"/>
    <w:rsid w:val="00F22E4D"/>
    <w:rsid w:val="00F23893"/>
    <w:rsid w:val="00F24309"/>
    <w:rsid w:val="00F24AB2"/>
    <w:rsid w:val="00F24D5F"/>
    <w:rsid w:val="00F254B0"/>
    <w:rsid w:val="00F25D0E"/>
    <w:rsid w:val="00F26DDC"/>
    <w:rsid w:val="00F26FE2"/>
    <w:rsid w:val="00F27226"/>
    <w:rsid w:val="00F27838"/>
    <w:rsid w:val="00F31044"/>
    <w:rsid w:val="00F336C0"/>
    <w:rsid w:val="00F337D1"/>
    <w:rsid w:val="00F33AEA"/>
    <w:rsid w:val="00F3478D"/>
    <w:rsid w:val="00F34881"/>
    <w:rsid w:val="00F34CF7"/>
    <w:rsid w:val="00F3531D"/>
    <w:rsid w:val="00F35446"/>
    <w:rsid w:val="00F36DB3"/>
    <w:rsid w:val="00F42A1A"/>
    <w:rsid w:val="00F430D1"/>
    <w:rsid w:val="00F43446"/>
    <w:rsid w:val="00F43656"/>
    <w:rsid w:val="00F43B2E"/>
    <w:rsid w:val="00F44357"/>
    <w:rsid w:val="00F44D40"/>
    <w:rsid w:val="00F453AE"/>
    <w:rsid w:val="00F47A11"/>
    <w:rsid w:val="00F50AA2"/>
    <w:rsid w:val="00F517C5"/>
    <w:rsid w:val="00F51A29"/>
    <w:rsid w:val="00F529C2"/>
    <w:rsid w:val="00F531B7"/>
    <w:rsid w:val="00F53575"/>
    <w:rsid w:val="00F54195"/>
    <w:rsid w:val="00F544C6"/>
    <w:rsid w:val="00F54DB7"/>
    <w:rsid w:val="00F557D0"/>
    <w:rsid w:val="00F567D7"/>
    <w:rsid w:val="00F56D8C"/>
    <w:rsid w:val="00F56EEB"/>
    <w:rsid w:val="00F56F5E"/>
    <w:rsid w:val="00F570AF"/>
    <w:rsid w:val="00F573BC"/>
    <w:rsid w:val="00F57550"/>
    <w:rsid w:val="00F57921"/>
    <w:rsid w:val="00F57B97"/>
    <w:rsid w:val="00F61C03"/>
    <w:rsid w:val="00F61D9C"/>
    <w:rsid w:val="00F62F7D"/>
    <w:rsid w:val="00F63794"/>
    <w:rsid w:val="00F6419F"/>
    <w:rsid w:val="00F64674"/>
    <w:rsid w:val="00F64C76"/>
    <w:rsid w:val="00F65180"/>
    <w:rsid w:val="00F6526B"/>
    <w:rsid w:val="00F652B7"/>
    <w:rsid w:val="00F65DE9"/>
    <w:rsid w:val="00F6610B"/>
    <w:rsid w:val="00F667D4"/>
    <w:rsid w:val="00F66B75"/>
    <w:rsid w:val="00F66BBC"/>
    <w:rsid w:val="00F67A44"/>
    <w:rsid w:val="00F67C52"/>
    <w:rsid w:val="00F703C1"/>
    <w:rsid w:val="00F704D8"/>
    <w:rsid w:val="00F71711"/>
    <w:rsid w:val="00F71975"/>
    <w:rsid w:val="00F71998"/>
    <w:rsid w:val="00F721C8"/>
    <w:rsid w:val="00F73540"/>
    <w:rsid w:val="00F73CD6"/>
    <w:rsid w:val="00F74F80"/>
    <w:rsid w:val="00F74FCF"/>
    <w:rsid w:val="00F75109"/>
    <w:rsid w:val="00F7512A"/>
    <w:rsid w:val="00F7518E"/>
    <w:rsid w:val="00F7587C"/>
    <w:rsid w:val="00F75989"/>
    <w:rsid w:val="00F767FF"/>
    <w:rsid w:val="00F768C4"/>
    <w:rsid w:val="00F77E82"/>
    <w:rsid w:val="00F8073B"/>
    <w:rsid w:val="00F80B33"/>
    <w:rsid w:val="00F80F80"/>
    <w:rsid w:val="00F81ECD"/>
    <w:rsid w:val="00F824EC"/>
    <w:rsid w:val="00F82EC8"/>
    <w:rsid w:val="00F83F80"/>
    <w:rsid w:val="00F8467D"/>
    <w:rsid w:val="00F848E5"/>
    <w:rsid w:val="00F85A36"/>
    <w:rsid w:val="00F85F03"/>
    <w:rsid w:val="00F863BB"/>
    <w:rsid w:val="00F86523"/>
    <w:rsid w:val="00F8785E"/>
    <w:rsid w:val="00F8788F"/>
    <w:rsid w:val="00F87E01"/>
    <w:rsid w:val="00F90928"/>
    <w:rsid w:val="00F90948"/>
    <w:rsid w:val="00F90A71"/>
    <w:rsid w:val="00F91292"/>
    <w:rsid w:val="00F917BB"/>
    <w:rsid w:val="00F929B1"/>
    <w:rsid w:val="00F92EC7"/>
    <w:rsid w:val="00F93110"/>
    <w:rsid w:val="00F93790"/>
    <w:rsid w:val="00F9381C"/>
    <w:rsid w:val="00F94E37"/>
    <w:rsid w:val="00F95EC9"/>
    <w:rsid w:val="00F9624E"/>
    <w:rsid w:val="00F97B81"/>
    <w:rsid w:val="00F97D83"/>
    <w:rsid w:val="00FA0A56"/>
    <w:rsid w:val="00FA0C08"/>
    <w:rsid w:val="00FA0D83"/>
    <w:rsid w:val="00FA0E47"/>
    <w:rsid w:val="00FA1A41"/>
    <w:rsid w:val="00FA29D5"/>
    <w:rsid w:val="00FA2EDA"/>
    <w:rsid w:val="00FA2F25"/>
    <w:rsid w:val="00FA31E1"/>
    <w:rsid w:val="00FA3A64"/>
    <w:rsid w:val="00FA4006"/>
    <w:rsid w:val="00FA428E"/>
    <w:rsid w:val="00FA60C6"/>
    <w:rsid w:val="00FA6F08"/>
    <w:rsid w:val="00FA70C9"/>
    <w:rsid w:val="00FA737C"/>
    <w:rsid w:val="00FA7546"/>
    <w:rsid w:val="00FA76F7"/>
    <w:rsid w:val="00FA796C"/>
    <w:rsid w:val="00FA7DCE"/>
    <w:rsid w:val="00FB02F6"/>
    <w:rsid w:val="00FB0671"/>
    <w:rsid w:val="00FB0B8D"/>
    <w:rsid w:val="00FB202E"/>
    <w:rsid w:val="00FB2917"/>
    <w:rsid w:val="00FB291A"/>
    <w:rsid w:val="00FB3203"/>
    <w:rsid w:val="00FB36C1"/>
    <w:rsid w:val="00FB5855"/>
    <w:rsid w:val="00FB5A28"/>
    <w:rsid w:val="00FB5E74"/>
    <w:rsid w:val="00FB6A96"/>
    <w:rsid w:val="00FB6F67"/>
    <w:rsid w:val="00FB7AEC"/>
    <w:rsid w:val="00FB7B87"/>
    <w:rsid w:val="00FB7F33"/>
    <w:rsid w:val="00FC0644"/>
    <w:rsid w:val="00FC16B7"/>
    <w:rsid w:val="00FC1DCE"/>
    <w:rsid w:val="00FC2560"/>
    <w:rsid w:val="00FC3034"/>
    <w:rsid w:val="00FC3879"/>
    <w:rsid w:val="00FC394D"/>
    <w:rsid w:val="00FC4724"/>
    <w:rsid w:val="00FC5C13"/>
    <w:rsid w:val="00FC6290"/>
    <w:rsid w:val="00FC63B2"/>
    <w:rsid w:val="00FC7EF4"/>
    <w:rsid w:val="00FD0051"/>
    <w:rsid w:val="00FD0D15"/>
    <w:rsid w:val="00FD1601"/>
    <w:rsid w:val="00FD1F52"/>
    <w:rsid w:val="00FD2EC4"/>
    <w:rsid w:val="00FD43DF"/>
    <w:rsid w:val="00FD5F27"/>
    <w:rsid w:val="00FD6347"/>
    <w:rsid w:val="00FD6DC4"/>
    <w:rsid w:val="00FD7C92"/>
    <w:rsid w:val="00FE0498"/>
    <w:rsid w:val="00FE056E"/>
    <w:rsid w:val="00FE073C"/>
    <w:rsid w:val="00FE0D0F"/>
    <w:rsid w:val="00FE0F99"/>
    <w:rsid w:val="00FE1B98"/>
    <w:rsid w:val="00FE1C2C"/>
    <w:rsid w:val="00FE1C93"/>
    <w:rsid w:val="00FE1D21"/>
    <w:rsid w:val="00FE3304"/>
    <w:rsid w:val="00FE4667"/>
    <w:rsid w:val="00FE4943"/>
    <w:rsid w:val="00FE4A70"/>
    <w:rsid w:val="00FE4E16"/>
    <w:rsid w:val="00FE5EEF"/>
    <w:rsid w:val="00FE5EF1"/>
    <w:rsid w:val="00FE5F86"/>
    <w:rsid w:val="00FE6BE4"/>
    <w:rsid w:val="00FE6C6C"/>
    <w:rsid w:val="00FE74ED"/>
    <w:rsid w:val="00FE7577"/>
    <w:rsid w:val="00FF042D"/>
    <w:rsid w:val="00FF0768"/>
    <w:rsid w:val="00FF0EAC"/>
    <w:rsid w:val="00FF15FA"/>
    <w:rsid w:val="00FF1B47"/>
    <w:rsid w:val="00FF395A"/>
    <w:rsid w:val="00FF4388"/>
    <w:rsid w:val="00FF4460"/>
    <w:rsid w:val="00FF53C4"/>
    <w:rsid w:val="00FF641F"/>
    <w:rsid w:val="00FF6736"/>
    <w:rsid w:val="00FF7134"/>
    <w:rsid w:val="01513164"/>
    <w:rsid w:val="042323D2"/>
    <w:rsid w:val="047B0192"/>
    <w:rsid w:val="09CC7C85"/>
    <w:rsid w:val="0ADF0362"/>
    <w:rsid w:val="1311108D"/>
    <w:rsid w:val="14B50C5A"/>
    <w:rsid w:val="15C947BC"/>
    <w:rsid w:val="17995B27"/>
    <w:rsid w:val="183A7749"/>
    <w:rsid w:val="1A020371"/>
    <w:rsid w:val="1AF37042"/>
    <w:rsid w:val="1E291381"/>
    <w:rsid w:val="1F1820B0"/>
    <w:rsid w:val="1FAE05E3"/>
    <w:rsid w:val="23A337C6"/>
    <w:rsid w:val="24C24D26"/>
    <w:rsid w:val="25897D32"/>
    <w:rsid w:val="27CB5398"/>
    <w:rsid w:val="31AB3649"/>
    <w:rsid w:val="32B32C94"/>
    <w:rsid w:val="33F55E22"/>
    <w:rsid w:val="34385282"/>
    <w:rsid w:val="34E76212"/>
    <w:rsid w:val="35171EBE"/>
    <w:rsid w:val="392E4141"/>
    <w:rsid w:val="39BB36A1"/>
    <w:rsid w:val="3A3C1A35"/>
    <w:rsid w:val="3B740531"/>
    <w:rsid w:val="3F626E94"/>
    <w:rsid w:val="3FB80686"/>
    <w:rsid w:val="403E7C92"/>
    <w:rsid w:val="432920B7"/>
    <w:rsid w:val="495852A7"/>
    <w:rsid w:val="4B895879"/>
    <w:rsid w:val="522C299A"/>
    <w:rsid w:val="558A12B6"/>
    <w:rsid w:val="55F12241"/>
    <w:rsid w:val="58620980"/>
    <w:rsid w:val="59FD7529"/>
    <w:rsid w:val="5A1D2F49"/>
    <w:rsid w:val="5D016627"/>
    <w:rsid w:val="6251481D"/>
    <w:rsid w:val="63AF6528"/>
    <w:rsid w:val="66265881"/>
    <w:rsid w:val="6BF1329A"/>
    <w:rsid w:val="6BF879A1"/>
    <w:rsid w:val="6C066DD8"/>
    <w:rsid w:val="715529A1"/>
    <w:rsid w:val="74E04963"/>
    <w:rsid w:val="79462E4A"/>
    <w:rsid w:val="797D2DA7"/>
    <w:rsid w:val="7C3F402F"/>
    <w:rsid w:val="7C540E5F"/>
    <w:rsid w:val="7EE241FB"/>
    <w:rsid w:val="7FC65A5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2D85D7"/>
  <w15:docId w15:val="{E12DA8CA-B3CE-4A1A-B6C1-A9871DAC7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qFormat="1"/>
    <w:lsdException w:name="Medium Grid 1 Accent 1" w:uiPriority="67"/>
    <w:lsdException w:name="Medium Grid 2 Accent 1" w:uiPriority="68" w:qFormat="1"/>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qFormat="1"/>
    <w:lsdException w:name="Medium Shading 1 Accent 4" w:uiPriority="63"/>
    <w:lsdException w:name="Medium Shading 2 Accent 4" w:uiPriority="64"/>
    <w:lsdException w:name="Medium List 1 Accent 4" w:uiPriority="65" w:qFormat="1"/>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0B66"/>
    <w:pPr>
      <w:spacing w:after="200" w:line="360" w:lineRule="auto"/>
      <w:jc w:val="both"/>
    </w:pPr>
    <w:rPr>
      <w:rFonts w:eastAsiaTheme="minorEastAsia" w:cstheme="minorBidi"/>
      <w:sz w:val="24"/>
      <w:szCs w:val="22"/>
    </w:rPr>
  </w:style>
  <w:style w:type="paragraph" w:styleId="Heading1">
    <w:name w:val="heading 1"/>
    <w:basedOn w:val="Normal"/>
    <w:next w:val="Normal"/>
    <w:link w:val="Heading1Char"/>
    <w:uiPriority w:val="9"/>
    <w:qFormat/>
    <w:rsid w:val="005723B1"/>
    <w:pPr>
      <w:keepNext/>
      <w:keepLines/>
      <w:spacing w:before="480" w:after="0"/>
      <w:outlineLvl w:val="0"/>
    </w:pPr>
    <w:rPr>
      <w:rFonts w:asciiTheme="majorHAnsi" w:eastAsiaTheme="majorEastAsia" w:hAnsiTheme="majorHAnsi" w:cstheme="majorBidi"/>
      <w:b/>
      <w:bCs/>
      <w:color w:val="365F91" w:themeColor="accent1" w:themeShade="BF"/>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sid w:val="005723B1"/>
    <w:pPr>
      <w:spacing w:after="0"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qFormat/>
    <w:rsid w:val="005723B1"/>
    <w:rPr>
      <w:sz w:val="16"/>
      <w:szCs w:val="16"/>
    </w:rPr>
  </w:style>
  <w:style w:type="paragraph" w:styleId="CommentText">
    <w:name w:val="annotation text"/>
    <w:basedOn w:val="Normal"/>
    <w:link w:val="CommentTextChar"/>
    <w:uiPriority w:val="99"/>
    <w:unhideWhenUsed/>
    <w:qFormat/>
    <w:rsid w:val="005723B1"/>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sid w:val="005723B1"/>
    <w:rPr>
      <w:b/>
      <w:bCs/>
    </w:rPr>
  </w:style>
  <w:style w:type="paragraph" w:styleId="Footer">
    <w:name w:val="footer"/>
    <w:basedOn w:val="Normal"/>
    <w:link w:val="FooterChar"/>
    <w:uiPriority w:val="99"/>
    <w:unhideWhenUsed/>
    <w:qFormat/>
    <w:rsid w:val="005723B1"/>
    <w:pPr>
      <w:tabs>
        <w:tab w:val="center" w:pos="4320"/>
        <w:tab w:val="right" w:pos="8640"/>
      </w:tabs>
      <w:spacing w:after="0" w:line="240" w:lineRule="auto"/>
    </w:pPr>
  </w:style>
  <w:style w:type="paragraph" w:styleId="Header">
    <w:name w:val="header"/>
    <w:basedOn w:val="Normal"/>
    <w:link w:val="HeaderChar"/>
    <w:uiPriority w:val="99"/>
    <w:unhideWhenUsed/>
    <w:qFormat/>
    <w:rsid w:val="005723B1"/>
    <w:pPr>
      <w:tabs>
        <w:tab w:val="center" w:pos="4320"/>
        <w:tab w:val="right" w:pos="8640"/>
      </w:tabs>
      <w:spacing w:after="0" w:line="240" w:lineRule="auto"/>
    </w:pPr>
  </w:style>
  <w:style w:type="character" w:styleId="Hyperlink">
    <w:name w:val="Hyperlink"/>
    <w:basedOn w:val="DefaultParagraphFont"/>
    <w:uiPriority w:val="99"/>
    <w:unhideWhenUsed/>
    <w:qFormat/>
    <w:rsid w:val="005723B1"/>
    <w:rPr>
      <w:color w:val="0000FF"/>
      <w:u w:val="single"/>
    </w:rPr>
  </w:style>
  <w:style w:type="character" w:styleId="LineNumber">
    <w:name w:val="line number"/>
    <w:basedOn w:val="DefaultParagraphFont"/>
    <w:uiPriority w:val="99"/>
    <w:semiHidden/>
    <w:unhideWhenUsed/>
    <w:qFormat/>
    <w:rsid w:val="005723B1"/>
  </w:style>
  <w:style w:type="table" w:styleId="TableGrid">
    <w:name w:val="Table Grid"/>
    <w:basedOn w:val="TableNormal"/>
    <w:uiPriority w:val="39"/>
    <w:qFormat/>
    <w:rsid w:val="005723B1"/>
    <w:rPr>
      <w:rFonts w:asciiTheme="minorHAnsi" w:hAnsiTheme="minorHAnsi"/>
      <w:kern w:val="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5723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5723B1"/>
    <w:pPr>
      <w:ind w:left="720"/>
      <w:contextualSpacing/>
    </w:pPr>
  </w:style>
  <w:style w:type="character" w:customStyle="1" w:styleId="HeaderChar">
    <w:name w:val="Header Char"/>
    <w:basedOn w:val="DefaultParagraphFont"/>
    <w:link w:val="Header"/>
    <w:uiPriority w:val="99"/>
    <w:qFormat/>
    <w:rsid w:val="005723B1"/>
  </w:style>
  <w:style w:type="character" w:customStyle="1" w:styleId="FooterChar">
    <w:name w:val="Footer Char"/>
    <w:basedOn w:val="DefaultParagraphFont"/>
    <w:link w:val="Footer"/>
    <w:uiPriority w:val="99"/>
    <w:qFormat/>
    <w:rsid w:val="005723B1"/>
  </w:style>
  <w:style w:type="paragraph" w:customStyle="1" w:styleId="EndNoteBibliographyTitle">
    <w:name w:val="EndNote Bibliography Title"/>
    <w:basedOn w:val="Normal"/>
    <w:link w:val="EndNoteBibliographyTitle0"/>
    <w:qFormat/>
    <w:rsid w:val="005723B1"/>
    <w:pPr>
      <w:spacing w:after="0"/>
      <w:jc w:val="center"/>
    </w:pPr>
    <w:rPr>
      <w:rFonts w:ascii="Arial" w:hAnsi="Arial" w:cs="Arial"/>
      <w:sz w:val="28"/>
    </w:rPr>
  </w:style>
  <w:style w:type="character" w:customStyle="1" w:styleId="EndNoteBibliographyTitle0">
    <w:name w:val="EndNote Bibliography Title 字元"/>
    <w:basedOn w:val="DefaultParagraphFont"/>
    <w:link w:val="EndNoteBibliographyTitle"/>
    <w:qFormat/>
    <w:rsid w:val="005723B1"/>
    <w:rPr>
      <w:rFonts w:ascii="Arial" w:eastAsiaTheme="minorEastAsia" w:hAnsi="Arial" w:cs="Arial"/>
      <w:sz w:val="28"/>
      <w:szCs w:val="22"/>
    </w:rPr>
  </w:style>
  <w:style w:type="paragraph" w:customStyle="1" w:styleId="EndNoteBibliography">
    <w:name w:val="EndNote Bibliography"/>
    <w:basedOn w:val="Normal"/>
    <w:link w:val="EndNoteBibliography0"/>
    <w:qFormat/>
    <w:rsid w:val="005723B1"/>
    <w:pPr>
      <w:spacing w:line="240" w:lineRule="auto"/>
    </w:pPr>
    <w:rPr>
      <w:rFonts w:ascii="Arial" w:hAnsi="Arial" w:cs="Arial"/>
      <w:sz w:val="28"/>
    </w:rPr>
  </w:style>
  <w:style w:type="character" w:customStyle="1" w:styleId="EndNoteBibliography0">
    <w:name w:val="EndNote Bibliography 字元"/>
    <w:basedOn w:val="DefaultParagraphFont"/>
    <w:link w:val="EndNoteBibliography"/>
    <w:qFormat/>
    <w:rsid w:val="005723B1"/>
    <w:rPr>
      <w:rFonts w:ascii="Arial" w:eastAsiaTheme="minorEastAsia" w:hAnsi="Arial" w:cs="Arial"/>
      <w:sz w:val="28"/>
      <w:szCs w:val="22"/>
    </w:rPr>
  </w:style>
  <w:style w:type="character" w:customStyle="1" w:styleId="jtukpc">
    <w:name w:val="jtukpc"/>
    <w:basedOn w:val="DefaultParagraphFont"/>
    <w:qFormat/>
    <w:rsid w:val="005723B1"/>
  </w:style>
  <w:style w:type="character" w:customStyle="1" w:styleId="ynrlnc">
    <w:name w:val="ynrlnc"/>
    <w:basedOn w:val="DefaultParagraphFont"/>
    <w:qFormat/>
    <w:rsid w:val="005723B1"/>
  </w:style>
  <w:style w:type="character" w:customStyle="1" w:styleId="CommentTextChar">
    <w:name w:val="Comment Text Char"/>
    <w:basedOn w:val="DefaultParagraphFont"/>
    <w:link w:val="CommentText"/>
    <w:uiPriority w:val="99"/>
    <w:qFormat/>
    <w:rsid w:val="005723B1"/>
    <w:rPr>
      <w:sz w:val="20"/>
      <w:szCs w:val="20"/>
    </w:rPr>
  </w:style>
  <w:style w:type="character" w:customStyle="1" w:styleId="CommentSubjectChar">
    <w:name w:val="Comment Subject Char"/>
    <w:basedOn w:val="CommentTextChar"/>
    <w:link w:val="CommentSubject"/>
    <w:uiPriority w:val="99"/>
    <w:semiHidden/>
    <w:qFormat/>
    <w:rsid w:val="005723B1"/>
    <w:rPr>
      <w:b/>
      <w:bCs/>
      <w:sz w:val="20"/>
      <w:szCs w:val="20"/>
    </w:rPr>
  </w:style>
  <w:style w:type="character" w:customStyle="1" w:styleId="BalloonTextChar">
    <w:name w:val="Balloon Text Char"/>
    <w:basedOn w:val="DefaultParagraphFont"/>
    <w:link w:val="BalloonText"/>
    <w:uiPriority w:val="99"/>
    <w:semiHidden/>
    <w:qFormat/>
    <w:rsid w:val="005723B1"/>
    <w:rPr>
      <w:rFonts w:ascii="Segoe UI" w:hAnsi="Segoe UI" w:cs="Segoe UI"/>
      <w:sz w:val="18"/>
      <w:szCs w:val="18"/>
    </w:rPr>
  </w:style>
  <w:style w:type="table" w:customStyle="1" w:styleId="1">
    <w:name w:val="淺色網底1"/>
    <w:basedOn w:val="TableNormal"/>
    <w:uiPriority w:val="60"/>
    <w:qFormat/>
    <w:rsid w:val="005723B1"/>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itleChar">
    <w:name w:val="Title Char"/>
    <w:basedOn w:val="DefaultParagraphFont"/>
    <w:link w:val="Title"/>
    <w:uiPriority w:val="10"/>
    <w:qFormat/>
    <w:rsid w:val="005723B1"/>
    <w:rPr>
      <w:rFonts w:asciiTheme="majorHAnsi" w:eastAsiaTheme="majorEastAsia" w:hAnsiTheme="majorHAnsi" w:cstheme="majorBidi"/>
      <w:color w:val="17365D" w:themeColor="text2" w:themeShade="BF"/>
      <w:spacing w:val="5"/>
      <w:kern w:val="28"/>
      <w:sz w:val="52"/>
      <w:szCs w:val="52"/>
    </w:rPr>
  </w:style>
  <w:style w:type="table" w:customStyle="1" w:styleId="2">
    <w:name w:val="淺色網底2"/>
    <w:basedOn w:val="TableNormal"/>
    <w:uiPriority w:val="60"/>
    <w:qFormat/>
    <w:rsid w:val="005723B1"/>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10">
    <w:name w:val="修訂1"/>
    <w:hidden/>
    <w:uiPriority w:val="99"/>
    <w:semiHidden/>
    <w:qFormat/>
    <w:rsid w:val="005723B1"/>
    <w:rPr>
      <w:rFonts w:ascii="Arial" w:eastAsiaTheme="minorEastAsia" w:hAnsi="Arial" w:cstheme="minorBidi"/>
      <w:sz w:val="28"/>
      <w:szCs w:val="22"/>
    </w:rPr>
  </w:style>
  <w:style w:type="character" w:customStyle="1" w:styleId="Heading1Char">
    <w:name w:val="Heading 1 Char"/>
    <w:basedOn w:val="DefaultParagraphFont"/>
    <w:link w:val="Heading1"/>
    <w:uiPriority w:val="9"/>
    <w:qFormat/>
    <w:rsid w:val="005723B1"/>
    <w:rPr>
      <w:rFonts w:asciiTheme="majorHAnsi" w:eastAsiaTheme="majorEastAsia" w:hAnsiTheme="majorHAnsi" w:cstheme="majorBidi"/>
      <w:b/>
      <w:bCs/>
      <w:color w:val="365F91" w:themeColor="accent1" w:themeShade="BF"/>
      <w:szCs w:val="28"/>
    </w:rPr>
  </w:style>
  <w:style w:type="paragraph" w:customStyle="1" w:styleId="20">
    <w:name w:val="修訂2"/>
    <w:hidden/>
    <w:uiPriority w:val="99"/>
    <w:semiHidden/>
    <w:qFormat/>
    <w:rsid w:val="005723B1"/>
    <w:rPr>
      <w:rFonts w:ascii="Arial" w:eastAsiaTheme="minorEastAsia" w:hAnsi="Arial" w:cstheme="minorBidi"/>
      <w:sz w:val="28"/>
      <w:szCs w:val="22"/>
    </w:rPr>
  </w:style>
  <w:style w:type="paragraph" w:styleId="NoSpacing">
    <w:name w:val="No Spacing"/>
    <w:uiPriority w:val="99"/>
    <w:qFormat/>
    <w:rsid w:val="00F65180"/>
    <w:pPr>
      <w:pBdr>
        <w:top w:val="nil"/>
        <w:left w:val="nil"/>
        <w:bottom w:val="nil"/>
        <w:right w:val="nil"/>
        <w:between w:val="nil"/>
        <w:bar w:val="nil"/>
      </w:pBdr>
    </w:pPr>
    <w:rPr>
      <w:rFonts w:eastAsiaTheme="minorEastAsia"/>
      <w:sz w:val="24"/>
      <w:szCs w:val="24"/>
      <w:bdr w:val="nil"/>
      <w:lang w:eastAsia="en-US"/>
    </w:rPr>
  </w:style>
  <w:style w:type="paragraph" w:styleId="Revision">
    <w:name w:val="Revision"/>
    <w:hidden/>
    <w:uiPriority w:val="99"/>
    <w:semiHidden/>
    <w:rsid w:val="00640473"/>
    <w:rPr>
      <w:rFonts w:ascii="Arial" w:eastAsiaTheme="minorEastAsia" w:hAnsi="Arial" w:cstheme="minorBidi"/>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73950771">
      <w:bodyDiv w:val="1"/>
      <w:marLeft w:val="0"/>
      <w:marRight w:val="0"/>
      <w:marTop w:val="0"/>
      <w:marBottom w:val="0"/>
      <w:divBdr>
        <w:top w:val="none" w:sz="0" w:space="0" w:color="auto"/>
        <w:left w:val="none" w:sz="0" w:space="0" w:color="auto"/>
        <w:bottom w:val="none" w:sz="0" w:space="0" w:color="auto"/>
        <w:right w:val="none" w:sz="0" w:space="0" w:color="auto"/>
      </w:divBdr>
    </w:div>
    <w:div w:id="20263186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tiff"/><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tif"/><Relationship Id="rId10" Type="http://schemas.microsoft.com/office/2016/09/relationships/commentsIds" Target="commentsIds.xml"/><Relationship Id="rId19"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tif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835A657-B4D6-4348-94D8-3B969CE9B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12509</TotalTime>
  <Pages>33</Pages>
  <Words>14544</Words>
  <Characters>82905</Characters>
  <Application>Microsoft Office Word</Application>
  <DocSecurity>0</DocSecurity>
  <Lines>690</Lines>
  <Paragraphs>194</Paragraphs>
  <ScaleCrop>false</ScaleCrop>
  <HeadingPairs>
    <vt:vector size="2" baseType="variant">
      <vt:variant>
        <vt:lpstr>Title</vt:lpstr>
      </vt:variant>
      <vt:variant>
        <vt:i4>1</vt:i4>
      </vt:variant>
    </vt:vector>
  </HeadingPairs>
  <TitlesOfParts>
    <vt:vector size="1" baseType="lpstr">
      <vt:lpstr/>
    </vt:vector>
  </TitlesOfParts>
  <Company>.</Company>
  <LinksUpToDate>false</LinksUpToDate>
  <CharactersWithSpaces>97255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c:creator>
  <cp:lastModifiedBy>Gen-Chang Hsu</cp:lastModifiedBy>
  <cp:revision>2736</cp:revision>
  <cp:lastPrinted>2023-12-04T20:20:00Z</cp:lastPrinted>
  <dcterms:created xsi:type="dcterms:W3CDTF">2020-10-12T14:12:00Z</dcterms:created>
  <dcterms:modified xsi:type="dcterms:W3CDTF">2024-09-01T17:52:00Z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AE5E7865FD1A4EC8BB8EB27AE1F8EB74</vt:lpwstr>
  </property>
</Properties>
</file>