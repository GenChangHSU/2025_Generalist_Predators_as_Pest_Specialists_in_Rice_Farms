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commentRangeStart w:id="0"/>
      <w:r>
        <w:rPr>
          <w:i/>
          <w:iCs/>
        </w:rPr>
        <w:t xml:space="preserve">Submission type: </w:t>
      </w:r>
      <w:r w:rsidR="004E63A7">
        <w:rPr>
          <w:i/>
          <w:iCs/>
        </w:rPr>
        <w:t>Research a</w:t>
      </w:r>
      <w:r>
        <w:rPr>
          <w:i/>
          <w:iCs/>
        </w:rPr>
        <w:t>rticle</w:t>
      </w:r>
      <w:commentRangeEnd w:id="0"/>
      <w:r w:rsidR="00D63038">
        <w:rPr>
          <w:rStyle w:val="CommentReference"/>
        </w:rPr>
        <w:commentReference w:id="0"/>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1"/>
      <w:r w:rsidRPr="00D603C0">
        <w:rPr>
          <w:rFonts w:cs="Times New Roman"/>
          <w:b/>
          <w:color w:val="000000" w:themeColor="text1"/>
          <w:sz w:val="28"/>
          <w:szCs w:val="28"/>
        </w:rPr>
        <w:t>Generalist predators function as pest specialists: examining diet composition of spiders and ladybeetles across rice crop stages</w:t>
      </w:r>
      <w:commentRangeEnd w:id="1"/>
      <w:r w:rsidR="00547078">
        <w:rPr>
          <w:rStyle w:val="CommentReference"/>
        </w:rPr>
        <w:commentReference w:id="1"/>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commentRangeStart w:id="2"/>
      <w:r w:rsidRPr="002F59D2">
        <w:rPr>
          <w:rFonts w:cs="Times New Roman"/>
          <w:b/>
          <w:color w:val="000000" w:themeColor="text1"/>
          <w:sz w:val="28"/>
          <w:szCs w:val="28"/>
        </w:rPr>
        <w:t>Abstract</w:t>
      </w:r>
      <w:commentRangeEnd w:id="2"/>
      <w:r w:rsidR="00C91BD7">
        <w:rPr>
          <w:rStyle w:val="CommentReference"/>
        </w:rPr>
        <w:commentReference w:id="2"/>
      </w:r>
    </w:p>
    <w:p w14:paraId="2DF30EA5" w14:textId="4341C26F" w:rsidR="002334F0" w:rsidDel="00C91BD7" w:rsidRDefault="00DD4E15" w:rsidP="007D6F76">
      <w:pPr>
        <w:pStyle w:val="ListParagraph"/>
        <w:numPr>
          <w:ilvl w:val="0"/>
          <w:numId w:val="6"/>
        </w:numPr>
        <w:spacing w:after="0" w:line="480" w:lineRule="auto"/>
        <w:jc w:val="left"/>
        <w:rPr>
          <w:del w:id="3" w:author="Gen-Chang Hsu" w:date="2024-08-23T15:00:00Z" w16du:dateUtc="2024-08-23T19:00:00Z"/>
          <w:rFonts w:cs="Times New Roman"/>
          <w:color w:val="000000" w:themeColor="text1"/>
        </w:rPr>
      </w:pPr>
      <w:r w:rsidRPr="00C91BD7">
        <w:rPr>
          <w:rFonts w:cs="Times New Roman"/>
          <w:color w:val="000000" w:themeColor="text1"/>
        </w:rPr>
        <w:t xml:space="preserve">Biocontrol, using natural enemies for pest control, has a long history in agriculture.  </w:t>
      </w:r>
      <w:del w:id="4" w:author="Gen-Chang Hsu" w:date="2024-08-23T15:00:00Z" w16du:dateUtc="2024-08-23T19:00:00Z">
        <w:r w:rsidR="003A0BBF" w:rsidRPr="001F1B8F" w:rsidDel="00C91BD7">
          <w:rPr>
            <w:rFonts w:cs="Times New Roman"/>
            <w:color w:val="000000" w:themeColor="text1"/>
          </w:rPr>
          <w:delText xml:space="preserve">It </w:delText>
        </w:r>
        <w:r w:rsidRPr="00C91BD7" w:rsidDel="00C91BD7">
          <w:rPr>
            <w:rFonts w:cs="Times New Roman"/>
            <w:color w:val="000000" w:themeColor="text1"/>
          </w:rPr>
          <w:delText xml:space="preserve">has </w:delText>
        </w:r>
        <w:r w:rsidR="003A0BBF" w:rsidRPr="00C91BD7" w:rsidDel="00C91BD7">
          <w:rPr>
            <w:rFonts w:cs="Times New Roman"/>
            <w:color w:val="000000" w:themeColor="text1"/>
          </w:rPr>
          <w:delText xml:space="preserve">received </w:delText>
        </w:r>
        <w:r w:rsidRPr="00C91BD7" w:rsidDel="00C91BD7">
          <w:rPr>
            <w:rFonts w:cs="Times New Roman"/>
            <w:color w:val="000000" w:themeColor="text1"/>
          </w:rPr>
          <w:delText>a surge of interest in the</w:delText>
        </w:r>
        <w:r w:rsidR="003A0BBF" w:rsidRPr="00C91BD7" w:rsidDel="00C91BD7">
          <w:rPr>
            <w:rFonts w:cs="Times New Roman"/>
            <w:color w:val="000000" w:themeColor="text1"/>
          </w:rPr>
          <w:delText xml:space="preserve"> recent</w:delText>
        </w:r>
        <w:r w:rsidRPr="00C91BD7" w:rsidDel="00C91BD7">
          <w:rPr>
            <w:rFonts w:cs="Times New Roman"/>
            <w:color w:val="000000" w:themeColor="text1"/>
          </w:rPr>
          <w:delText xml:space="preserve"> </w:delText>
        </w:r>
      </w:del>
      <w:del w:id="5" w:author="Gen-Chang Hsu" w:date="2024-08-17T22:06:00Z" w16du:dateUtc="2024-08-18T02:06:00Z">
        <w:r w:rsidRPr="00C91BD7" w:rsidDel="00DE2FB3">
          <w:rPr>
            <w:rFonts w:cs="Times New Roman"/>
            <w:color w:val="000000" w:themeColor="text1"/>
          </w:rPr>
          <w:delText xml:space="preserve">Anthropocene </w:delText>
        </w:r>
      </w:del>
      <w:del w:id="6" w:author="Gen-Chang Hsu" w:date="2024-08-23T15:00:00Z" w16du:dateUtc="2024-08-23T19:00:00Z">
        <w:r w:rsidRPr="00C91BD7" w:rsidDel="00C91BD7">
          <w:rPr>
            <w:rFonts w:cs="Times New Roman"/>
            <w:color w:val="000000" w:themeColor="text1"/>
          </w:rPr>
          <w:delText>because of its potential as a</w:delText>
        </w:r>
        <w:r w:rsidR="005C23D3" w:rsidRPr="00C91BD7" w:rsidDel="00C91BD7">
          <w:rPr>
            <w:rFonts w:cs="Times New Roman"/>
            <w:color w:val="000000" w:themeColor="text1"/>
          </w:rPr>
          <w:delText xml:space="preserve"> valuable</w:delText>
        </w:r>
        <w:r w:rsidRPr="00C91BD7" w:rsidDel="00C91BD7">
          <w:rPr>
            <w:rFonts w:cs="Times New Roman"/>
            <w:color w:val="000000" w:themeColor="text1"/>
          </w:rPr>
          <w:delText xml:space="preserve"> tool for sustainable agriculture.</w:delText>
        </w:r>
        <w:r w:rsidR="00AC5709" w:rsidRPr="00C91BD7" w:rsidDel="00C91BD7">
          <w:rPr>
            <w:rFonts w:cs="Times New Roman"/>
            <w:color w:val="000000" w:themeColor="text1"/>
          </w:rPr>
          <w:delText xml:space="preserve">  </w:delText>
        </w:r>
      </w:del>
    </w:p>
    <w:p w14:paraId="4AAB4E8F" w14:textId="66458913" w:rsidR="002334F0" w:rsidRPr="00C91BD7" w:rsidRDefault="00AB21DF" w:rsidP="00C91BD7">
      <w:pPr>
        <w:pStyle w:val="ListParagraph"/>
        <w:numPr>
          <w:ilvl w:val="0"/>
          <w:numId w:val="6"/>
        </w:numPr>
        <w:spacing w:after="0" w:line="480" w:lineRule="auto"/>
        <w:jc w:val="left"/>
        <w:rPr>
          <w:rFonts w:cs="Times New Roman"/>
          <w:color w:val="000000" w:themeColor="text1"/>
        </w:rPr>
      </w:pPr>
      <w:r w:rsidRPr="00C91BD7">
        <w:rPr>
          <w:rFonts w:cs="Times New Roman"/>
          <w:color w:val="000000" w:themeColor="text1"/>
        </w:rPr>
        <w:t>To solve a long-standing puzzle</w:t>
      </w:r>
      <w:r w:rsidR="00AC5709" w:rsidRPr="00C91BD7">
        <w:rPr>
          <w:rFonts w:cs="Times New Roman"/>
          <w:color w:val="000000" w:themeColor="text1"/>
        </w:rPr>
        <w:t xml:space="preserve"> in biocontrol</w:t>
      </w:r>
      <w:r w:rsidRPr="00C91BD7">
        <w:rPr>
          <w:rFonts w:cs="Times New Roman"/>
          <w:color w:val="000000" w:themeColor="text1"/>
        </w:rPr>
        <w:t xml:space="preserve">—how well the ubiquitous generalist arthropod predators (GAPs) function as biocontrol agents—this study </w:t>
      </w:r>
      <w:r w:rsidR="00321D97" w:rsidRPr="00C91BD7">
        <w:rPr>
          <w:rFonts w:cs="Times New Roman"/>
        </w:rPr>
        <w:t xml:space="preserve">aimed to 1) quantify the diet composition of </w:t>
      </w:r>
      <w:r w:rsidRPr="00C91BD7">
        <w:rPr>
          <w:rFonts w:cs="Times New Roman"/>
        </w:rPr>
        <w:t>GAPs</w:t>
      </w:r>
      <w:r w:rsidR="00A10653" w:rsidRPr="00C91BD7">
        <w:rPr>
          <w:rFonts w:cs="Times New Roman"/>
        </w:rPr>
        <w:t xml:space="preserve"> </w:t>
      </w:r>
      <w:r w:rsidR="00AE14E6" w:rsidRPr="00C91BD7">
        <w:rPr>
          <w:rFonts w:cs="Times New Roman"/>
        </w:rPr>
        <w:t xml:space="preserve">(spiders and ladybeetles) </w:t>
      </w:r>
      <w:r w:rsidR="003E1848" w:rsidRPr="00C91BD7">
        <w:rPr>
          <w:rFonts w:cs="Times New Roman"/>
        </w:rPr>
        <w:t xml:space="preserve">at </w:t>
      </w:r>
      <w:r w:rsidR="00AE14E6" w:rsidRPr="00C91BD7">
        <w:rPr>
          <w:rFonts w:cs="Times New Roman"/>
        </w:rPr>
        <w:t>different</w:t>
      </w:r>
      <w:r w:rsidR="003E1848" w:rsidRPr="00C91BD7">
        <w:rPr>
          <w:rFonts w:cs="Times New Roman"/>
        </w:rPr>
        <w:t xml:space="preserve"> crop stage</w:t>
      </w:r>
      <w:r w:rsidR="00AE14E6" w:rsidRPr="00C91BD7">
        <w:rPr>
          <w:rFonts w:cs="Times New Roman"/>
        </w:rPr>
        <w:t>s</w:t>
      </w:r>
      <w:r w:rsidR="003E1848" w:rsidRPr="00C91BD7">
        <w:rPr>
          <w:rFonts w:cs="Times New Roman"/>
        </w:rPr>
        <w:t xml:space="preserve"> </w:t>
      </w:r>
      <w:r w:rsidR="00A10653" w:rsidRPr="00C91BD7">
        <w:rPr>
          <w:rFonts w:cs="Times New Roman"/>
        </w:rPr>
        <w:t xml:space="preserve">using </w:t>
      </w:r>
      <w:r w:rsidR="00A10653" w:rsidRPr="00C91BD7">
        <w:rPr>
          <w:rFonts w:cs="Times New Roman"/>
          <w:color w:val="000000" w:themeColor="text1"/>
        </w:rPr>
        <w:t>stable isotope analysis</w:t>
      </w:r>
      <w:r w:rsidR="00321D97" w:rsidRPr="00C91BD7">
        <w:rPr>
          <w:rFonts w:cs="Times New Roman"/>
        </w:rPr>
        <w:t xml:space="preserve">, 2) examine the consistency of </w:t>
      </w:r>
      <w:r w:rsidRPr="00C91BD7">
        <w:rPr>
          <w:rFonts w:cs="Times New Roman"/>
        </w:rPr>
        <w:t>GAP</w:t>
      </w:r>
      <w:r w:rsidR="00321D97" w:rsidRPr="00C91BD7">
        <w:rPr>
          <w:rFonts w:cs="Times New Roman"/>
        </w:rPr>
        <w:t xml:space="preserve">s in pest consumption over years, and 3) investigate how </w:t>
      </w:r>
      <w:ins w:id="7" w:author="Gen-Chang Hsu" w:date="2024-08-23T15:17:00Z" w16du:dateUtc="2024-08-23T19:17:00Z">
        <w:r w:rsidR="00926D50">
          <w:rPr>
            <w:rFonts w:cs="Times New Roman"/>
          </w:rPr>
          <w:t xml:space="preserve">various factors such as </w:t>
        </w:r>
      </w:ins>
      <w:del w:id="8" w:author="Gen-Chang Hsu" w:date="2024-08-23T15:15:00Z" w16du:dateUtc="2024-08-23T19:15:00Z">
        <w:r w:rsidR="00321D97" w:rsidRPr="00C91BD7" w:rsidDel="00926D50">
          <w:rPr>
            <w:rFonts w:cs="Times New Roman"/>
          </w:rPr>
          <w:delText xml:space="preserve">abiotic and biotic </w:delText>
        </w:r>
      </w:del>
      <w:del w:id="9" w:author="Gen-Chang Hsu" w:date="2024-08-23T15:16:00Z" w16du:dateUtc="2024-08-23T19:16:00Z">
        <w:r w:rsidR="00321D97" w:rsidRPr="00C91BD7" w:rsidDel="00926D50">
          <w:rPr>
            <w:rFonts w:cs="Times New Roman"/>
          </w:rPr>
          <w:delText>factors</w:delText>
        </w:r>
      </w:del>
      <w:ins w:id="10" w:author="Gen-Chang Hsu" w:date="2024-08-23T15:17:00Z" w16du:dateUtc="2024-08-23T19:17:00Z">
        <w:r w:rsidR="00926D50">
          <w:rPr>
            <w:rFonts w:cs="Times New Roman"/>
          </w:rPr>
          <w:t>farming practice</w:t>
        </w:r>
      </w:ins>
      <w:ins w:id="11" w:author="Gen-Chang Hsu" w:date="2024-08-23T15:16:00Z" w16du:dateUtc="2024-08-23T19:16:00Z">
        <w:r w:rsidR="00926D50">
          <w:rPr>
            <w:rFonts w:cs="Times New Roman"/>
          </w:rPr>
          <w:t xml:space="preserve">, </w:t>
        </w:r>
      </w:ins>
      <w:ins w:id="12" w:author="Gen-Chang Hsu" w:date="2024-08-23T15:17:00Z" w16du:dateUtc="2024-08-23T19:17:00Z">
        <w:r w:rsidR="00926D50">
          <w:rPr>
            <w:rFonts w:cs="Times New Roman"/>
          </w:rPr>
          <w:t>surrounding vegetation, and prey abundance</w:t>
        </w:r>
      </w:ins>
      <w:r w:rsidR="00321D97" w:rsidRPr="00C91BD7">
        <w:rPr>
          <w:rFonts w:cs="Times New Roman"/>
        </w:rPr>
        <w:t xml:space="preserve"> affect </w:t>
      </w:r>
      <w:r w:rsidR="0063295E" w:rsidRPr="00C91BD7">
        <w:rPr>
          <w:rFonts w:cs="Times New Roman"/>
        </w:rPr>
        <w:t>pest consumption by GAPs</w:t>
      </w:r>
      <w:r w:rsidR="00321D97" w:rsidRPr="00C91BD7">
        <w:rPr>
          <w:rFonts w:cs="Times New Roman"/>
        </w:rPr>
        <w:t>.</w:t>
      </w:r>
      <w:r w:rsidRPr="00C91BD7">
        <w:rPr>
          <w:rFonts w:cs="Times New Roman"/>
        </w:rPr>
        <w:t xml:space="preserve">  </w:t>
      </w:r>
    </w:p>
    <w:p w14:paraId="2834459B" w14:textId="7C1F3CBA" w:rsidR="002334F0" w:rsidRDefault="00A10653" w:rsidP="00077716">
      <w:pPr>
        <w:pStyle w:val="ListParagraph"/>
        <w:numPr>
          <w:ilvl w:val="0"/>
          <w:numId w:val="6"/>
        </w:numPr>
        <w:spacing w:after="0" w:line="480" w:lineRule="auto"/>
        <w:jc w:val="left"/>
        <w:rPr>
          <w:rFonts w:cs="Times New Roman"/>
          <w:color w:val="000000" w:themeColor="text1"/>
        </w:rPr>
      </w:pPr>
      <w:del w:id="13" w:author="Gen-Chang Hsu" w:date="2024-08-23T14:58:00Z" w16du:dateUtc="2024-08-23T18:58:00Z">
        <w:r w:rsidRPr="00077716" w:rsidDel="00C91BD7">
          <w:rPr>
            <w:rFonts w:cs="Times New Roman"/>
          </w:rPr>
          <w:delText>Specifically</w:delText>
        </w:r>
        <w:r w:rsidR="00AB21DF" w:rsidRPr="00077716" w:rsidDel="00C91BD7">
          <w:rPr>
            <w:rFonts w:cs="Times New Roman"/>
          </w:rPr>
          <w:delText>, w</w:delText>
        </w:r>
      </w:del>
      <w:ins w:id="14" w:author="Gen-Chang Hsu" w:date="2024-08-23T14:58:00Z" w16du:dateUtc="2024-08-23T18:58:00Z">
        <w:r w:rsidR="00C91BD7">
          <w:rPr>
            <w:rFonts w:cs="Times New Roman"/>
          </w:rPr>
          <w:t>W</w:t>
        </w:r>
      </w:ins>
      <w:r w:rsidR="00AB21DF" w:rsidRPr="00077716">
        <w:rPr>
          <w:rFonts w:cs="Times New Roman"/>
        </w:rPr>
        <w:t xml:space="preserve">e </w:t>
      </w:r>
      <w:r w:rsidR="00ED0CCC" w:rsidRPr="00077716">
        <w:rPr>
          <w:rFonts w:cs="Times New Roman"/>
        </w:rPr>
        <w:t>sampled arthropod prey and GAPs</w:t>
      </w:r>
      <w:ins w:id="15" w:author="Gen-Chang Hsu" w:date="2024-08-23T15:06:00Z" w16du:dateUtc="2024-08-23T19:06:00Z">
        <w:r w:rsidR="00977047">
          <w:rPr>
            <w:rFonts w:cs="Times New Roman"/>
          </w:rPr>
          <w:t xml:space="preserve"> </w:t>
        </w:r>
      </w:ins>
      <w:del w:id="16" w:author="Gen-Chang Hsu" w:date="2024-08-23T15:08:00Z" w16du:dateUtc="2024-08-23T19:08:00Z">
        <w:r w:rsidR="00ED0CCC" w:rsidRPr="00077716" w:rsidDel="00977047">
          <w:rPr>
            <w:rFonts w:cs="Times New Roman"/>
          </w:rPr>
          <w:delText xml:space="preserve"> i</w:delText>
        </w:r>
      </w:del>
      <w:ins w:id="17" w:author="Gen-Chang Hsu" w:date="2024-08-23T15:08:00Z" w16du:dateUtc="2024-08-23T19:08:00Z">
        <w:r w:rsidR="00977047">
          <w:rPr>
            <w:rFonts w:cs="Times New Roman"/>
          </w:rPr>
          <w:t>i</w:t>
        </w:r>
      </w:ins>
      <w:r w:rsidR="00ED0CCC" w:rsidRPr="00077716">
        <w:rPr>
          <w:rFonts w:cs="Times New Roman"/>
        </w:rPr>
        <w:t>n</w:t>
      </w:r>
      <w:ins w:id="18" w:author="Gen-Chang Hsu" w:date="2024-08-23T15:03:00Z" w16du:dateUtc="2024-08-23T19:03:00Z">
        <w:r w:rsidR="00977047">
          <w:rPr>
            <w:rFonts w:cs="Times New Roman"/>
          </w:rPr>
          <w:t xml:space="preserve"> </w:t>
        </w:r>
      </w:ins>
      <w:ins w:id="19" w:author="Gen-Chang Hsu" w:date="2024-08-23T15:04:00Z" w16du:dateUtc="2024-08-23T19:04:00Z">
        <w:r w:rsidR="00977047">
          <w:rPr>
            <w:rFonts w:cs="Times New Roman"/>
          </w:rPr>
          <w:t xml:space="preserve">seven pairs of </w:t>
        </w:r>
      </w:ins>
      <w:ins w:id="20" w:author="Gen-Chang Hsu" w:date="2024-08-23T15:08:00Z" w16du:dateUtc="2024-08-23T19:08:00Z">
        <w:r w:rsidR="00977047">
          <w:rPr>
            <w:rFonts w:cs="Times New Roman"/>
          </w:rPr>
          <w:t xml:space="preserve">subtropical </w:t>
        </w:r>
      </w:ins>
      <w:del w:id="21" w:author="Gen-Chang Hsu" w:date="2024-08-23T15:04:00Z" w16du:dateUtc="2024-08-23T19:04:00Z">
        <w:r w:rsidR="00ED0CCC" w:rsidRPr="00077716" w:rsidDel="00977047">
          <w:rPr>
            <w:rFonts w:cs="Times New Roman"/>
          </w:rPr>
          <w:delText xml:space="preserve"> sub-tropical </w:delText>
        </w:r>
      </w:del>
      <w:r w:rsidR="00ED0CCC" w:rsidRPr="00077716">
        <w:rPr>
          <w:rFonts w:cs="Times New Roman"/>
        </w:rPr>
        <w:t xml:space="preserve">organic and conventional rice farms </w:t>
      </w:r>
      <w:del w:id="22" w:author="Gen-Chang Hsu" w:date="2024-08-23T14:59:00Z" w16du:dateUtc="2024-08-23T18:59:00Z">
        <w:r w:rsidR="00ED0CCC" w:rsidRPr="00077716" w:rsidDel="00C91BD7">
          <w:rPr>
            <w:rFonts w:cs="Times New Roman"/>
          </w:rPr>
          <w:delText xml:space="preserve">over </w:delText>
        </w:r>
      </w:del>
      <w:ins w:id="23" w:author="Gen-Chang Hsu" w:date="2024-08-23T14:59:00Z" w16du:dateUtc="2024-08-23T18:59:00Z">
        <w:r w:rsidR="00C91BD7">
          <w:rPr>
            <w:rFonts w:cs="Times New Roman"/>
          </w:rPr>
          <w:t>at major rice</w:t>
        </w:r>
        <w:r w:rsidR="00C91BD7" w:rsidRPr="00077716">
          <w:rPr>
            <w:rFonts w:cs="Times New Roman"/>
          </w:rPr>
          <w:t xml:space="preserve"> </w:t>
        </w:r>
      </w:ins>
      <w:del w:id="24" w:author="Gen-Chang Hsu" w:date="2024-08-23T14:59:00Z" w16du:dateUtc="2024-08-23T18:59:00Z">
        <w:r w:rsidRPr="00077716" w:rsidDel="00C91BD7">
          <w:rPr>
            <w:rFonts w:cs="Times New Roman"/>
          </w:rPr>
          <w:delText>crop</w:delText>
        </w:r>
      </w:del>
      <w:ins w:id="25" w:author="Gen-Chang Hsu" w:date="2024-08-23T14:59:00Z" w16du:dateUtc="2024-08-23T18:59:00Z">
        <w:r w:rsidR="00C91BD7">
          <w:rPr>
            <w:rFonts w:cs="Times New Roman"/>
          </w:rPr>
          <w:t>growth</w:t>
        </w:r>
      </w:ins>
      <w:r w:rsidRPr="00077716">
        <w:rPr>
          <w:rFonts w:cs="Times New Roman"/>
        </w:rPr>
        <w:t xml:space="preserve"> stages</w:t>
      </w:r>
      <w:r w:rsidR="00ED0CCC" w:rsidRPr="00077716">
        <w:rPr>
          <w:rFonts w:cs="Times New Roman"/>
        </w:rPr>
        <w:t xml:space="preserve"> (</w:t>
      </w:r>
      <w:del w:id="26" w:author="Gen-Chang Hsu" w:date="2024-08-23T19:59:00Z" w16du:dateUtc="2024-08-23T23:59:00Z">
        <w:r w:rsidR="00ED0CCC" w:rsidRPr="00077716" w:rsidDel="00DB1069">
          <w:rPr>
            <w:rFonts w:cs="Times New Roman"/>
          </w:rPr>
          <w:delText xml:space="preserve">seedling, </w:delText>
        </w:r>
      </w:del>
      <w:r w:rsidR="00ED0CCC" w:rsidRPr="00077716">
        <w:rPr>
          <w:rFonts w:cs="Times New Roman"/>
        </w:rPr>
        <w:t>tillering, flowering, and ripening)</w:t>
      </w:r>
      <w:r w:rsidRPr="00077716">
        <w:rPr>
          <w:rFonts w:cs="Times New Roman"/>
        </w:rPr>
        <w:t xml:space="preserve"> </w:t>
      </w:r>
      <w:ins w:id="27" w:author="Gen-Chang Hsu" w:date="2024-08-23T14:59:00Z" w16du:dateUtc="2024-08-23T18:59:00Z">
        <w:r w:rsidR="00C91BD7">
          <w:rPr>
            <w:rFonts w:cs="Times New Roman"/>
            <w:color w:val="000000" w:themeColor="text1"/>
          </w:rPr>
          <w:t>for</w:t>
        </w:r>
      </w:ins>
      <w:del w:id="28" w:author="Gen-Chang Hsu" w:date="2024-08-23T14:59:00Z" w16du:dateUtc="2024-08-23T18:59:00Z">
        <w:r w:rsidR="00DD4E15" w:rsidRPr="00077716" w:rsidDel="00C91BD7">
          <w:rPr>
            <w:rFonts w:cs="Times New Roman"/>
            <w:color w:val="000000" w:themeColor="text1"/>
          </w:rPr>
          <w:delText>in</w:delText>
        </w:r>
      </w:del>
      <w:r w:rsidR="00DD4E15" w:rsidRPr="00077716">
        <w:rPr>
          <w:rFonts w:cs="Times New Roman"/>
          <w:color w:val="000000" w:themeColor="text1"/>
        </w:rPr>
        <w:t xml:space="preserve"> three consecutive years</w:t>
      </w:r>
      <w:ins w:id="29" w:author="Gen-Chang Hsu" w:date="2024-08-23T15:08:00Z" w16du:dateUtc="2024-08-23T19:08:00Z">
        <w:r w:rsidR="00977047">
          <w:rPr>
            <w:rFonts w:cs="Times New Roman"/>
            <w:color w:val="000000" w:themeColor="text1"/>
          </w:rPr>
          <w:t xml:space="preserve"> (</w:t>
        </w:r>
      </w:ins>
      <w:ins w:id="30" w:author="Gen-Chang Hsu" w:date="2024-08-23T15:09:00Z" w16du:dateUtc="2024-08-23T19:09:00Z">
        <w:r w:rsidR="00977047">
          <w:rPr>
            <w:rFonts w:cs="Times New Roman"/>
            <w:color w:val="000000" w:themeColor="text1"/>
          </w:rPr>
          <w:t>2017</w:t>
        </w:r>
        <w:r w:rsidR="00977047" w:rsidRPr="00077716">
          <w:rPr>
            <w:rFonts w:cs="Times New Roman"/>
            <w:color w:val="000000" w:themeColor="text1"/>
          </w:rPr>
          <w:t>-</w:t>
        </w:r>
        <w:r w:rsidR="00977047">
          <w:rPr>
            <w:rFonts w:cs="Times New Roman"/>
            <w:color w:val="000000" w:themeColor="text1"/>
          </w:rPr>
          <w:t>2019</w:t>
        </w:r>
      </w:ins>
      <w:ins w:id="31" w:author="Gen-Chang Hsu" w:date="2024-08-23T15:08:00Z" w16du:dateUtc="2024-08-23T19:08:00Z">
        <w:r w:rsidR="00977047">
          <w:rPr>
            <w:rFonts w:cs="Times New Roman"/>
            <w:color w:val="000000" w:themeColor="text1"/>
          </w:rPr>
          <w:t>)</w:t>
        </w:r>
      </w:ins>
      <w:r w:rsidR="00DD4E15" w:rsidRPr="00077716">
        <w:rPr>
          <w:rFonts w:cs="Times New Roman"/>
          <w:color w:val="000000" w:themeColor="text1"/>
        </w:rPr>
        <w:t>.</w:t>
      </w:r>
      <w:r w:rsidR="00A71B4C" w:rsidRPr="00077716">
        <w:rPr>
          <w:rFonts w:cs="Times New Roman"/>
          <w:color w:val="000000" w:themeColor="text1"/>
        </w:rPr>
        <w:t xml:space="preserve">  </w:t>
      </w:r>
      <w:r w:rsidR="005122E4" w:rsidRPr="00077716">
        <w:rPr>
          <w:rFonts w:cs="Times New Roman"/>
          <w:color w:val="000000" w:themeColor="text1"/>
        </w:rPr>
        <w:t xml:space="preserve">Among our </w:t>
      </w:r>
      <w:del w:id="32" w:author="Gen-Chang Hsu" w:date="2024-08-23T15:10:00Z" w16du:dateUtc="2024-08-23T19:10:00Z">
        <w:r w:rsidR="005122E4" w:rsidRPr="00077716" w:rsidDel="00926D50">
          <w:rPr>
            <w:rFonts w:cs="Times New Roman"/>
            <w:color w:val="000000" w:themeColor="text1"/>
          </w:rPr>
          <w:delText>field</w:delText>
        </w:r>
      </w:del>
      <w:ins w:id="33" w:author="Gen-Chang Hsu" w:date="2024-08-23T15:10:00Z" w16du:dateUtc="2024-08-23T19:10:00Z">
        <w:r w:rsidR="00926D50">
          <w:rPr>
            <w:rFonts w:cs="Times New Roman"/>
            <w:color w:val="000000" w:themeColor="text1"/>
          </w:rPr>
          <w:t>sweep</w:t>
        </w:r>
      </w:ins>
      <w:r w:rsidR="005122E4" w:rsidRPr="00077716">
        <w:rPr>
          <w:rFonts w:cs="Times New Roman"/>
          <w:color w:val="000000" w:themeColor="text1"/>
        </w:rPr>
        <w:t>-</w:t>
      </w:r>
      <w:ins w:id="34" w:author="Gen-Chang Hsu" w:date="2024-08-23T15:10:00Z" w16du:dateUtc="2024-08-23T19:10:00Z">
        <w:r w:rsidR="00926D50">
          <w:rPr>
            <w:rFonts w:cs="Times New Roman"/>
            <w:color w:val="000000" w:themeColor="text1"/>
          </w:rPr>
          <w:t>net</w:t>
        </w:r>
      </w:ins>
      <w:del w:id="35" w:author="Gen-Chang Hsu" w:date="2024-08-23T15:10:00Z" w16du:dateUtc="2024-08-23T19:10:00Z">
        <w:r w:rsidR="005122E4" w:rsidRPr="00077716" w:rsidDel="00926D50">
          <w:rPr>
            <w:rFonts w:cs="Times New Roman"/>
            <w:color w:val="000000" w:themeColor="text1"/>
          </w:rPr>
          <w:delText>collected</w:delText>
        </w:r>
      </w:del>
      <w:r w:rsidR="005122E4" w:rsidRPr="00077716">
        <w:rPr>
          <w:rFonts w:cs="Times New Roman"/>
          <w:color w:val="000000" w:themeColor="text1"/>
        </w:rPr>
        <w:t xml:space="preserve"> samples, </w:t>
      </w:r>
      <w:ins w:id="36" w:author="Gen-Chang Hsu" w:date="2024-08-23T15:11:00Z" w16du:dateUtc="2024-08-23T19:11:00Z">
        <w:r w:rsidR="00926D50">
          <w:rPr>
            <w:rFonts w:cs="Times New Roman"/>
            <w:color w:val="000000" w:themeColor="text1"/>
          </w:rPr>
          <w:t xml:space="preserve">we </w:t>
        </w:r>
      </w:ins>
      <w:ins w:id="37" w:author="Gen-Chang Hsu" w:date="2024-08-23T15:12:00Z" w16du:dateUtc="2024-08-23T19:12:00Z">
        <w:r w:rsidR="00926D50">
          <w:rPr>
            <w:rFonts w:cs="Times New Roman"/>
            <w:color w:val="000000" w:themeColor="text1"/>
          </w:rPr>
          <w:t>analyzed</w:t>
        </w:r>
      </w:ins>
      <w:ins w:id="38" w:author="Gen-Chang Hsu" w:date="2024-08-23T15:11:00Z" w16du:dateUtc="2024-08-23T19:11:00Z">
        <w:r w:rsidR="00926D50">
          <w:rPr>
            <w:rFonts w:cs="Times New Roman"/>
            <w:color w:val="000000" w:themeColor="text1"/>
          </w:rPr>
          <w:t xml:space="preserve"> </w:t>
        </w:r>
      </w:ins>
      <w:r w:rsidR="00365A19" w:rsidRPr="00077716">
        <w:rPr>
          <w:rFonts w:cs="Times New Roman"/>
          <w:color w:val="000000" w:themeColor="text1"/>
        </w:rPr>
        <w:t xml:space="preserve">352 </w:t>
      </w:r>
      <w:del w:id="39" w:author="Gen-Chang Hsu" w:date="2024-08-23T15:11:00Z" w16du:dateUtc="2024-08-23T19:11:00Z">
        <w:r w:rsidR="00365A19" w:rsidRPr="00077716" w:rsidDel="00926D50">
          <w:rPr>
            <w:rFonts w:cs="Times New Roman"/>
            <w:color w:val="000000" w:themeColor="text1"/>
          </w:rPr>
          <w:delText xml:space="preserve">arthropod </w:delText>
        </w:r>
      </w:del>
      <w:r w:rsidR="00365A19" w:rsidRPr="00077716">
        <w:rPr>
          <w:rFonts w:cs="Times New Roman"/>
          <w:color w:val="000000" w:themeColor="text1"/>
        </w:rPr>
        <w:t xml:space="preserve">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t>
      </w:r>
      <w:del w:id="40" w:author="Gen-Chang Hsu" w:date="2024-08-23T15:11:00Z" w16du:dateUtc="2024-08-23T19:11:00Z">
        <w:r w:rsidR="005122E4" w:rsidRPr="00077716" w:rsidDel="00926D50">
          <w:rPr>
            <w:rFonts w:cs="Times New Roman"/>
            <w:color w:val="000000" w:themeColor="text1"/>
          </w:rPr>
          <w:delText xml:space="preserve">were analyzed </w:delText>
        </w:r>
      </w:del>
      <w:r w:rsidR="005122E4" w:rsidRPr="00077716">
        <w:rPr>
          <w:rFonts w:cs="Times New Roman"/>
          <w:color w:val="000000" w:themeColor="text1"/>
        </w:rPr>
        <w:t xml:space="preserve">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491FC574"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ins w:id="41" w:author="Gen-Chang Hsu" w:date="2024-08-23T20:01:00Z" w16du:dateUtc="2024-08-24T00:01:00Z">
        <w:r w:rsidR="00DB1069">
          <w:rPr>
            <w:rFonts w:cs="Times New Roman"/>
            <w:color w:val="000000" w:themeColor="text1"/>
          </w:rPr>
          <w:t>76</w:t>
        </w:r>
      </w:ins>
      <w:del w:id="42" w:author="Gen-Chang Hsu" w:date="2024-08-23T20:01:00Z" w16du:dateUtc="2024-08-24T00:01:00Z">
        <w:r w:rsidR="00297DF3" w:rsidRPr="00077716" w:rsidDel="00DB1069">
          <w:rPr>
            <w:rFonts w:cs="Times New Roman"/>
            <w:color w:val="000000" w:themeColor="text1"/>
          </w:rPr>
          <w:delText>80</w:delText>
        </w:r>
      </w:del>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w:t>
      </w:r>
      <w:ins w:id="43" w:author="Gen-Chang Hsu" w:date="2024-08-23T20:00:00Z" w16du:dateUtc="2024-08-24T00:00:00Z">
        <w:r w:rsidR="00DB1069">
          <w:rPr>
            <w:rFonts w:cs="Times New Roman"/>
            <w:color w:val="000000" w:themeColor="text1"/>
          </w:rPr>
          <w:t xml:space="preserve">flowering and </w:t>
        </w:r>
      </w:ins>
      <w:r w:rsidR="00ED3E5D" w:rsidRPr="00077716">
        <w:rPr>
          <w:rFonts w:cs="Times New Roman"/>
          <w:color w:val="000000" w:themeColor="text1"/>
        </w:rPr>
        <w:t xml:space="preserve">ripening stage, across the three study years.  </w:t>
      </w:r>
      <w:r w:rsidRPr="00077716">
        <w:rPr>
          <w:rFonts w:cs="Times New Roman"/>
          <w:szCs w:val="28"/>
        </w:rPr>
        <w:t xml:space="preserve">The high </w:t>
      </w:r>
      <w:del w:id="44" w:author="Gen-Chang Hsu" w:date="2024-08-23T15:13:00Z" w16du:dateUtc="2024-08-23T19:13:00Z">
        <w:r w:rsidRPr="00077716" w:rsidDel="00926D50">
          <w:rPr>
            <w:rFonts w:cs="Times New Roman"/>
            <w:szCs w:val="28"/>
          </w:rPr>
          <w:delText>percentage</w:delText>
        </w:r>
        <w:r w:rsidR="00FC3879" w:rsidRPr="00077716" w:rsidDel="00926D50">
          <w:rPr>
            <w:rFonts w:cs="Times New Roman"/>
            <w:szCs w:val="28"/>
          </w:rPr>
          <w:delText xml:space="preserve"> in </w:delText>
        </w:r>
      </w:del>
      <w:r w:rsidR="00FC3879" w:rsidRPr="00077716">
        <w:rPr>
          <w:rFonts w:cs="Times New Roman"/>
          <w:szCs w:val="28"/>
        </w:rPr>
        <w:t>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ins w:id="45" w:author="Gen-Chang Hsu" w:date="2024-08-23T15:13:00Z" w16du:dateUtc="2024-08-23T19:13:00Z">
        <w:r w:rsidR="00926D50">
          <w:rPr>
            <w:rFonts w:cs="Times New Roman"/>
            <w:szCs w:val="28"/>
          </w:rPr>
          <w:t xml:space="preserve"> stage</w:t>
        </w:r>
      </w:ins>
      <w:r w:rsidR="00FC3879" w:rsidRPr="00077716">
        <w:rPr>
          <w:rFonts w:cs="Times New Roman"/>
          <w:szCs w:val="28"/>
        </w:rPr>
        <w:t>)</w:t>
      </w:r>
      <w:r w:rsidRPr="00077716">
        <w:rPr>
          <w:rFonts w:cs="Times New Roman"/>
          <w:szCs w:val="28"/>
        </w:rPr>
        <w:t xml:space="preserve"> suggests that GAPs can function as </w:t>
      </w:r>
      <w:ins w:id="46" w:author="Gen-Chang Hsu" w:date="2024-08-23T15:14:00Z" w16du:dateUtc="2024-08-23T19:14:00Z">
        <w:r w:rsidR="00926D50">
          <w:rPr>
            <w:rFonts w:cs="Times New Roman"/>
            <w:szCs w:val="28"/>
          </w:rPr>
          <w:t xml:space="preserve">pest </w:t>
        </w:r>
      </w:ins>
      <w:r w:rsidRPr="00077716">
        <w:rPr>
          <w:rFonts w:cs="Times New Roman"/>
          <w:szCs w:val="28"/>
        </w:rPr>
        <w:t>specialists</w:t>
      </w:r>
      <w:del w:id="47" w:author="Gen-Chang Hsu" w:date="2024-08-23T15:14:00Z" w16du:dateUtc="2024-08-23T19:14:00Z">
        <w:r w:rsidRPr="00077716" w:rsidDel="00926D50">
          <w:rPr>
            <w:rFonts w:cs="Times New Roman"/>
            <w:szCs w:val="28"/>
          </w:rPr>
          <w:delText xml:space="preserve"> in pest management</w:delText>
        </w:r>
      </w:del>
      <w:r w:rsidRPr="00077716">
        <w:rPr>
          <w:rFonts w:cs="Times New Roman"/>
          <w:szCs w:val="28"/>
        </w:rPr>
        <w:t xml:space="preserve">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w:t>
      </w:r>
      <w:r w:rsidR="0023497C" w:rsidRPr="00077716">
        <w:rPr>
          <w:rFonts w:cs="Times New Roman"/>
          <w:szCs w:val="28"/>
        </w:rPr>
        <w:lastRenderedPageBreak/>
        <w:t xml:space="preserve">patterns over </w:t>
      </w:r>
      <w:ins w:id="48" w:author="Gen-Chang Hsu" w:date="2024-08-23T20:02:00Z" w16du:dateUtc="2024-08-24T00:02:00Z">
        <w:r w:rsidR="00DB1069">
          <w:rPr>
            <w:rFonts w:cs="Times New Roman"/>
            <w:szCs w:val="28"/>
          </w:rPr>
          <w:t>the crop season</w:t>
        </w:r>
      </w:ins>
      <w:del w:id="49" w:author="Gen-Chang Hsu" w:date="2024-08-23T20:02:00Z" w16du:dateUtc="2024-08-24T00:02:00Z">
        <w:r w:rsidR="0023497C" w:rsidRPr="00077716" w:rsidDel="00DB1069">
          <w:rPr>
            <w:rFonts w:cs="Times New Roman"/>
            <w:szCs w:val="28"/>
          </w:rPr>
          <w:delText xml:space="preserve">crop </w:delText>
        </w:r>
        <w:r w:rsidR="007C228A" w:rsidRPr="00077716" w:rsidDel="00DB1069">
          <w:rPr>
            <w:rFonts w:cs="Times New Roman"/>
            <w:szCs w:val="28"/>
          </w:rPr>
          <w:delText>stages</w:delText>
        </w:r>
      </w:del>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 xml:space="preserve">suggesting a consistency in </w:t>
      </w:r>
      <w:proofErr w:type="spellStart"/>
      <w:r w:rsidR="00ED3E5D" w:rsidRPr="00077716">
        <w:rPr>
          <w:rFonts w:cs="Times New Roman"/>
          <w:szCs w:val="28"/>
        </w:rPr>
        <w:t>GAP</w:t>
      </w:r>
      <w:ins w:id="50" w:author="Gen-Chang Hsu" w:date="2024-08-23T20:03:00Z" w16du:dateUtc="2024-08-24T00:03:00Z">
        <w:r w:rsidR="0037430A">
          <w:rPr>
            <w:rFonts w:cs="Times New Roman"/>
            <w:szCs w:val="28"/>
          </w:rPr>
          <w:t>s’</w:t>
        </w:r>
      </w:ins>
      <w:proofErr w:type="spellEnd"/>
      <w:r w:rsidR="00ED3E5D" w:rsidRPr="00077716">
        <w:rPr>
          <w:rFonts w:cs="Times New Roman"/>
          <w:szCs w:val="28"/>
        </w:rPr>
        <w:t xml:space="preserve">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4916F552"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 xml:space="preserve">By quantifying the diet composition of GAPs </w:t>
      </w:r>
      <w:ins w:id="51" w:author="Gen-Chang Hsu" w:date="2024-08-23T20:05:00Z" w16du:dateUtc="2024-08-24T00:05:00Z">
        <w:r w:rsidR="0037430A">
          <w:rPr>
            <w:rFonts w:cs="Times New Roman"/>
            <w:szCs w:val="28"/>
          </w:rPr>
          <w:t>over the growing season</w:t>
        </w:r>
      </w:ins>
      <w:del w:id="52" w:author="Gen-Chang Hsu" w:date="2024-08-23T20:04:00Z" w16du:dateUtc="2024-08-24T00:04:00Z">
        <w:r w:rsidRPr="00077716" w:rsidDel="0037430A">
          <w:rPr>
            <w:rFonts w:cs="Times New Roman"/>
            <w:szCs w:val="28"/>
          </w:rPr>
          <w:delText>over</w:delText>
        </w:r>
      </w:del>
      <w:del w:id="53" w:author="Gen-Chang Hsu" w:date="2024-08-23T20:05:00Z" w16du:dateUtc="2024-08-24T00:05:00Z">
        <w:r w:rsidRPr="00077716" w:rsidDel="0037430A">
          <w:rPr>
            <w:rFonts w:cs="Times New Roman"/>
            <w:szCs w:val="28"/>
          </w:rPr>
          <w:delText xml:space="preserve"> cr</w:delText>
        </w:r>
        <w:r w:rsidR="003C2A8B" w:rsidRPr="00077716" w:rsidDel="0037430A">
          <w:rPr>
            <w:rFonts w:cs="Times New Roman"/>
            <w:szCs w:val="28"/>
          </w:rPr>
          <w:delText>op stages</w:delText>
        </w:r>
      </w:del>
      <w:ins w:id="54" w:author="Gen-Chang Hsu" w:date="2024-08-23T20:05:00Z" w16du:dateUtc="2024-08-24T00:05:00Z">
        <w:r w:rsidR="0037430A">
          <w:rPr>
            <w:rFonts w:cs="Times New Roman"/>
            <w:szCs w:val="28"/>
          </w:rPr>
          <w:t xml:space="preserve"> in different</w:t>
        </w:r>
      </w:ins>
      <w:del w:id="55" w:author="Gen-Chang Hsu" w:date="2024-08-23T20:05:00Z" w16du:dateUtc="2024-08-24T00:05:00Z">
        <w:r w:rsidR="00F557D0" w:rsidRPr="00077716" w:rsidDel="0037430A">
          <w:rPr>
            <w:rFonts w:cs="Times New Roman"/>
            <w:szCs w:val="28"/>
          </w:rPr>
          <w:delText>,</w:delText>
        </w:r>
      </w:del>
      <w:r w:rsidR="00F557D0" w:rsidRPr="00077716">
        <w:rPr>
          <w:rFonts w:cs="Times New Roman"/>
          <w:szCs w:val="28"/>
        </w:rPr>
        <w:t xml:space="preserve"> farm types</w:t>
      </w:r>
      <w:ins w:id="56" w:author="Gen-Chang Hsu" w:date="2024-08-23T20:04:00Z" w16du:dateUtc="2024-08-24T00:04:00Z">
        <w:r w:rsidR="0037430A">
          <w:rPr>
            <w:rFonts w:cs="Times New Roman"/>
            <w:szCs w:val="28"/>
          </w:rPr>
          <w:t xml:space="preserve"> </w:t>
        </w:r>
      </w:ins>
      <w:ins w:id="57" w:author="Gen-Chang Hsu" w:date="2024-08-23T20:05:00Z" w16du:dateUtc="2024-08-24T00:05:00Z">
        <w:r w:rsidR="0037430A">
          <w:rPr>
            <w:rFonts w:cs="Times New Roman"/>
            <w:szCs w:val="28"/>
          </w:rPr>
          <w:t>across</w:t>
        </w:r>
      </w:ins>
      <w:del w:id="58" w:author="Gen-Chang Hsu" w:date="2024-08-23T20:04:00Z" w16du:dateUtc="2024-08-24T00:04:00Z">
        <w:r w:rsidR="00F557D0" w:rsidRPr="00077716" w:rsidDel="0037430A">
          <w:rPr>
            <w:rFonts w:cs="Times New Roman"/>
            <w:szCs w:val="28"/>
          </w:rPr>
          <w:delText xml:space="preserve">, </w:delText>
        </w:r>
        <w:r w:rsidR="003C2A8B" w:rsidRPr="00077716" w:rsidDel="0037430A">
          <w:rPr>
            <w:rFonts w:cs="Times New Roman"/>
            <w:szCs w:val="28"/>
          </w:rPr>
          <w:delText>and</w:delText>
        </w:r>
      </w:del>
      <w:r w:rsidR="003C2A8B" w:rsidRPr="00077716">
        <w:rPr>
          <w:rFonts w:cs="Times New Roman"/>
          <w:szCs w:val="28"/>
        </w:rPr>
        <w:t xml:space="preserve">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w:t>
      </w:r>
      <w:ins w:id="59" w:author="Gen-Chang Hsu" w:date="2024-08-23T20:12:00Z" w16du:dateUtc="2024-08-24T00:12:00Z">
        <w:r w:rsidR="004734A6">
          <w:rPr>
            <w:rFonts w:cs="Times New Roman"/>
            <w:color w:val="000000" w:themeColor="text1"/>
          </w:rPr>
          <w:t xml:space="preserve">  </w:t>
        </w:r>
      </w:ins>
      <w:ins w:id="60" w:author="Gen-Chang Hsu" w:date="2024-08-23T20:15:00Z" w16du:dateUtc="2024-08-24T00:15:00Z">
        <w:r w:rsidR="004734A6">
          <w:rPr>
            <w:rFonts w:cs="Times New Roman"/>
            <w:color w:val="000000" w:themeColor="text1"/>
          </w:rPr>
          <w:t>Therefore, p</w:t>
        </w:r>
      </w:ins>
      <w:ins w:id="61" w:author="Gen-Chang Hsu" w:date="2024-08-23T20:12:00Z" w16du:dateUtc="2024-08-24T00:12:00Z">
        <w:r w:rsidR="004734A6">
          <w:rPr>
            <w:rFonts w:cs="Times New Roman"/>
            <w:color w:val="000000" w:themeColor="text1"/>
          </w:rPr>
          <w:t>romoting</w:t>
        </w:r>
      </w:ins>
      <w:ins w:id="62" w:author="Gen-Chang Hsu" w:date="2024-08-23T20:13:00Z" w16du:dateUtc="2024-08-24T00:13:00Z">
        <w:r w:rsidR="004734A6">
          <w:rPr>
            <w:rFonts w:cs="Times New Roman"/>
            <w:color w:val="000000" w:themeColor="text1"/>
          </w:rPr>
          <w:t xml:space="preserve"> the</w:t>
        </w:r>
      </w:ins>
      <w:ins w:id="63" w:author="Gen-Chang Hsu" w:date="2024-08-23T20:14:00Z" w16du:dateUtc="2024-08-24T00:14:00Z">
        <w:r w:rsidR="004734A6">
          <w:rPr>
            <w:rFonts w:cs="Times New Roman"/>
            <w:color w:val="000000" w:themeColor="text1"/>
          </w:rPr>
          <w:t xml:space="preserve"> </w:t>
        </w:r>
      </w:ins>
      <w:ins w:id="64" w:author="Gen-Chang Hsu" w:date="2024-08-23T20:13:00Z" w16du:dateUtc="2024-08-24T00:13:00Z">
        <w:r w:rsidR="004734A6">
          <w:rPr>
            <w:rFonts w:cs="Times New Roman"/>
            <w:color w:val="000000" w:themeColor="text1"/>
          </w:rPr>
          <w:t>densities</w:t>
        </w:r>
      </w:ins>
      <w:ins w:id="65" w:author="Gen-Chang Hsu" w:date="2024-08-23T20:14:00Z" w16du:dateUtc="2024-08-24T00:14:00Z">
        <w:r w:rsidR="004734A6">
          <w:rPr>
            <w:rFonts w:cs="Times New Roman"/>
            <w:color w:val="000000" w:themeColor="text1"/>
          </w:rPr>
          <w:t xml:space="preserve"> of ubiquitous generalist </w:t>
        </w:r>
      </w:ins>
      <w:ins w:id="66" w:author="Gen-Chang Hsu" w:date="2024-08-23T20:15:00Z" w16du:dateUtc="2024-08-24T00:15:00Z">
        <w:r w:rsidR="004734A6">
          <w:rPr>
            <w:rFonts w:cs="Times New Roman"/>
            <w:color w:val="000000" w:themeColor="text1"/>
          </w:rPr>
          <w:t>arthropod predators</w:t>
        </w:r>
      </w:ins>
      <w:ins w:id="67" w:author="Gen-Chang Hsu" w:date="2024-08-23T20:12:00Z" w16du:dateUtc="2024-08-24T00:12:00Z">
        <w:r w:rsidR="004734A6">
          <w:rPr>
            <w:rFonts w:cs="Times New Roman"/>
            <w:color w:val="000000" w:themeColor="text1"/>
          </w:rPr>
          <w:t xml:space="preserve"> in the field</w:t>
        </w:r>
      </w:ins>
      <w:r w:rsidR="00DB7195" w:rsidRPr="00077716">
        <w:rPr>
          <w:rFonts w:cs="Times New Roman"/>
          <w:color w:val="000000" w:themeColor="text1"/>
        </w:rPr>
        <w:t xml:space="preserve"> </w:t>
      </w:r>
      <w:del w:id="68" w:author="Gen-Chang Hsu" w:date="2024-08-23T20:13:00Z" w16du:dateUtc="2024-08-24T00:13:00Z">
        <w:r w:rsidR="00DB7195" w:rsidRPr="00077716" w:rsidDel="004734A6">
          <w:rPr>
            <w:rFonts w:cs="Times New Roman"/>
            <w:color w:val="000000" w:themeColor="text1"/>
          </w:rPr>
          <w:delText xml:space="preserve"> </w:delText>
        </w:r>
      </w:del>
      <w:del w:id="69" w:author="Gen-Chang Hsu" w:date="2024-08-23T20:09:00Z" w16du:dateUtc="2024-08-24T00:09:00Z">
        <w:r w:rsidR="00D311C4" w:rsidRPr="00077716" w:rsidDel="009E042A">
          <w:rPr>
            <w:rFonts w:cs="Times New Roman"/>
            <w:color w:val="000000" w:themeColor="text1"/>
          </w:rPr>
          <w:delText xml:space="preserve">As sustainable agriculture has become increasingly important, </w:delText>
        </w:r>
        <w:r w:rsidR="00E1667D" w:rsidRPr="00077716" w:rsidDel="009E042A">
          <w:rPr>
            <w:rFonts w:cs="Times New Roman"/>
            <w:color w:val="000000" w:themeColor="text1"/>
          </w:rPr>
          <w:delText>i</w:delText>
        </w:r>
      </w:del>
      <w:del w:id="70" w:author="Gen-Chang Hsu" w:date="2024-08-23T20:12:00Z" w16du:dateUtc="2024-08-24T00:12:00Z">
        <w:r w:rsidR="00FC1DCE" w:rsidRPr="00077716" w:rsidDel="004734A6">
          <w:rPr>
            <w:rFonts w:cs="Times New Roman"/>
            <w:color w:val="000000" w:themeColor="text1"/>
          </w:rPr>
          <w:delText xml:space="preserve">ncorporating the ubiquitous generalist predators into pest management </w:delText>
        </w:r>
      </w:del>
      <w:r w:rsidR="00FC1DCE" w:rsidRPr="00077716">
        <w:rPr>
          <w:rFonts w:cs="Times New Roman"/>
          <w:color w:val="000000" w:themeColor="text1"/>
        </w:rPr>
        <w:t>will</w:t>
      </w:r>
      <w:r w:rsidR="004165CD" w:rsidRPr="00077716">
        <w:rPr>
          <w:rFonts w:cs="Times New Roman"/>
          <w:color w:val="000000" w:themeColor="text1"/>
        </w:rPr>
        <w:t xml:space="preserve"> likely</w:t>
      </w:r>
      <w:r w:rsidR="00FC1DCE" w:rsidRPr="00077716">
        <w:rPr>
          <w:rFonts w:cs="Times New Roman"/>
          <w:color w:val="000000" w:themeColor="text1"/>
        </w:rPr>
        <w:t xml:space="preserve"> </w:t>
      </w:r>
      <w:ins w:id="71" w:author="Gen-Chang Hsu" w:date="2024-08-23T20:14:00Z" w16du:dateUtc="2024-08-24T00:14:00Z">
        <w:r w:rsidR="004734A6">
          <w:rPr>
            <w:rFonts w:cs="Times New Roman"/>
            <w:color w:val="000000" w:themeColor="text1"/>
          </w:rPr>
          <w:t xml:space="preserve">benefit pest management and </w:t>
        </w:r>
      </w:ins>
      <w:del w:id="72" w:author="Gen-Chang Hsu" w:date="2024-08-23T20:14:00Z" w16du:dateUtc="2024-08-24T00:14:00Z">
        <w:r w:rsidR="00FC1DCE" w:rsidRPr="00077716" w:rsidDel="004734A6">
          <w:rPr>
            <w:rFonts w:cs="Times New Roman"/>
            <w:color w:val="000000" w:themeColor="text1"/>
          </w:rPr>
          <w:delText xml:space="preserve">open a promising avenue </w:delText>
        </w:r>
        <w:r w:rsidR="00334FAD" w:rsidRPr="00077716" w:rsidDel="004734A6">
          <w:rPr>
            <w:rFonts w:cs="Times New Roman"/>
            <w:color w:val="000000" w:themeColor="text1"/>
          </w:rPr>
          <w:delText>towards</w:delText>
        </w:r>
      </w:del>
      <w:del w:id="73" w:author="Gen-Chang Hsu" w:date="2024-08-23T20:09:00Z" w16du:dateUtc="2024-08-24T00:09:00Z">
        <w:r w:rsidR="00DD4E15" w:rsidRPr="00077716" w:rsidDel="009E042A">
          <w:rPr>
            <w:rFonts w:cs="Times New Roman"/>
            <w:color w:val="000000" w:themeColor="text1"/>
          </w:rPr>
          <w:delText xml:space="preserve"> </w:delText>
        </w:r>
        <w:r w:rsidR="00E1667D" w:rsidRPr="00077716" w:rsidDel="009E042A">
          <w:rPr>
            <w:rFonts w:cs="Times New Roman"/>
            <w:color w:val="000000" w:themeColor="text1"/>
          </w:rPr>
          <w:delText xml:space="preserve">this </w:delText>
        </w:r>
      </w:del>
      <w:ins w:id="74" w:author="Gen-Chang Hsu" w:date="2024-08-23T20:15:00Z" w16du:dateUtc="2024-08-24T00:15:00Z">
        <w:r w:rsidR="004734A6">
          <w:rPr>
            <w:rFonts w:cs="Times New Roman"/>
            <w:color w:val="000000" w:themeColor="text1"/>
          </w:rPr>
          <w:t>help achieve</w:t>
        </w:r>
      </w:ins>
      <w:ins w:id="75" w:author="Gen-Chang Hsu" w:date="2024-08-23T20:14:00Z" w16du:dateUtc="2024-08-24T00:14:00Z">
        <w:r w:rsidR="004734A6">
          <w:rPr>
            <w:rFonts w:cs="Times New Roman"/>
            <w:color w:val="000000" w:themeColor="text1"/>
          </w:rPr>
          <w:t xml:space="preserve"> </w:t>
        </w:r>
      </w:ins>
      <w:ins w:id="76" w:author="Gen-Chang Hsu" w:date="2024-08-23T20:09:00Z" w16du:dateUtc="2024-08-24T00:09:00Z">
        <w:r w:rsidR="009E042A" w:rsidRPr="00077716">
          <w:rPr>
            <w:rFonts w:cs="Times New Roman"/>
            <w:color w:val="000000" w:themeColor="text1"/>
          </w:rPr>
          <w:t>sustainable agriculture</w:t>
        </w:r>
      </w:ins>
      <w:del w:id="77" w:author="Gen-Chang Hsu" w:date="2024-08-23T20:09:00Z" w16du:dateUtc="2024-08-24T00:09:00Z">
        <w:r w:rsidR="00E1667D" w:rsidRPr="00077716" w:rsidDel="009E042A">
          <w:rPr>
            <w:rFonts w:cs="Times New Roman"/>
            <w:color w:val="000000" w:themeColor="text1"/>
          </w:rPr>
          <w:delText>goal</w:delText>
        </w:r>
      </w:del>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78"/>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78"/>
      <w:r w:rsidR="009F0917">
        <w:rPr>
          <w:rStyle w:val="CommentReference"/>
        </w:rPr>
        <w:commentReference w:id="78"/>
      </w:r>
      <w:r w:rsidRPr="005C029F">
        <w:rPr>
          <w:rFonts w:cs="Times New Roman"/>
        </w:rPr>
        <w:t xml:space="preserve">. </w:t>
      </w:r>
    </w:p>
    <w:p w14:paraId="0B4E6FB4" w14:textId="2D86B336"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generalist predators</w:t>
      </w:r>
      <w:ins w:id="79" w:author="Gen-Chang Hsu" w:date="2024-08-27T14:39:00Z" w16du:dateUtc="2024-08-27T18:39:00Z">
        <w:r w:rsidR="000F2B12">
          <w:rPr>
            <w:rFonts w:cs="Times New Roman"/>
            <w:color w:val="000000" w:themeColor="text1"/>
          </w:rPr>
          <w:t xml:space="preserve">, </w:t>
        </w:r>
        <w:commentRangeStart w:id="80"/>
        <w:r w:rsidR="000F2B12">
          <w:rPr>
            <w:rFonts w:cs="Times New Roman"/>
            <w:color w:val="000000" w:themeColor="text1"/>
          </w:rPr>
          <w:t>despite their potential</w:t>
        </w:r>
      </w:ins>
      <w:ins w:id="81" w:author="Gen-Chang Hsu" w:date="2024-08-27T14:40:00Z" w16du:dateUtc="2024-08-27T18:40:00Z">
        <w:r w:rsidR="000F2B12">
          <w:rPr>
            <w:rFonts w:cs="Times New Roman"/>
            <w:color w:val="000000" w:themeColor="text1"/>
          </w:rPr>
          <w:t xml:space="preserve"> interference with each other</w:t>
        </w:r>
      </w:ins>
      <w:ins w:id="82" w:author="Gen-Chang Hsu" w:date="2024-08-27T14:39:00Z" w16du:dateUtc="2024-08-27T18:39:00Z">
        <w:r w:rsidR="000F2B12">
          <w:rPr>
            <w:rFonts w:cs="Times New Roman"/>
            <w:color w:val="000000" w:themeColor="text1"/>
          </w:rPr>
          <w:t xml:space="preserve"> </w:t>
        </w:r>
      </w:ins>
      <w:del w:id="83" w:author="Gen-Chang Hsu" w:date="2024-08-27T14:39:00Z" w16du:dateUtc="2024-08-27T18:39:00Z">
        <w:r w:rsidRPr="005C029F" w:rsidDel="000F2B12">
          <w:rPr>
            <w:rFonts w:cs="Times New Roman"/>
            <w:color w:val="000000" w:themeColor="text1"/>
          </w:rPr>
          <w:delText xml:space="preserve"> </w:delText>
        </w:r>
      </w:del>
      <w:r w:rsidRPr="005C029F">
        <w:rPr>
          <w:rFonts w:cs="Times New Roman"/>
          <w:color w:val="000000" w:themeColor="text1"/>
        </w:rPr>
        <w:t>(e.g.,</w:t>
      </w:r>
      <w:ins w:id="84" w:author="Gen-Chang Hsu" w:date="2024-08-27T14:39:00Z" w16du:dateUtc="2024-08-27T18:39:00Z">
        <w:r w:rsidR="000F2B12">
          <w:rPr>
            <w:rFonts w:cs="Times New Roman"/>
            <w:color w:val="000000" w:themeColor="text1"/>
          </w:rPr>
          <w:t xml:space="preserve"> </w:t>
        </w:r>
      </w:ins>
      <w:ins w:id="85" w:author="Gen-Chang Hsu" w:date="2024-08-27T14:40:00Z" w16du:dateUtc="2024-08-27T18:40:00Z">
        <w:r w:rsidR="000F2B12">
          <w:rPr>
            <w:rFonts w:cs="Times New Roman"/>
            <w:color w:val="000000" w:themeColor="text1"/>
          </w:rPr>
          <w:t>intraguild</w:t>
        </w:r>
      </w:ins>
      <w:ins w:id="86" w:author="Gen-Chang Hsu" w:date="2024-08-27T14:50:00Z" w16du:dateUtc="2024-08-27T18:50:00Z">
        <w:r w:rsidR="000F2B12">
          <w:rPr>
            <w:rFonts w:cs="Times New Roman"/>
            <w:color w:val="000000" w:themeColor="text1"/>
          </w:rPr>
          <w:t xml:space="preserve"> predation</w:t>
        </w:r>
      </w:ins>
      <w:ins w:id="87" w:author="Gen-Chang Hsu" w:date="2024-08-27T14:40:00Z" w16du:dateUtc="2024-08-27T18:40:00Z">
        <w:r w:rsidR="000F2B12">
          <w:rPr>
            <w:rFonts w:cs="Times New Roman"/>
            <w:color w:val="000000" w:themeColor="text1"/>
          </w:rPr>
          <w:t xml:space="preserve"> and </w:t>
        </w:r>
      </w:ins>
      <w:ins w:id="88" w:author="Gen-Chang Hsu" w:date="2024-08-27T14:39:00Z" w16du:dateUtc="2024-08-27T18:39:00Z">
        <w:r w:rsidR="000F2B12">
          <w:rPr>
            <w:rFonts w:cs="Times New Roman"/>
            <w:color w:val="000000" w:themeColor="text1"/>
          </w:rPr>
          <w:t>cannibalism</w:t>
        </w:r>
      </w:ins>
      <w:r w:rsidRPr="005C029F">
        <w:rPr>
          <w:rFonts w:cs="Times New Roman"/>
          <w:color w:val="000000" w:themeColor="text1"/>
        </w:rPr>
        <w:t xml:space="preserve"> </w:t>
      </w:r>
      <w:ins w:id="89" w:author="Gen-Chang Hsu" w:date="2024-08-27T14:39:00Z" w16du:dateUtc="2024-08-27T18:39:00Z">
        <w:r w:rsidR="000F2B12">
          <w:rPr>
            <w:rFonts w:cs="Times New Roman"/>
            <w:color w:val="000000" w:themeColor="text1"/>
          </w:rPr>
          <w:t xml:space="preserve">in </w:t>
        </w:r>
      </w:ins>
      <w:r w:rsidRPr="005C029F">
        <w:rPr>
          <w:rFonts w:cs="Times New Roman"/>
          <w:color w:val="000000" w:themeColor="text1"/>
        </w:rPr>
        <w:t>spiders</w:t>
      </w:r>
      <w:ins w:id="90" w:author="Gen-Chang Hsu" w:date="2024-08-27T14:39:00Z" w16du:dateUtc="2024-08-27T18:39:00Z">
        <w:r w:rsidR="000F2B12">
          <w:rPr>
            <w:rFonts w:cs="Times New Roman"/>
            <w:color w:val="000000" w:themeColor="text1"/>
          </w:rPr>
          <w:t xml:space="preserve"> </w:t>
        </w:r>
      </w:ins>
      <w:commentRangeEnd w:id="80"/>
      <w:ins w:id="91" w:author="Gen-Chang Hsu" w:date="2024-08-27T14:52:00Z" w16du:dateUtc="2024-08-27T18:52:00Z">
        <w:r w:rsidR="00D56687">
          <w:rPr>
            <w:rStyle w:val="CommentReference"/>
          </w:rPr>
          <w:commentReference w:id="80"/>
        </w:r>
      </w:ins>
      <w:ins w:id="92" w:author="Gen-Chang Hsu" w:date="2024-08-27T14:39:00Z" w16du:dateUtc="2024-08-27T18:39:00Z">
        <w:r w:rsidR="000F2B12">
          <w:rPr>
            <w:rFonts w:cs="Times New Roman"/>
            <w:color w:val="000000" w:themeColor="text1"/>
          </w:rPr>
          <w:t>[</w:t>
        </w:r>
      </w:ins>
      <w:commentRangeStart w:id="93"/>
      <w:ins w:id="94" w:author="Gen-Chang Hsu" w:date="2024-08-27T14:51:00Z" w16du:dateUtc="2024-08-27T18:51:00Z">
        <w:r w:rsidR="000F2B12">
          <w:rPr>
            <w:rFonts w:cs="Times New Roman"/>
            <w:color w:val="000000" w:themeColor="text1"/>
          </w:rPr>
          <w:t xml:space="preserve">Cuff </w:t>
        </w:r>
        <w:r w:rsidR="000F2B12" w:rsidRPr="000F2B12">
          <w:rPr>
            <w:rFonts w:cs="Times New Roman"/>
            <w:i/>
            <w:iCs/>
            <w:color w:val="000000" w:themeColor="text1"/>
            <w:rPrChange w:id="95" w:author="Gen-Chang Hsu" w:date="2024-08-27T14:51:00Z" w16du:dateUtc="2024-08-27T18:51:00Z">
              <w:rPr>
                <w:rFonts w:cs="Times New Roman"/>
                <w:color w:val="000000" w:themeColor="text1"/>
              </w:rPr>
            </w:rPrChange>
          </w:rPr>
          <w:t>et al.</w:t>
        </w:r>
        <w:r w:rsidR="000F2B12">
          <w:rPr>
            <w:rFonts w:cs="Times New Roman"/>
            <w:color w:val="000000" w:themeColor="text1"/>
          </w:rPr>
          <w:t>, 2021</w:t>
        </w:r>
        <w:commentRangeEnd w:id="93"/>
        <w:r w:rsidR="00CE351F">
          <w:rPr>
            <w:rStyle w:val="CommentReference"/>
          </w:rPr>
          <w:commentReference w:id="93"/>
        </w:r>
      </w:ins>
      <w:ins w:id="96" w:author="Gen-Chang Hsu" w:date="2024-08-27T14:39:00Z" w16du:dateUtc="2024-08-27T18:39:00Z">
        <w:r w:rsidR="000F2B12">
          <w:rPr>
            <w:rFonts w:cs="Times New Roman"/>
            <w:color w:val="000000" w:themeColor="text1"/>
          </w:rPr>
          <w:t>]</w:t>
        </w:r>
      </w:ins>
      <w:r w:rsidRPr="005C029F">
        <w:rPr>
          <w:rFonts w:cs="Times New Roman"/>
          <w:color w:val="000000" w:themeColor="text1"/>
        </w:rPr>
        <w:t>)</w:t>
      </w:r>
      <w:ins w:id="97" w:author="Gen-Chang Hsu" w:date="2024-08-27T14:41:00Z" w16du:dateUtc="2024-08-27T18:41:00Z">
        <w:r w:rsidR="000F2B12">
          <w:rPr>
            <w:rFonts w:cs="Times New Roman"/>
            <w:color w:val="000000" w:themeColor="text1"/>
          </w:rPr>
          <w:t>,</w:t>
        </w:r>
      </w:ins>
      <w:del w:id="98" w:author="Gen-Chang Hsu" w:date="2024-08-27T14:41:00Z" w16du:dateUtc="2024-08-27T18:41:00Z">
        <w:r w:rsidRPr="005C029F" w:rsidDel="000F2B12">
          <w:rPr>
            <w:rFonts w:cs="Times New Roman"/>
            <w:color w:val="000000" w:themeColor="text1"/>
          </w:rPr>
          <w:delText xml:space="preserve"> </w:delText>
        </w:r>
      </w:del>
      <w:ins w:id="99" w:author="Gen-Chang Hsu" w:date="2024-08-27T14:41:00Z" w16du:dateUtc="2024-08-27T18:41:00Z">
        <w:r w:rsidR="000F2B12">
          <w:rPr>
            <w:rFonts w:cs="Times New Roman"/>
            <w:color w:val="000000" w:themeColor="text1"/>
          </w:rPr>
          <w:t xml:space="preserve"> </w:t>
        </w:r>
      </w:ins>
      <w:r w:rsidRPr="005C029F">
        <w:rPr>
          <w:rFonts w:cs="Times New Roman"/>
          <w:color w:val="000000" w:themeColor="text1"/>
        </w:rPr>
        <w:t xml:space="preserve">have been increasingly appreciated for their conspicuous existence and consistent biocontrol effect on pests </w:t>
      </w:r>
      <w:commentRangeStart w:id="100"/>
      <w:commentRangeStart w:id="101"/>
      <w:commentRangeStart w:id="102"/>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xml:space="preserve">, 2019; </w:t>
      </w:r>
      <w:ins w:id="103" w:author="Gen-Chang Hsu" w:date="2024-08-27T14:46:00Z">
        <w:r w:rsidR="000F2B12" w:rsidRPr="000F2B12">
          <w:rPr>
            <w:rFonts w:cs="Times New Roman"/>
            <w:noProof/>
            <w:color w:val="000000" w:themeColor="text1"/>
          </w:rPr>
          <w:t>Mezőfi</w:t>
        </w:r>
      </w:ins>
      <w:ins w:id="104" w:author="Gen-Chang Hsu" w:date="2024-08-27T14:47:00Z" w16du:dateUtc="2024-08-27T18:47:00Z">
        <w:r w:rsidR="000F2B12">
          <w:rPr>
            <w:rFonts w:cs="Times New Roman"/>
            <w:noProof/>
            <w:color w:val="000000" w:themeColor="text1"/>
          </w:rPr>
          <w:t xml:space="preserve"> </w:t>
        </w:r>
        <w:r w:rsidR="000F2B12" w:rsidRPr="000F2B12">
          <w:rPr>
            <w:rFonts w:cs="Times New Roman"/>
            <w:i/>
            <w:iCs/>
            <w:noProof/>
            <w:color w:val="000000" w:themeColor="text1"/>
            <w:rPrChange w:id="105" w:author="Gen-Chang Hsu" w:date="2024-08-27T14:47:00Z" w16du:dateUtc="2024-08-27T18:47:00Z">
              <w:rPr>
                <w:rFonts w:cs="Times New Roman"/>
                <w:noProof/>
                <w:color w:val="000000" w:themeColor="text1"/>
              </w:rPr>
            </w:rPrChange>
          </w:rPr>
          <w:t>et al</w:t>
        </w:r>
        <w:r w:rsidR="000F2B12">
          <w:rPr>
            <w:rFonts w:cs="Times New Roman"/>
            <w:noProof/>
            <w:color w:val="000000" w:themeColor="text1"/>
          </w:rPr>
          <w:t>., 2020</w:t>
        </w:r>
      </w:ins>
      <w:ins w:id="106" w:author="Gen-Chang Hsu" w:date="2024-08-27T14:45:00Z" w16du:dateUtc="2024-08-27T18:45:00Z">
        <w:r w:rsidR="000F2B12">
          <w:rPr>
            <w:rFonts w:cs="Times New Roman"/>
            <w:noProof/>
            <w:color w:val="000000" w:themeColor="text1"/>
          </w:rPr>
          <w:t xml:space="preserve">; </w:t>
        </w:r>
      </w:ins>
      <w:r w:rsidR="00A50F7F">
        <w:rPr>
          <w:rFonts w:cs="Times New Roman"/>
          <w:noProof/>
          <w:color w:val="000000" w:themeColor="text1"/>
        </w:rPr>
        <w:t>Hsu</w:t>
      </w:r>
      <w:r w:rsidR="00A50F7F" w:rsidRPr="00A50F7F">
        <w:rPr>
          <w:rFonts w:cs="Times New Roman"/>
          <w:i/>
          <w:noProof/>
          <w:color w:val="000000" w:themeColor="text1"/>
        </w:rPr>
        <w:t xml:space="preserve"> et al.</w:t>
      </w:r>
      <w:r w:rsidR="00A50F7F">
        <w:rPr>
          <w:rFonts w:cs="Times New Roman"/>
          <w:noProof/>
          <w:color w:val="000000" w:themeColor="text1"/>
        </w:rPr>
        <w:t xml:space="preserve">, 2021; </w:t>
      </w:r>
      <w:ins w:id="107" w:author="Gen-Chang Hsu" w:date="2024-08-27T14:42:00Z">
        <w:r w:rsidR="000F2B12" w:rsidRPr="000F2B12">
          <w:rPr>
            <w:rFonts w:cs="Times New Roman"/>
            <w:noProof/>
            <w:color w:val="000000" w:themeColor="text1"/>
          </w:rPr>
          <w:t>Morente</w:t>
        </w:r>
      </w:ins>
      <w:ins w:id="108" w:author="Gen-Chang Hsu" w:date="2024-08-27T14:42:00Z" w16du:dateUtc="2024-08-27T18:42:00Z">
        <w:r w:rsidR="000F2B12">
          <w:rPr>
            <w:rFonts w:cs="Times New Roman"/>
            <w:noProof/>
            <w:color w:val="000000" w:themeColor="text1"/>
          </w:rPr>
          <w:t xml:space="preserve"> and</w:t>
        </w:r>
      </w:ins>
      <w:ins w:id="109" w:author="Gen-Chang Hsu" w:date="2024-08-27T14:42:00Z">
        <w:r w:rsidR="000F2B12" w:rsidRPr="000F2B12">
          <w:rPr>
            <w:rFonts w:cs="Times New Roman"/>
            <w:noProof/>
            <w:color w:val="000000" w:themeColor="text1"/>
          </w:rPr>
          <w:t xml:space="preserve"> Ruano</w:t>
        </w:r>
      </w:ins>
      <w:ins w:id="110" w:author="Gen-Chang Hsu" w:date="2024-08-27T14:43:00Z" w16du:dateUtc="2024-08-27T18:43:00Z">
        <w:r w:rsidR="000F2B12">
          <w:rPr>
            <w:rFonts w:cs="Times New Roman"/>
            <w:noProof/>
            <w:color w:val="000000" w:themeColor="text1"/>
          </w:rPr>
          <w:t>,</w:t>
        </w:r>
      </w:ins>
      <w:ins w:id="111" w:author="Gen-Chang Hsu" w:date="2024-08-27T14:42:00Z" w16du:dateUtc="2024-08-27T18:42:00Z">
        <w:r w:rsidR="000F2B12">
          <w:rPr>
            <w:rFonts w:cs="Times New Roman"/>
            <w:noProof/>
            <w:color w:val="000000" w:themeColor="text1"/>
          </w:rPr>
          <w:t xml:space="preserve"> </w:t>
        </w:r>
      </w:ins>
      <w:ins w:id="112" w:author="Gen-Chang Hsu" w:date="2024-08-27T14:42:00Z">
        <w:r w:rsidR="000F2B12" w:rsidRPr="000F2B12">
          <w:rPr>
            <w:rFonts w:cs="Times New Roman"/>
            <w:noProof/>
            <w:color w:val="000000" w:themeColor="text1"/>
          </w:rPr>
          <w:t>2022</w:t>
        </w:r>
      </w:ins>
      <w:ins w:id="113" w:author="Gen-Chang Hsu" w:date="2024-08-27T14:42:00Z" w16du:dateUtc="2024-08-27T18:42:00Z">
        <w:r w:rsidR="000F2B12">
          <w:rPr>
            <w:rFonts w:cs="Times New Roman"/>
            <w:noProof/>
            <w:color w:val="000000" w:themeColor="text1"/>
          </w:rPr>
          <w:t>;</w:t>
        </w:r>
      </w:ins>
      <w:ins w:id="114" w:author="Gen-Chang Hsu" w:date="2024-08-27T14:42:00Z">
        <w:r w:rsidR="000F2B12" w:rsidRPr="000F2B12">
          <w:rPr>
            <w:rFonts w:cs="Times New Roman"/>
            <w:noProof/>
            <w:color w:val="000000" w:themeColor="text1"/>
          </w:rPr>
          <w:t xml:space="preserve"> </w:t>
        </w:r>
      </w:ins>
      <w:r w:rsidR="00A50F7F">
        <w:rPr>
          <w:rFonts w:cs="Times New Roman"/>
          <w:noProof/>
          <w:color w:val="000000" w:themeColor="text1"/>
        </w:rPr>
        <w:t>Gajski</w:t>
      </w:r>
      <w:r w:rsidR="00A50F7F" w:rsidRPr="00A50F7F">
        <w:rPr>
          <w:rFonts w:cs="Times New Roman"/>
          <w:i/>
          <w:noProof/>
          <w:color w:val="000000" w:themeColor="text1"/>
        </w:rPr>
        <w:t xml:space="preserve"> et </w:t>
      </w:r>
      <w:r w:rsidR="00A50F7F" w:rsidRPr="00A50F7F">
        <w:rPr>
          <w:rFonts w:cs="Times New Roman"/>
          <w:i/>
          <w:noProof/>
          <w:color w:val="000000" w:themeColor="text1"/>
        </w:rPr>
        <w:lastRenderedPageBreak/>
        <w:t>al.</w:t>
      </w:r>
      <w:r w:rsidR="00A50F7F">
        <w:rPr>
          <w:rFonts w:cs="Times New Roman"/>
          <w:noProof/>
          <w:color w:val="000000" w:themeColor="text1"/>
        </w:rPr>
        <w:t>, 2023)</w:t>
      </w:r>
      <w:r w:rsidR="005723B1" w:rsidRPr="005C029F">
        <w:rPr>
          <w:rFonts w:cs="Times New Roman"/>
          <w:color w:val="000000" w:themeColor="text1"/>
        </w:rPr>
        <w:fldChar w:fldCharType="end"/>
      </w:r>
      <w:commentRangeEnd w:id="100"/>
      <w:commentRangeEnd w:id="101"/>
      <w:r w:rsidR="000F2B12">
        <w:rPr>
          <w:rStyle w:val="CommentReference"/>
        </w:rPr>
        <w:commentReference w:id="100"/>
      </w:r>
      <w:r w:rsidR="000F2B12">
        <w:rPr>
          <w:rStyle w:val="CommentReference"/>
        </w:rPr>
        <w:commentReference w:id="101"/>
      </w:r>
      <w:r w:rsidRPr="005C029F">
        <w:rPr>
          <w:rFonts w:cs="Times New Roman"/>
          <w:color w:val="000000" w:themeColor="text1"/>
        </w:rPr>
        <w:t xml:space="preserve">. </w:t>
      </w:r>
      <w:r w:rsidR="001F09E2">
        <w:rPr>
          <w:rFonts w:cs="Times New Roman"/>
          <w:color w:val="000000" w:themeColor="text1"/>
        </w:rPr>
        <w:t xml:space="preserve"> </w:t>
      </w:r>
      <w:commentRangeEnd w:id="102"/>
      <w:r w:rsidR="000F2B12">
        <w:rPr>
          <w:rStyle w:val="CommentReference"/>
        </w:rPr>
        <w:commentReference w:id="102"/>
      </w:r>
      <w:r w:rsidRPr="005C029F">
        <w:rPr>
          <w:rFonts w:cs="Times New Roman"/>
          <w:color w:val="000000" w:themeColor="text1"/>
        </w:rPr>
        <w:t xml:space="preserve">For example, generalist predators </w:t>
      </w:r>
      <w:del w:id="115" w:author="Gen-Chang Hsu" w:date="2024-08-24T21:12:00Z" w16du:dateUtc="2024-08-25T01:12:00Z">
        <w:r w:rsidRPr="005C029F" w:rsidDel="00C37640">
          <w:rPr>
            <w:rFonts w:cs="Times New Roman"/>
            <w:color w:val="000000" w:themeColor="text1"/>
          </w:rPr>
          <w:delText>were commonly reported in</w:delText>
        </w:r>
      </w:del>
      <w:ins w:id="116" w:author="Gen-Chang Hsu" w:date="2024-08-24T21:12:00Z" w16du:dateUtc="2024-08-25T01:12:00Z">
        <w:r w:rsidR="00C37640">
          <w:rPr>
            <w:rFonts w:cs="Times New Roman"/>
            <w:color w:val="000000" w:themeColor="text1"/>
          </w:rPr>
          <w:t>are common in</w:t>
        </w:r>
      </w:ins>
      <w:r w:rsidRPr="005C029F">
        <w:rPr>
          <w:rFonts w:cs="Times New Roman"/>
          <w:color w:val="000000" w:themeColor="text1"/>
        </w:rPr>
        <w:t xml:space="preserve"> various agro-ecosystems and </w:t>
      </w:r>
      <w:ins w:id="117" w:author="Gen-Chang Hsu" w:date="2024-08-24T21:13:00Z" w16du:dateUtc="2024-08-25T01:13:00Z">
        <w:r w:rsidR="00C37640">
          <w:rPr>
            <w:rFonts w:cs="Times New Roman"/>
            <w:color w:val="000000" w:themeColor="text1"/>
          </w:rPr>
          <w:t xml:space="preserve">have been reported to </w:t>
        </w:r>
      </w:ins>
      <w:r w:rsidRPr="005C029F">
        <w:rPr>
          <w:rFonts w:cs="Times New Roman"/>
          <w:color w:val="000000" w:themeColor="text1"/>
        </w:rPr>
        <w:t>significantly reduce</w:t>
      </w:r>
      <w:del w:id="118" w:author="Gen-Chang Hsu" w:date="2024-08-24T21:13:00Z" w16du:dateUtc="2024-08-25T01:13:00Z">
        <w:r w:rsidRPr="005C029F" w:rsidDel="00C37640">
          <w:rPr>
            <w:rFonts w:cs="Times New Roman"/>
            <w:color w:val="000000" w:themeColor="text1"/>
          </w:rPr>
          <w:delText>d</w:delText>
        </w:r>
      </w:del>
      <w:r w:rsidRPr="005C029F">
        <w:rPr>
          <w:rFonts w:cs="Times New Roman"/>
          <w:color w:val="000000" w:themeColor="text1"/>
        </w:rPr>
        <w:t xml:space="preserve"> pest abundance in </w:t>
      </w:r>
      <w:r w:rsidR="00613455">
        <w:rPr>
          <w:rFonts w:cs="Times New Roman"/>
          <w:color w:val="000000" w:themeColor="text1"/>
        </w:rPr>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w:t>
      </w:r>
      <w:del w:id="119" w:author="Gen-Chang Hsu" w:date="2024-08-24T21:13:00Z" w16du:dateUtc="2024-08-25T01:13:00Z">
        <w:r w:rsidRPr="005C029F" w:rsidDel="00C37640">
          <w:rPr>
            <w:rFonts w:cs="Times New Roman"/>
            <w:color w:val="000000" w:themeColor="text1"/>
          </w:rPr>
          <w:delText xml:space="preserve">cases </w:delText>
        </w:r>
        <w:r w:rsidR="00613455" w:rsidDel="00C37640">
          <w:rPr>
            <w:rFonts w:cs="Times New Roman"/>
            <w:color w:val="000000" w:themeColor="text1"/>
          </w:rPr>
          <w:delText>in</w:delText>
        </w:r>
        <w:r w:rsidRPr="005C029F" w:rsidDel="00C37640">
          <w:rPr>
            <w:rFonts w:cs="Times New Roman"/>
            <w:color w:val="000000" w:themeColor="text1"/>
          </w:rPr>
          <w:delText xml:space="preserve"> </w:delText>
        </w:r>
      </w:del>
      <w:r w:rsidRPr="005C029F">
        <w:rPr>
          <w:rFonts w:cs="Times New Roman"/>
          <w:color w:val="000000" w:themeColor="text1"/>
        </w:rPr>
        <w:t xml:space="preserve">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4D6EC7EE" w:rsidR="005B0566" w:rsidRDefault="00DD4E15" w:rsidP="00E7259E">
      <w:pPr>
        <w:spacing w:after="0" w:line="480" w:lineRule="auto"/>
        <w:jc w:val="left"/>
        <w:rPr>
          <w:ins w:id="120" w:author="Gen-Chang Hsu" w:date="2024-08-24T21:32:00Z" w16du:dateUtc="2024-08-25T01:32:00Z"/>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121"/>
      <w:r w:rsidRPr="005C029F">
        <w:rPr>
          <w:rFonts w:cs="Times New Roman"/>
        </w:rPr>
        <w:t>a few fundamental knowledge gaps</w:t>
      </w:r>
      <w:ins w:id="122" w:author="Gen-Chang Hsu" w:date="2024-08-19T22:28:00Z" w16du:dateUtc="2024-08-20T02:28:00Z">
        <w:r w:rsidR="005B40A9">
          <w:rPr>
            <w:rFonts w:cs="Times New Roman"/>
          </w:rPr>
          <w:t xml:space="preserve"> reg</w:t>
        </w:r>
      </w:ins>
      <w:ins w:id="123" w:author="Gen-Chang Hsu" w:date="2024-08-19T22:29:00Z" w16du:dateUtc="2024-08-20T02:29:00Z">
        <w:r w:rsidR="005B40A9">
          <w:rPr>
            <w:rFonts w:cs="Times New Roman"/>
          </w:rPr>
          <w:t xml:space="preserve">arding </w:t>
        </w:r>
      </w:ins>
      <w:ins w:id="124" w:author="Gen-Chang Hsu" w:date="2024-08-27T21:36:00Z" w16du:dateUtc="2024-08-28T01:36:00Z">
        <w:r w:rsidR="00FA4006">
          <w:rPr>
            <w:rFonts w:cs="Times New Roman"/>
          </w:rPr>
          <w:t>predator-pest</w:t>
        </w:r>
      </w:ins>
      <w:ins w:id="125" w:author="Gen-Chang Hsu" w:date="2024-08-19T22:29:00Z" w16du:dateUtc="2024-08-20T02:29:00Z">
        <w:r w:rsidR="005B40A9">
          <w:rPr>
            <w:rFonts w:cs="Times New Roman"/>
          </w:rPr>
          <w:t xml:space="preserve"> trophic interactions</w:t>
        </w:r>
      </w:ins>
      <w:r w:rsidRPr="005C029F">
        <w:rPr>
          <w:rFonts w:cs="Times New Roman"/>
        </w:rPr>
        <w:t xml:space="preserve"> need to be filled to </w:t>
      </w:r>
      <w:del w:id="126" w:author="Gen-Chang Hsu" w:date="2024-08-19T22:25:00Z" w16du:dateUtc="2024-08-20T02:25:00Z">
        <w:r w:rsidRPr="005C029F" w:rsidDel="005B40A9">
          <w:rPr>
            <w:rFonts w:cs="Times New Roman"/>
          </w:rPr>
          <w:delText xml:space="preserve">validate </w:delText>
        </w:r>
      </w:del>
      <w:ins w:id="127" w:author="Gen-Chang Hsu" w:date="2024-08-19T22:25:00Z" w16du:dateUtc="2024-08-20T02:25:00Z">
        <w:r w:rsidR="005B40A9">
          <w:rPr>
            <w:rFonts w:cs="Times New Roman"/>
          </w:rPr>
          <w:t>better understand</w:t>
        </w:r>
        <w:r w:rsidR="005B40A9" w:rsidRPr="005C029F">
          <w:rPr>
            <w:rFonts w:cs="Times New Roman"/>
          </w:rPr>
          <w:t xml:space="preserve"> </w:t>
        </w:r>
      </w:ins>
      <w:del w:id="128" w:author="Gen-Chang Hsu" w:date="2024-08-19T22:29:00Z" w16du:dateUtc="2024-08-20T02:29:00Z">
        <w:r w:rsidRPr="005C029F" w:rsidDel="005B40A9">
          <w:rPr>
            <w:rFonts w:cs="Times New Roman"/>
          </w:rPr>
          <w:delText>the</w:delText>
        </w:r>
      </w:del>
      <w:ins w:id="129" w:author="Gen-Chang Hsu" w:date="2024-08-19T22:26:00Z" w16du:dateUtc="2024-08-20T02:26:00Z">
        <w:r w:rsidR="005B40A9">
          <w:rPr>
            <w:rFonts w:cs="Times New Roman"/>
          </w:rPr>
          <w:t>their</w:t>
        </w:r>
      </w:ins>
      <w:del w:id="130" w:author="Gen-Chang Hsu" w:date="2024-08-19T22:26:00Z" w16du:dateUtc="2024-08-20T02:26:00Z">
        <w:r w:rsidRPr="005C029F" w:rsidDel="005B40A9">
          <w:rPr>
            <w:rFonts w:cs="Times New Roman"/>
          </w:rPr>
          <w:delText>ir</w:delText>
        </w:r>
      </w:del>
      <w:r w:rsidRPr="005C029F">
        <w:rPr>
          <w:rFonts w:cs="Times New Roman"/>
        </w:rPr>
        <w:t xml:space="preserve"> </w:t>
      </w:r>
      <w:del w:id="131" w:author="Gen-Chang Hsu" w:date="2024-08-19T22:27:00Z" w16du:dateUtc="2024-08-20T02:27:00Z">
        <w:r w:rsidRPr="005C029F" w:rsidDel="005B40A9">
          <w:rPr>
            <w:rFonts w:cs="Times New Roman"/>
          </w:rPr>
          <w:delText xml:space="preserve">biocontrol </w:delText>
        </w:r>
      </w:del>
      <w:ins w:id="132" w:author="Gen-Chang Hsu" w:date="2024-08-19T22:29:00Z" w16du:dateUtc="2024-08-20T02:29:00Z">
        <w:r w:rsidR="005B40A9">
          <w:rPr>
            <w:rFonts w:cs="Times New Roman"/>
          </w:rPr>
          <w:t>role</w:t>
        </w:r>
      </w:ins>
      <w:ins w:id="133" w:author="Gen-Chang Hsu" w:date="2024-08-19T22:27:00Z" w16du:dateUtc="2024-08-20T02:27:00Z">
        <w:r w:rsidR="005B40A9">
          <w:rPr>
            <w:rFonts w:cs="Times New Roman"/>
          </w:rPr>
          <w:t xml:space="preserve"> as biocontrol agents</w:t>
        </w:r>
      </w:ins>
      <w:del w:id="134" w:author="Gen-Chang Hsu" w:date="2024-08-19T22:26:00Z" w16du:dateUtc="2024-08-20T02:26:00Z">
        <w:r w:rsidRPr="005C029F" w:rsidDel="005B40A9">
          <w:rPr>
            <w:rFonts w:cs="Times New Roman"/>
          </w:rPr>
          <w:delText>potential</w:delText>
        </w:r>
      </w:del>
      <w:r w:rsidRPr="005C029F">
        <w:rPr>
          <w:rFonts w:cs="Times New Roman"/>
        </w:rPr>
        <w:t xml:space="preserve"> </w:t>
      </w:r>
      <w:del w:id="135"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121"/>
      <w:r w:rsidR="005B40A9">
        <w:rPr>
          <w:rStyle w:val="CommentReference"/>
        </w:rPr>
        <w:commentReference w:id="121"/>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136" w:author="Gen-Chang Hsu" w:date="2024-08-19T22:30:00Z" w16du:dateUtc="2024-08-20T02:30:00Z">
        <w:r w:rsidR="005B40A9">
          <w:rPr>
            <w:rFonts w:cs="Times New Roman"/>
          </w:rPr>
          <w:t>ing</w:t>
        </w:r>
      </w:ins>
      <w:del w:id="137"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commentRangeStart w:id="138"/>
      <w:ins w:id="139" w:author="Gen-Chang Hsu" w:date="2024-08-27T21:34:00Z" w16du:dateUtc="2024-08-28T01:34:00Z">
        <w:r w:rsidR="00FA4006">
          <w:rPr>
            <w:rFonts w:cs="Times New Roman"/>
          </w:rPr>
          <w:t>Besides the</w:t>
        </w:r>
      </w:ins>
      <w:ins w:id="140" w:author="Gen-Chang Hsu" w:date="2024-08-27T21:33:00Z" w16du:dateUtc="2024-08-28T01:33:00Z">
        <w:r w:rsidR="00FA4006">
          <w:rPr>
            <w:rFonts w:cs="Times New Roman"/>
          </w:rPr>
          <w:t xml:space="preserve"> ability of</w:t>
        </w:r>
      </w:ins>
      <w:ins w:id="141" w:author="Gen-Chang Hsu" w:date="2024-08-27T21:34:00Z" w16du:dateUtc="2024-08-28T01:34:00Z">
        <w:r w:rsidR="00FA4006">
          <w:rPr>
            <w:rFonts w:cs="Times New Roman"/>
          </w:rPr>
          <w:t xml:space="preserve"> generalist predators</w:t>
        </w:r>
      </w:ins>
      <w:ins w:id="142" w:author="Gen-Chang Hsu" w:date="2024-08-27T21:33:00Z" w16du:dateUtc="2024-08-28T01:33:00Z">
        <w:r w:rsidR="00FA4006">
          <w:rPr>
            <w:rFonts w:cs="Times New Roman"/>
          </w:rPr>
          <w:t xml:space="preserve"> </w:t>
        </w:r>
      </w:ins>
      <w:ins w:id="143" w:author="Gen-Chang Hsu" w:date="2024-08-27T21:34:00Z" w16du:dateUtc="2024-08-28T01:34:00Z">
        <w:r w:rsidR="00FA4006">
          <w:rPr>
            <w:rFonts w:cs="Times New Roman"/>
          </w:rPr>
          <w:t xml:space="preserve">to </w:t>
        </w:r>
      </w:ins>
      <w:ins w:id="144" w:author="Gen-Chang Hsu" w:date="2024-08-27T21:33:00Z" w16du:dateUtc="2024-08-28T01:33:00Z">
        <w:r w:rsidR="00FA4006">
          <w:rPr>
            <w:rFonts w:cs="Times New Roman"/>
          </w:rPr>
          <w:t>suppress pest</w:t>
        </w:r>
      </w:ins>
      <w:ins w:id="145" w:author="Gen-Chang Hsu" w:date="2024-08-27T21:34:00Z" w16du:dateUtc="2024-08-28T01:34:00Z">
        <w:r w:rsidR="00FA4006">
          <w:rPr>
            <w:rFonts w:cs="Times New Roman"/>
          </w:rPr>
          <w:t xml:space="preserve"> populations</w:t>
        </w:r>
      </w:ins>
      <w:ins w:id="146" w:author="Gen-Chang Hsu" w:date="2024-08-27T21:33:00Z" w16du:dateUtc="2024-08-28T01:33:00Z">
        <w:r w:rsidR="00FA4006">
          <w:rPr>
            <w:rFonts w:cs="Times New Roman"/>
          </w:rPr>
          <w:t>,</w:t>
        </w:r>
      </w:ins>
      <w:commentRangeEnd w:id="138"/>
      <w:ins w:id="147" w:author="Gen-Chang Hsu" w:date="2024-08-27T21:38:00Z" w16du:dateUtc="2024-08-28T01:38:00Z">
        <w:r w:rsidR="00FA4006">
          <w:rPr>
            <w:rStyle w:val="CommentReference"/>
          </w:rPr>
          <w:commentReference w:id="138"/>
        </w:r>
      </w:ins>
      <w:ins w:id="148" w:author="Gen-Chang Hsu" w:date="2024-08-27T21:33:00Z" w16du:dateUtc="2024-08-28T01:33:00Z">
        <w:r w:rsidR="00FA4006">
          <w:rPr>
            <w:rFonts w:cs="Times New Roman"/>
          </w:rPr>
          <w:t xml:space="preserve"> </w:t>
        </w:r>
      </w:ins>
      <w:ins w:id="149" w:author="Gen-Chang Hsu" w:date="2024-08-27T21:37:00Z" w16du:dateUtc="2024-08-28T01:37:00Z">
        <w:r w:rsidR="00FA4006">
          <w:rPr>
            <w:rFonts w:cs="Times New Roman"/>
          </w:rPr>
          <w:t xml:space="preserve">it is also important to </w:t>
        </w:r>
      </w:ins>
      <w:ins w:id="150" w:author="Gen-Chang Hsu" w:date="2024-08-27T21:33:00Z" w16du:dateUtc="2024-08-28T01:33:00Z">
        <w:r w:rsidR="00FA4006">
          <w:rPr>
            <w:rFonts w:cs="Times New Roman"/>
          </w:rPr>
          <w:t>q</w:t>
        </w:r>
      </w:ins>
      <w:del w:id="151" w:author="Gen-Chang Hsu" w:date="2024-08-27T21:33:00Z" w16du:dateUtc="2024-08-28T01:33:00Z">
        <w:r w:rsidRPr="00963224" w:rsidDel="00FA4006">
          <w:rPr>
            <w:rFonts w:cs="Times New Roman"/>
          </w:rPr>
          <w:delText>Q</w:delText>
        </w:r>
      </w:del>
      <w:r w:rsidRPr="00963224">
        <w:rPr>
          <w:rFonts w:cs="Times New Roman"/>
        </w:rPr>
        <w:t>uantify</w:t>
      </w:r>
      <w:del w:id="152" w:author="Gen-Chang Hsu" w:date="2024-08-27T21:37:00Z" w16du:dateUtc="2024-08-28T01:37:00Z">
        <w:r w:rsidRPr="00963224" w:rsidDel="00FA4006">
          <w:rPr>
            <w:rFonts w:cs="Times New Roman"/>
          </w:rPr>
          <w:delText>ing</w:delText>
        </w:r>
      </w:del>
      <w:del w:id="153" w:author="Gen-Chang Hsu" w:date="2024-08-27T21:32:00Z" w16du:dateUtc="2024-08-28T01:32:00Z">
        <w:r w:rsidRPr="00963224" w:rsidDel="00FA4006">
          <w:rPr>
            <w:rFonts w:cs="Times New Roman"/>
          </w:rPr>
          <w:delText xml:space="preserve"> the</w:delText>
        </w:r>
        <w:r w:rsidR="00E821D4" w:rsidRPr="00963224" w:rsidDel="00FA4006">
          <w:rPr>
            <w:rFonts w:cs="Times New Roman"/>
          </w:rPr>
          <w:delText>ir</w:delText>
        </w:r>
      </w:del>
      <w:r w:rsidRPr="00963224">
        <w:rPr>
          <w:rFonts w:cs="Times New Roman"/>
        </w:rPr>
        <w:t xml:space="preserve"> </w:t>
      </w:r>
      <w:ins w:id="154" w:author="Gen-Chang Hsu" w:date="2024-08-27T21:32:00Z" w16du:dateUtc="2024-08-28T01:32:00Z">
        <w:r w:rsidR="00FA4006">
          <w:rPr>
            <w:rFonts w:cs="Times New Roman"/>
          </w:rPr>
          <w:t xml:space="preserve">their </w:t>
        </w:r>
      </w:ins>
      <w:r w:rsidRPr="00963224">
        <w:rPr>
          <w:rFonts w:cs="Times New Roman"/>
        </w:rPr>
        <w:t>diet composition</w:t>
      </w:r>
      <w:r w:rsidR="00952F2A">
        <w:rPr>
          <w:rFonts w:cs="Times New Roman"/>
        </w:rPr>
        <w:t xml:space="preserve"> </w:t>
      </w:r>
      <w:del w:id="155" w:author="Gen-Chang Hsu" w:date="2024-08-27T21:37:00Z" w16du:dateUtc="2024-08-28T01:37:00Z">
        <w:r w:rsidRPr="005C029F" w:rsidDel="00FA4006">
          <w:rPr>
            <w:rFonts w:cs="Times New Roman"/>
          </w:rPr>
          <w:delText xml:space="preserve">will </w:delText>
        </w:r>
        <w:r w:rsidR="00B46BDC" w:rsidDel="00FA4006">
          <w:rPr>
            <w:rFonts w:cs="Times New Roman"/>
          </w:rPr>
          <w:delText>help</w:delText>
        </w:r>
      </w:del>
      <w:ins w:id="156" w:author="Gen-Chang Hsu" w:date="2024-08-27T21:37:00Z" w16du:dateUtc="2024-08-28T01:37:00Z">
        <w:r w:rsidR="00FA4006">
          <w:rPr>
            <w:rFonts w:cs="Times New Roman"/>
          </w:rPr>
          <w:t>to</w:t>
        </w:r>
      </w:ins>
      <w:del w:id="157" w:author="Gen-Chang Hsu" w:date="2024-08-27T21:37:00Z" w16du:dateUtc="2024-08-28T01:37:00Z">
        <w:r w:rsidRPr="005C029F" w:rsidDel="00FA4006">
          <w:rPr>
            <w:rFonts w:cs="Times New Roman"/>
          </w:rPr>
          <w:delText xml:space="preserve"> </w:delText>
        </w:r>
      </w:del>
      <w:ins w:id="158" w:author="Gen-Chang Hsu" w:date="2024-08-27T21:37:00Z" w16du:dateUtc="2024-08-28T01:37:00Z">
        <w:r w:rsidR="00FA4006">
          <w:rPr>
            <w:rFonts w:cs="Times New Roman"/>
          </w:rPr>
          <w:t xml:space="preserve"> </w:t>
        </w:r>
      </w:ins>
      <w:r w:rsidRPr="005C029F">
        <w:rPr>
          <w:rFonts w:cs="Times New Roman"/>
        </w:rPr>
        <w:t>address the concern that</w:t>
      </w:r>
      <w:r w:rsidR="00EA7BA7">
        <w:rPr>
          <w:rFonts w:cs="Times New Roman"/>
        </w:rPr>
        <w:t xml:space="preserve"> </w:t>
      </w:r>
      <w:r w:rsidRPr="005C029F">
        <w:rPr>
          <w:rFonts w:cs="Times New Roman"/>
        </w:rPr>
        <w:t xml:space="preserve">generalist predators may switch their diet from </w:t>
      </w:r>
      <w:commentRangeStart w:id="159"/>
      <w:ins w:id="160" w:author="Gen-Chang Hsu" w:date="2024-08-27T15:10:00Z" w16du:dateUtc="2024-08-27T19:10:00Z">
        <w:r w:rsidR="006E2481">
          <w:rPr>
            <w:rFonts w:cs="Times New Roman"/>
          </w:rPr>
          <w:t>focal pests (which have larg</w:t>
        </w:r>
      </w:ins>
      <w:ins w:id="161" w:author="Gen-Chang Hsu" w:date="2024-08-27T15:11:00Z" w16du:dateUtc="2024-08-27T19:11:00Z">
        <w:r w:rsidR="006E2481">
          <w:rPr>
            <w:rFonts w:cs="Times New Roman"/>
          </w:rPr>
          <w:t>e direct</w:t>
        </w:r>
      </w:ins>
      <w:ins w:id="162" w:author="Gen-Chang Hsu" w:date="2024-08-27T15:10:00Z" w16du:dateUtc="2024-08-27T19:10:00Z">
        <w:r w:rsidR="006E2481">
          <w:rPr>
            <w:rFonts w:cs="Times New Roman"/>
          </w:rPr>
          <w:t xml:space="preserve"> impacts on crop</w:t>
        </w:r>
      </w:ins>
      <w:ins w:id="163" w:author="Gen-Chang Hsu" w:date="2024-08-27T15:11:00Z" w16du:dateUtc="2024-08-27T19:11:00Z">
        <w:r w:rsidR="006E2481">
          <w:rPr>
            <w:rFonts w:cs="Times New Roman"/>
          </w:rPr>
          <w:t xml:space="preserve"> performance</w:t>
        </w:r>
      </w:ins>
      <w:ins w:id="164" w:author="Gen-Chang Hsu" w:date="2024-08-27T15:10:00Z" w16du:dateUtc="2024-08-27T19:10:00Z">
        <w:r w:rsidR="006E2481">
          <w:rPr>
            <w:rFonts w:cs="Times New Roman"/>
          </w:rPr>
          <w:t>)</w:t>
        </w:r>
      </w:ins>
      <w:del w:id="165" w:author="Gen-Chang Hsu" w:date="2024-08-27T15:10:00Z" w16du:dateUtc="2024-08-27T19:10:00Z">
        <w:r w:rsidRPr="005C029F" w:rsidDel="006E2481">
          <w:rPr>
            <w:rFonts w:cs="Times New Roman"/>
          </w:rPr>
          <w:delText>pests</w:delText>
        </w:r>
      </w:del>
      <w:r w:rsidRPr="005C029F">
        <w:rPr>
          <w:rFonts w:cs="Times New Roman"/>
        </w:rPr>
        <w:t xml:space="preserve"> to alternative prey</w:t>
      </w:r>
      <w:ins w:id="166" w:author="Gen-Chang Hsu" w:date="2024-08-27T15:08:00Z" w16du:dateUtc="2024-08-27T19:08:00Z">
        <w:r w:rsidR="002044A3">
          <w:rPr>
            <w:rFonts w:cs="Times New Roman"/>
          </w:rPr>
          <w:t xml:space="preserve"> (which </w:t>
        </w:r>
      </w:ins>
      <w:ins w:id="167" w:author="Gen-Chang Hsu" w:date="2024-08-27T15:10:00Z" w16du:dateUtc="2024-08-27T19:10:00Z">
        <w:r w:rsidR="002044A3">
          <w:rPr>
            <w:rFonts w:cs="Times New Roman"/>
          </w:rPr>
          <w:t>have minor</w:t>
        </w:r>
      </w:ins>
      <w:ins w:id="168" w:author="Gen-Chang Hsu" w:date="2024-08-27T15:11:00Z" w16du:dateUtc="2024-08-27T19:11:00Z">
        <w:r w:rsidR="006E2481">
          <w:rPr>
            <w:rFonts w:cs="Times New Roman"/>
          </w:rPr>
          <w:t xml:space="preserve"> direct </w:t>
        </w:r>
      </w:ins>
      <w:ins w:id="169" w:author="Gen-Chang Hsu" w:date="2024-08-27T15:10:00Z" w16du:dateUtc="2024-08-27T19:10:00Z">
        <w:r w:rsidR="002044A3">
          <w:rPr>
            <w:rFonts w:cs="Times New Roman"/>
          </w:rPr>
          <w:t>impacts on</w:t>
        </w:r>
      </w:ins>
      <w:ins w:id="170" w:author="Gen-Chang Hsu" w:date="2024-08-27T15:08:00Z" w16du:dateUtc="2024-08-27T19:08:00Z">
        <w:r w:rsidR="002044A3">
          <w:rPr>
            <w:rFonts w:cs="Times New Roman"/>
          </w:rPr>
          <w:t xml:space="preserve"> crop performance)</w:t>
        </w:r>
      </w:ins>
      <w:ins w:id="171" w:author="Gen-Chang Hsu" w:date="2024-08-27T15:09:00Z" w16du:dateUtc="2024-08-27T19:09:00Z">
        <w:r w:rsidR="002044A3">
          <w:rPr>
            <w:rFonts w:cs="Times New Roman"/>
          </w:rPr>
          <w:t>,</w:t>
        </w:r>
      </w:ins>
      <w:del w:id="172" w:author="Gen-Chang Hsu" w:date="2024-08-27T15:09:00Z" w16du:dateUtc="2024-08-27T19:09:00Z">
        <w:r w:rsidRPr="005C029F" w:rsidDel="002044A3">
          <w:rPr>
            <w:rFonts w:cs="Times New Roman"/>
          </w:rPr>
          <w:delText xml:space="preserve"> and thus</w:delText>
        </w:r>
      </w:del>
      <w:ins w:id="173" w:author="Gen-Chang Hsu" w:date="2024-08-27T15:09:00Z" w16du:dateUtc="2024-08-27T19:09:00Z">
        <w:r w:rsidR="002044A3">
          <w:rPr>
            <w:rFonts w:cs="Times New Roman"/>
          </w:rPr>
          <w:t xml:space="preserve"> thereby</w:t>
        </w:r>
      </w:ins>
      <w:r w:rsidRPr="005C029F">
        <w:rPr>
          <w:rFonts w:cs="Times New Roman"/>
        </w:rPr>
        <w:t xml:space="preserve"> </w:t>
      </w:r>
      <w:r w:rsidR="00EA7BA7">
        <w:rPr>
          <w:rFonts w:cs="Times New Roman"/>
        </w:rPr>
        <w:t>reduc</w:t>
      </w:r>
      <w:ins w:id="174" w:author="Gen-Chang Hsu" w:date="2024-08-27T15:09:00Z" w16du:dateUtc="2024-08-27T19:09:00Z">
        <w:r w:rsidR="002044A3">
          <w:rPr>
            <w:rFonts w:cs="Times New Roman"/>
          </w:rPr>
          <w:t>ing</w:t>
        </w:r>
      </w:ins>
      <w:del w:id="175" w:author="Gen-Chang Hsu" w:date="2024-08-27T15:09:00Z" w16du:dateUtc="2024-08-27T19:09:00Z">
        <w:r w:rsidR="00EA7BA7" w:rsidDel="002044A3">
          <w:rPr>
            <w:rFonts w:cs="Times New Roman"/>
          </w:rPr>
          <w:delText>e their</w:delText>
        </w:r>
      </w:del>
      <w:r w:rsidR="00EA7BA7">
        <w:rPr>
          <w:rFonts w:cs="Times New Roman"/>
        </w:rPr>
        <w:t xml:space="preserve"> </w:t>
      </w:r>
      <w:r w:rsidR="00EA7BA7" w:rsidRPr="005C029F">
        <w:rPr>
          <w:rFonts w:cs="Times New Roman"/>
        </w:rPr>
        <w:t>pest control</w:t>
      </w:r>
      <w:r w:rsidR="00EA7BA7">
        <w:rPr>
          <w:rFonts w:cs="Times New Roman"/>
        </w:rPr>
        <w:t xml:space="preserve"> effectiveness</w:t>
      </w:r>
      <w:r w:rsidRPr="005C029F">
        <w:rPr>
          <w:rFonts w:cs="Times New Roman"/>
        </w:rPr>
        <w:t xml:space="preserve"> </w:t>
      </w:r>
      <w:commentRangeEnd w:id="159"/>
      <w:r w:rsidR="00A84369">
        <w:rPr>
          <w:rStyle w:val="CommentReference"/>
        </w:rPr>
        <w:commentReference w:id="159"/>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f generalist predators</w:t>
      </w:r>
      <w:del w:id="176" w:author="Gen-Chang Hsu" w:date="2024-08-24T21:14:00Z" w16du:dateUtc="2024-08-25T01:14:00Z">
        <w:r w:rsidRPr="005C029F" w:rsidDel="00C37640">
          <w:rPr>
            <w:rFonts w:cs="Times New Roman"/>
          </w:rPr>
          <w:delText xml:space="preserve"> </w:delText>
        </w:r>
        <w:r w:rsidR="00C74104" w:rsidRPr="005C029F" w:rsidDel="00C37640">
          <w:rPr>
            <w:rFonts w:cs="Times New Roman"/>
          </w:rPr>
          <w:delText>still</w:delText>
        </w:r>
      </w:del>
      <w:r w:rsidR="00C74104" w:rsidRPr="005C029F">
        <w:rPr>
          <w:rFonts w:cs="Times New Roman"/>
        </w:rPr>
        <w:t xml:space="preserve"> </w:t>
      </w:r>
      <w:r w:rsidRPr="005C029F">
        <w:rPr>
          <w:rFonts w:cs="Times New Roman"/>
        </w:rPr>
        <w:t>consume a high proportion of pests in their diet</w:t>
      </w:r>
      <w:ins w:id="177" w:author="Gen-Chang Hsu" w:date="2024-08-24T21:14:00Z" w16du:dateUtc="2024-08-25T01:14:00Z">
        <w:r w:rsidR="00C37640">
          <w:rPr>
            <w:rFonts w:cs="Times New Roman"/>
          </w:rPr>
          <w:t>s even</w:t>
        </w:r>
      </w:ins>
      <w:r w:rsidRPr="005C029F">
        <w:rPr>
          <w:rFonts w:cs="Times New Roman"/>
        </w:rPr>
        <w:t xml:space="preserve"> </w:t>
      </w:r>
      <w:ins w:id="178" w:author="Gen-Chang Hsu" w:date="2024-08-24T21:14:00Z" w16du:dateUtc="2024-08-25T01:14:00Z">
        <w:r w:rsidR="00C37640">
          <w:rPr>
            <w:rFonts w:cs="Times New Roman"/>
          </w:rPr>
          <w:t>in</w:t>
        </w:r>
      </w:ins>
      <w:del w:id="179" w:author="Gen-Chang Hsu" w:date="2024-08-24T21:14:00Z" w16du:dateUtc="2024-08-25T01:14:00Z">
        <w:r w:rsidR="00017D43" w:rsidRPr="005C029F" w:rsidDel="00C37640">
          <w:rPr>
            <w:rFonts w:cs="Times New Roman"/>
          </w:rPr>
          <w:delText>with</w:delText>
        </w:r>
      </w:del>
      <w:r w:rsidR="00017D43" w:rsidRPr="005C029F">
        <w:rPr>
          <w:rFonts w:cs="Times New Roman"/>
        </w:rPr>
        <w:t xml:space="preserve">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del w:id="180" w:author="Gen-Chang Hsu" w:date="2024-08-24T21:15:00Z" w16du:dateUtc="2024-08-25T01:15:00Z">
        <w:r w:rsidRPr="005C029F" w:rsidDel="00C37640">
          <w:rPr>
            <w:rFonts w:cs="Times New Roman"/>
          </w:rPr>
          <w:delText xml:space="preserve"> result</w:delText>
        </w:r>
      </w:del>
      <w:r w:rsidRPr="005C029F">
        <w:rPr>
          <w:rFonts w:cs="Times New Roman"/>
        </w:rPr>
        <w:t xml:space="preserve">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ins w:id="181" w:author="Gen-Chang Hsu" w:date="2024-08-24T21:50:00Z" w16du:dateUtc="2024-08-25T01:50:00Z">
        <w:r w:rsidR="005F3CC3">
          <w:rPr>
            <w:rFonts w:cs="Times New Roman"/>
          </w:rPr>
          <w:t xml:space="preserve"> </w:t>
        </w:r>
      </w:ins>
      <w:commentRangeStart w:id="182"/>
      <w:del w:id="183" w:author="Gen-Chang Hsu" w:date="2024-08-24T21:50:00Z" w16du:dateUtc="2024-08-25T01:50:00Z">
        <w:r w:rsidR="00EA7BA7" w:rsidDel="005F3CC3">
          <w:rPr>
            <w:rFonts w:cs="Times New Roman"/>
          </w:rPr>
          <w:delText xml:space="preserve"> </w:delText>
        </w:r>
      </w:del>
      <w:r w:rsidRPr="0045780C">
        <w:rPr>
          <w:rFonts w:cs="Times New Roman"/>
        </w:rPr>
        <w:t>Moreover</w:t>
      </w:r>
      <w:r w:rsidRPr="005C029F">
        <w:rPr>
          <w:rFonts w:cs="Times New Roman"/>
        </w:rPr>
        <w:t xml:space="preserve">, </w:t>
      </w:r>
      <w:ins w:id="184" w:author="Gen-Chang Hsu" w:date="2024-08-24T21:59:00Z" w16du:dateUtc="2024-08-25T01:59:00Z">
        <w:r w:rsidR="00EB209E">
          <w:rPr>
            <w:rFonts w:cs="Times New Roman"/>
          </w:rPr>
          <w:t>fluctuations in abiotic factors and habitat condition</w:t>
        </w:r>
      </w:ins>
      <w:ins w:id="185" w:author="Gen-Chang Hsu" w:date="2024-08-24T22:00:00Z" w16du:dateUtc="2024-08-25T02:00:00Z">
        <w:r w:rsidR="00EB209E">
          <w:rPr>
            <w:rFonts w:cs="Times New Roman"/>
          </w:rPr>
          <w:t>s can lead</w:t>
        </w:r>
      </w:ins>
      <w:ins w:id="186" w:author="Gen-Chang Hsu" w:date="2024-08-24T22:01:00Z" w16du:dateUtc="2024-08-25T02:01:00Z">
        <w:r w:rsidR="00EB209E">
          <w:rPr>
            <w:rFonts w:cs="Times New Roman"/>
          </w:rPr>
          <w:t xml:space="preserve"> </w:t>
        </w:r>
      </w:ins>
      <w:ins w:id="187" w:author="Gen-Chang Hsu" w:date="2024-08-24T22:02:00Z" w16du:dateUtc="2024-08-25T02:02:00Z">
        <w:r w:rsidR="004A74B9">
          <w:rPr>
            <w:rFonts w:cs="Times New Roman"/>
          </w:rPr>
          <w:t xml:space="preserve">to </w:t>
        </w:r>
      </w:ins>
      <w:ins w:id="188" w:author="Gen-Chang Hsu" w:date="2024-08-24T22:01:00Z" w16du:dateUtc="2024-08-25T02:01:00Z">
        <w:r w:rsidR="00EB209E">
          <w:rPr>
            <w:rFonts w:cs="Times New Roman"/>
          </w:rPr>
          <w:t>seasonal and yearly</w:t>
        </w:r>
      </w:ins>
      <w:ins w:id="189" w:author="Gen-Chang Hsu" w:date="2024-08-24T22:00:00Z" w16du:dateUtc="2024-08-25T02:00:00Z">
        <w:r w:rsidR="00EB209E">
          <w:rPr>
            <w:rFonts w:cs="Times New Roman"/>
          </w:rPr>
          <w:t xml:space="preserve"> variation in prey </w:t>
        </w:r>
      </w:ins>
      <w:ins w:id="190" w:author="Gen-Chang Hsu" w:date="2024-08-24T21:26:00Z" w16du:dateUtc="2024-08-25T01:26:00Z">
        <w:r w:rsidR="009F198A" w:rsidRPr="005C029F">
          <w:rPr>
            <w:rFonts w:cs="Times New Roman"/>
          </w:rPr>
          <w:t>population densit</w:t>
        </w:r>
      </w:ins>
      <w:ins w:id="191" w:author="Gen-Chang Hsu" w:date="2024-08-24T21:34:00Z" w16du:dateUtc="2024-08-25T01:34:00Z">
        <w:r w:rsidR="00151683">
          <w:rPr>
            <w:rFonts w:cs="Times New Roman"/>
          </w:rPr>
          <w:t>ies</w:t>
        </w:r>
      </w:ins>
      <w:ins w:id="192" w:author="Gen-Chang Hsu" w:date="2024-08-24T21:26:00Z" w16du:dateUtc="2024-08-25T01:26:00Z">
        <w:r w:rsidR="009F198A" w:rsidRPr="005C029F">
          <w:rPr>
            <w:rFonts w:cs="Times New Roman"/>
          </w:rPr>
          <w:t xml:space="preserve"> </w:t>
        </w:r>
      </w:ins>
      <w:ins w:id="193" w:author="Gen-Chang Hsu" w:date="2024-08-24T22:00:00Z" w16du:dateUtc="2024-08-25T02:00:00Z">
        <w:r w:rsidR="00EB209E">
          <w:rPr>
            <w:rFonts w:cs="Times New Roman"/>
          </w:rPr>
          <w:t>and</w:t>
        </w:r>
      </w:ins>
      <w:ins w:id="194" w:author="Gen-Chang Hsu" w:date="2024-08-24T21:26:00Z" w16du:dateUtc="2024-08-25T01:26:00Z">
        <w:r w:rsidR="009F198A" w:rsidRPr="005C029F">
          <w:rPr>
            <w:rFonts w:cs="Times New Roman"/>
          </w:rPr>
          <w:t xml:space="preserve"> species composition</w:t>
        </w:r>
      </w:ins>
      <w:ins w:id="195" w:author="Gen-Chang Hsu" w:date="2024-08-24T21:34:00Z" w16du:dateUtc="2024-08-25T01:34:00Z">
        <w:r w:rsidR="00151683">
          <w:rPr>
            <w:rFonts w:cs="Times New Roman"/>
          </w:rPr>
          <w:t>s</w:t>
        </w:r>
      </w:ins>
      <w:ins w:id="196" w:author="Gen-Chang Hsu" w:date="2024-08-24T22:00:00Z" w16du:dateUtc="2024-08-25T02:00:00Z">
        <w:r w:rsidR="00EB209E">
          <w:rPr>
            <w:rFonts w:cs="Times New Roman"/>
          </w:rPr>
          <w:t xml:space="preserve"> </w:t>
        </w:r>
      </w:ins>
      <w:ins w:id="197" w:author="Gen-Chang Hsu" w:date="2024-08-24T21:26:00Z" w16du:dateUtc="2024-08-25T01:26:00Z">
        <w:r w:rsidR="009F198A" w:rsidRPr="005C029F">
          <w:rPr>
            <w:rFonts w:cs="Times New Roman"/>
          </w:rPr>
          <w:t xml:space="preserve">in agro-ecosystems </w:t>
        </w:r>
        <w:commentRangeStart w:id="198"/>
        <w:r w:rsidR="009F198A" w:rsidRPr="005C029F">
          <w:rPr>
            <w:rFonts w:cs="Times New Roman"/>
          </w:rPr>
          <w:fldChar w:fldCharType="begin"/>
        </w:r>
        <w:r w:rsidR="009F198A">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9F198A" w:rsidRPr="005C029F">
          <w:rPr>
            <w:rFonts w:cs="Times New Roman"/>
          </w:rPr>
          <w:fldChar w:fldCharType="separate"/>
        </w:r>
        <w:r w:rsidR="009F198A">
          <w:rPr>
            <w:rFonts w:cs="Times New Roman"/>
            <w:noProof/>
          </w:rPr>
          <w:t>(Settle</w:t>
        </w:r>
        <w:r w:rsidR="009F198A" w:rsidRPr="002D78D0">
          <w:rPr>
            <w:rFonts w:cs="Times New Roman"/>
            <w:i/>
            <w:noProof/>
          </w:rPr>
          <w:t xml:space="preserve"> et al.</w:t>
        </w:r>
        <w:r w:rsidR="009F198A">
          <w:rPr>
            <w:rFonts w:cs="Times New Roman"/>
            <w:noProof/>
          </w:rPr>
          <w:t xml:space="preserve">, 1996; </w:t>
        </w:r>
      </w:ins>
      <w:ins w:id="199" w:author="Gen-Chang Hsu" w:date="2024-08-24T22:01:00Z" w16du:dateUtc="2024-08-25T02:01:00Z">
        <w:r w:rsidR="00EB209E">
          <w:rPr>
            <w:rFonts w:cs="Times New Roman"/>
          </w:rPr>
          <w:t xml:space="preserve">Wardle </w:t>
        </w:r>
        <w:r w:rsidR="00EB209E" w:rsidRPr="009169F5">
          <w:rPr>
            <w:rFonts w:cs="Times New Roman"/>
            <w:i/>
            <w:iCs/>
          </w:rPr>
          <w:t>et al</w:t>
        </w:r>
        <w:r w:rsidR="00EB209E">
          <w:rPr>
            <w:rFonts w:cs="Times New Roman"/>
          </w:rPr>
          <w:t xml:space="preserve">., 1999; </w:t>
        </w:r>
      </w:ins>
      <w:ins w:id="200" w:author="Gen-Chang Hsu" w:date="2024-08-24T21:26:00Z" w16du:dateUtc="2024-08-25T01:26:00Z">
        <w:r w:rsidR="009F198A">
          <w:rPr>
            <w:rFonts w:cs="Times New Roman"/>
            <w:noProof/>
          </w:rPr>
          <w:t>Dominik</w:t>
        </w:r>
        <w:r w:rsidR="009F198A" w:rsidRPr="002D78D0">
          <w:rPr>
            <w:rFonts w:cs="Times New Roman"/>
            <w:i/>
            <w:noProof/>
          </w:rPr>
          <w:t xml:space="preserve"> et al.</w:t>
        </w:r>
        <w:r w:rsidR="009F198A">
          <w:rPr>
            <w:rFonts w:cs="Times New Roman"/>
            <w:noProof/>
          </w:rPr>
          <w:t>, 2018)</w:t>
        </w:r>
        <w:r w:rsidR="009F198A" w:rsidRPr="005C029F">
          <w:rPr>
            <w:rFonts w:cs="Times New Roman"/>
          </w:rPr>
          <w:fldChar w:fldCharType="end"/>
        </w:r>
      </w:ins>
      <w:commentRangeEnd w:id="198"/>
      <w:ins w:id="201" w:author="Gen-Chang Hsu" w:date="2024-08-24T22:02:00Z" w16du:dateUtc="2024-08-25T02:02:00Z">
        <w:r w:rsidR="004A74B9">
          <w:rPr>
            <w:rStyle w:val="CommentReference"/>
          </w:rPr>
          <w:commentReference w:id="198"/>
        </w:r>
      </w:ins>
      <w:ins w:id="202" w:author="Gen-Chang Hsu" w:date="2024-08-24T21:59:00Z" w16du:dateUtc="2024-08-25T01:59:00Z">
        <w:r w:rsidR="00EB209E">
          <w:rPr>
            <w:rFonts w:cs="Times New Roman"/>
          </w:rPr>
          <w:t>, which</w:t>
        </w:r>
      </w:ins>
      <w:ins w:id="203" w:author="Gen-Chang Hsu" w:date="2024-08-24T21:58:00Z" w16du:dateUtc="2024-08-25T01:58:00Z">
        <w:r w:rsidR="00EB209E">
          <w:rPr>
            <w:rFonts w:cs="Times New Roman"/>
          </w:rPr>
          <w:t xml:space="preserve"> can </w:t>
        </w:r>
      </w:ins>
      <w:ins w:id="204" w:author="Gen-Chang Hsu" w:date="2024-08-24T21:59:00Z" w16du:dateUtc="2024-08-25T01:59:00Z">
        <w:r w:rsidR="00EB209E">
          <w:rPr>
            <w:rFonts w:cs="Times New Roman"/>
          </w:rPr>
          <w:t xml:space="preserve">in turn </w:t>
        </w:r>
      </w:ins>
      <w:ins w:id="205" w:author="Gen-Chang Hsu" w:date="2024-08-24T21:58:00Z" w16du:dateUtc="2024-08-25T01:58:00Z">
        <w:r w:rsidR="00EB209E">
          <w:rPr>
            <w:rFonts w:cs="Times New Roman"/>
          </w:rPr>
          <w:t>influence</w:t>
        </w:r>
      </w:ins>
      <w:ins w:id="206" w:author="Gen-Chang Hsu" w:date="2024-08-24T21:59:00Z" w16du:dateUtc="2024-08-25T01:59:00Z">
        <w:r w:rsidR="00EB209E">
          <w:rPr>
            <w:rFonts w:cs="Times New Roman"/>
          </w:rPr>
          <w:t xml:space="preserve"> the foraging behavior of</w:t>
        </w:r>
        <w:r w:rsidR="00EB209E" w:rsidRPr="005C029F">
          <w:rPr>
            <w:rFonts w:cs="Times New Roman"/>
          </w:rPr>
          <w:t xml:space="preserve"> predators</w:t>
        </w:r>
      </w:ins>
      <w:ins w:id="207" w:author="Gen-Chang Hsu" w:date="2024-08-24T22:02:00Z" w16du:dateUtc="2024-08-25T02:02:00Z">
        <w:r w:rsidR="004A74B9">
          <w:rPr>
            <w:rFonts w:cs="Times New Roman"/>
          </w:rPr>
          <w:t>.</w:t>
        </w:r>
      </w:ins>
      <w:ins w:id="208" w:author="Gen-Chang Hsu" w:date="2024-08-24T21:58:00Z" w16du:dateUtc="2024-08-25T01:58:00Z">
        <w:r w:rsidR="00EB209E">
          <w:rPr>
            <w:rFonts w:cs="Times New Roman"/>
          </w:rPr>
          <w:t xml:space="preserve"> </w:t>
        </w:r>
      </w:ins>
      <w:ins w:id="209" w:author="Gen-Chang Hsu" w:date="2024-08-24T21:32:00Z" w16du:dateUtc="2024-08-25T01:32:00Z">
        <w:r w:rsidR="00151683">
          <w:rPr>
            <w:rFonts w:cs="Times New Roman"/>
          </w:rPr>
          <w:t xml:space="preserve">Therefore, </w:t>
        </w:r>
      </w:ins>
      <w:ins w:id="210" w:author="Gen-Chang Hsu" w:date="2024-08-24T21:34:00Z" w16du:dateUtc="2024-08-25T01:34:00Z">
        <w:r w:rsidR="00151683">
          <w:rPr>
            <w:rFonts w:cs="Times New Roman"/>
          </w:rPr>
          <w:t>examining the consistency in p</w:t>
        </w:r>
      </w:ins>
      <w:ins w:id="211" w:author="Gen-Chang Hsu" w:date="2024-08-24T21:32:00Z" w16du:dateUtc="2024-08-25T01:32:00Z">
        <w:r w:rsidR="009F198A" w:rsidRPr="005C029F">
          <w:rPr>
            <w:rFonts w:cs="Times New Roman"/>
          </w:rPr>
          <w:t xml:space="preserve">est consumption by </w:t>
        </w:r>
        <w:r w:rsidR="009F198A" w:rsidRPr="005C029F">
          <w:rPr>
            <w:rFonts w:cs="Times New Roman"/>
          </w:rPr>
          <w:lastRenderedPageBreak/>
          <w:t xml:space="preserve">generalist predators </w:t>
        </w:r>
      </w:ins>
      <w:ins w:id="212" w:author="Gen-Chang Hsu" w:date="2024-08-24T21:33:00Z" w16du:dateUtc="2024-08-25T01:33:00Z">
        <w:r w:rsidR="00151683">
          <w:rPr>
            <w:rFonts w:cs="Times New Roman"/>
          </w:rPr>
          <w:t xml:space="preserve">in the field </w:t>
        </w:r>
      </w:ins>
      <w:ins w:id="213" w:author="Gen-Chang Hsu" w:date="2024-08-24T21:32:00Z" w16du:dateUtc="2024-08-25T01:32:00Z">
        <w:r w:rsidR="009F198A" w:rsidRPr="005C029F">
          <w:rPr>
            <w:rFonts w:cs="Times New Roman"/>
          </w:rPr>
          <w:t>over years</w:t>
        </w:r>
      </w:ins>
      <w:ins w:id="214" w:author="Gen-Chang Hsu" w:date="2024-08-24T21:34:00Z" w16du:dateUtc="2024-08-25T01:34:00Z">
        <w:r w:rsidR="00151683">
          <w:rPr>
            <w:rFonts w:cs="Times New Roman"/>
          </w:rPr>
          <w:t xml:space="preserve"> </w:t>
        </w:r>
      </w:ins>
      <w:ins w:id="215" w:author="Gen-Chang Hsu" w:date="2024-08-24T21:32:00Z" w16du:dateUtc="2024-08-25T01:32:00Z">
        <w:r w:rsidR="009F198A" w:rsidRPr="005C029F">
          <w:rPr>
            <w:rFonts w:cs="Times New Roman"/>
          </w:rPr>
          <w:t>will provide strong support for applying these predators in pest management programs</w:t>
        </w:r>
      </w:ins>
      <w:ins w:id="216" w:author="Gen-Chang Hsu" w:date="2024-08-24T21:33:00Z" w16du:dateUtc="2024-08-25T01:33:00Z">
        <w:r w:rsidR="00151683">
          <w:rPr>
            <w:rFonts w:cs="Times New Roman"/>
          </w:rPr>
          <w:t xml:space="preserve"> as stable biocontrol agents, yet </w:t>
        </w:r>
        <w:r w:rsidR="00151683" w:rsidRPr="005C029F">
          <w:rPr>
            <w:rFonts w:cs="Times New Roman"/>
          </w:rPr>
          <w:t>this information is</w:t>
        </w:r>
      </w:ins>
      <w:ins w:id="217" w:author="Gen-Chang Hsu" w:date="2024-08-24T21:34:00Z" w16du:dateUtc="2024-08-25T01:34:00Z">
        <w:r w:rsidR="00151683">
          <w:rPr>
            <w:rFonts w:cs="Times New Roman"/>
          </w:rPr>
          <w:t xml:space="preserve"> currently</w:t>
        </w:r>
      </w:ins>
      <w:ins w:id="218" w:author="Gen-Chang Hsu" w:date="2024-08-24T21:33:00Z" w16du:dateUtc="2024-08-25T01:33:00Z">
        <w:r w:rsidR="00151683" w:rsidRPr="005C029F">
          <w:rPr>
            <w:rFonts w:cs="Times New Roman"/>
          </w:rPr>
          <w:t xml:space="preserve"> lacking</w:t>
        </w:r>
      </w:ins>
      <w:ins w:id="219" w:author="Gen-Chang Hsu" w:date="2024-08-24T21:34:00Z" w16du:dateUtc="2024-08-25T01:34:00Z">
        <w:r w:rsidR="00151683">
          <w:rPr>
            <w:rFonts w:cs="Times New Roman"/>
          </w:rPr>
          <w:t xml:space="preserve"> </w:t>
        </w:r>
      </w:ins>
      <w:del w:id="220" w:author="Gen-Chang Hsu" w:date="2024-08-24T21:34:00Z" w16du:dateUtc="2024-08-25T01:34:00Z">
        <w:r w:rsidR="003E733C" w:rsidDel="00151683">
          <w:rPr>
            <w:rFonts w:cs="Times New Roman"/>
          </w:rPr>
          <w:delText>examining</w:delText>
        </w:r>
        <w:r w:rsidR="00E821D4" w:rsidDel="00151683">
          <w:rPr>
            <w:rFonts w:cs="Times New Roman"/>
          </w:rPr>
          <w:delText xml:space="preserve"> the consistency of</w:delText>
        </w:r>
        <w:r w:rsidR="003E733C" w:rsidDel="00151683">
          <w:rPr>
            <w:rFonts w:cs="Times New Roman"/>
          </w:rPr>
          <w:delText xml:space="preserve"> generalist predators</w:delText>
        </w:r>
        <w:r w:rsidR="005A2828" w:rsidDel="00151683">
          <w:rPr>
            <w:rFonts w:cs="Times New Roman"/>
          </w:rPr>
          <w:delText xml:space="preserve"> in pest consumption in the field </w:delText>
        </w:r>
        <w:r w:rsidR="0045780C" w:rsidDel="00151683">
          <w:rPr>
            <w:rFonts w:cs="Times New Roman"/>
          </w:rPr>
          <w:delText xml:space="preserve">over years </w:delText>
        </w:r>
        <w:r w:rsidR="005A2828" w:rsidDel="00151683">
          <w:rPr>
            <w:rFonts w:cs="Times New Roman"/>
          </w:rPr>
          <w:delText xml:space="preserve">is important to </w:delText>
        </w:r>
        <w:r w:rsidRPr="005C029F" w:rsidDel="00151683">
          <w:rPr>
            <w:rFonts w:cs="Times New Roman"/>
          </w:rPr>
          <w:delText xml:space="preserve">assess the </w:delText>
        </w:r>
      </w:del>
      <w:del w:id="221" w:author="Gen-Chang Hsu" w:date="2024-08-19T15:03:00Z" w16du:dateUtc="2024-08-19T19:03:00Z">
        <w:r w:rsidRPr="005C029F" w:rsidDel="005F3077">
          <w:rPr>
            <w:rFonts w:cs="Times New Roman"/>
          </w:rPr>
          <w:delText>reliability</w:delText>
        </w:r>
      </w:del>
      <w:del w:id="222" w:author="Gen-Chang Hsu" w:date="2024-08-24T21:34:00Z" w16du:dateUtc="2024-08-25T01:34:00Z">
        <w:r w:rsidRPr="005C029F" w:rsidDel="00151683">
          <w:rPr>
            <w:rFonts w:cs="Times New Roman"/>
          </w:rPr>
          <w:delText xml:space="preserve"> of these predators as biocontrol agents in agriculture, </w:delText>
        </w:r>
      </w:del>
      <w:del w:id="223" w:author="Gen-Chang Hsu" w:date="2024-08-24T21:23:00Z" w16du:dateUtc="2024-08-25T01:23:00Z">
        <w:r w:rsidRPr="005C029F" w:rsidDel="00B97E87">
          <w:rPr>
            <w:rFonts w:cs="Times New Roman"/>
          </w:rPr>
          <w:delText xml:space="preserve">although </w:delText>
        </w:r>
      </w:del>
      <w:del w:id="224" w:author="Gen-Chang Hsu" w:date="2024-08-24T21:33:00Z" w16du:dateUtc="2024-08-25T01:33:00Z">
        <w:r w:rsidRPr="005C029F" w:rsidDel="00151683">
          <w:rPr>
            <w:rFonts w:cs="Times New Roman"/>
          </w:rPr>
          <w:delText xml:space="preserve">this information is lacking </w:delText>
        </w:r>
      </w:del>
      <w:r w:rsidRPr="005C029F">
        <w:rPr>
          <w:rFonts w:cs="Times New Roman"/>
        </w:rPr>
        <w:t>(knowledge gap 2).</w:t>
      </w:r>
      <w:commentRangeEnd w:id="182"/>
      <w:r w:rsidR="004A74B9">
        <w:rPr>
          <w:rStyle w:val="CommentReference"/>
        </w:rPr>
        <w:commentReference w:id="182"/>
      </w:r>
      <w:del w:id="225" w:author="Gen-Chang Hsu" w:date="2024-08-24T21:32:00Z" w16du:dateUtc="2024-08-25T01:32:00Z">
        <w:r w:rsidRPr="005C029F" w:rsidDel="009F198A">
          <w:rPr>
            <w:rFonts w:cs="Times New Roman"/>
          </w:rPr>
          <w:delText xml:space="preserve"> </w:delText>
        </w:r>
        <w:r w:rsidR="005A2828" w:rsidDel="009F198A">
          <w:rPr>
            <w:rFonts w:cs="Times New Roman"/>
          </w:rPr>
          <w:delText xml:space="preserve"> </w:delText>
        </w:r>
      </w:del>
      <w:del w:id="226" w:author="Gen-Chang Hsu" w:date="2024-08-24T21:26:00Z" w16du:dateUtc="2024-08-25T01:26:00Z">
        <w:r w:rsidRPr="005C029F" w:rsidDel="009F198A">
          <w:rPr>
            <w:rFonts w:cs="Times New Roman"/>
          </w:rPr>
          <w:delText xml:space="preserve">Given that </w:delText>
        </w:r>
        <w:r w:rsidR="00CD063F" w:rsidDel="009F198A">
          <w:rPr>
            <w:rFonts w:cs="Times New Roman"/>
          </w:rPr>
          <w:delText xml:space="preserve">temporal </w:delText>
        </w:r>
        <w:r w:rsidRPr="005C029F" w:rsidDel="009F198A">
          <w:rPr>
            <w:rFonts w:cs="Times New Roman"/>
          </w:rPr>
          <w:delText xml:space="preserve">dynamics in population density or species composition commonly occur in agro-ecosystems </w:delText>
        </w:r>
        <w:r w:rsidR="005723B1" w:rsidRPr="005C029F" w:rsidDel="009F198A">
          <w:rPr>
            <w:rFonts w:cs="Times New Roman"/>
          </w:rPr>
          <w:fldChar w:fldCharType="begin"/>
        </w:r>
        <w:r w:rsidR="002D78D0" w:rsidDel="009F198A">
          <w:rPr>
            <w:rFonts w:cs="Times New Roman"/>
          </w:rPr>
          <w:del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delInstrText>
        </w:r>
        <w:r w:rsidR="005723B1" w:rsidRPr="005C029F" w:rsidDel="009F198A">
          <w:rPr>
            <w:rFonts w:cs="Times New Roman"/>
          </w:rPr>
          <w:fldChar w:fldCharType="separate"/>
        </w:r>
        <w:r w:rsidR="002D78D0" w:rsidDel="009F198A">
          <w:rPr>
            <w:rFonts w:cs="Times New Roman"/>
            <w:noProof/>
          </w:rPr>
          <w:delText>(Settle</w:delText>
        </w:r>
        <w:r w:rsidR="002D78D0" w:rsidRPr="002D78D0" w:rsidDel="009F198A">
          <w:rPr>
            <w:rFonts w:cs="Times New Roman"/>
            <w:i/>
            <w:noProof/>
          </w:rPr>
          <w:delText xml:space="preserve"> et al.</w:delText>
        </w:r>
        <w:r w:rsidR="002D78D0" w:rsidDel="009F198A">
          <w:rPr>
            <w:rFonts w:cs="Times New Roman"/>
            <w:noProof/>
          </w:rPr>
          <w:delText>, 1996; Dominik</w:delText>
        </w:r>
        <w:r w:rsidR="002D78D0" w:rsidRPr="002D78D0" w:rsidDel="009F198A">
          <w:rPr>
            <w:rFonts w:cs="Times New Roman"/>
            <w:i/>
            <w:noProof/>
          </w:rPr>
          <w:delText xml:space="preserve"> et al.</w:delText>
        </w:r>
        <w:r w:rsidR="002D78D0" w:rsidDel="009F198A">
          <w:rPr>
            <w:rFonts w:cs="Times New Roman"/>
            <w:noProof/>
          </w:rPr>
          <w:delText>, 2018)</w:delText>
        </w:r>
        <w:r w:rsidR="005723B1" w:rsidRPr="005C029F" w:rsidDel="009F198A">
          <w:rPr>
            <w:rFonts w:cs="Times New Roman"/>
          </w:rPr>
          <w:fldChar w:fldCharType="end"/>
        </w:r>
        <w:r w:rsidRPr="005C029F" w:rsidDel="009F198A">
          <w:rPr>
            <w:rFonts w:cs="Times New Roman"/>
          </w:rPr>
          <w:delText xml:space="preserve">, </w:delText>
        </w:r>
        <w:r w:rsidRPr="005C029F" w:rsidDel="00470ED6">
          <w:rPr>
            <w:rFonts w:cs="Times New Roman"/>
          </w:rPr>
          <w:delText>a consistently high pest consumption by generalist predators over years, if it occurs, will provide strong support for applying these predators in pest management programs.</w:delText>
        </w:r>
      </w:del>
    </w:p>
    <w:p w14:paraId="56A0A9CA" w14:textId="3C0E76BF" w:rsidR="009F198A" w:rsidRPr="005C029F" w:rsidDel="00151683" w:rsidRDefault="009F198A" w:rsidP="00E7259E">
      <w:pPr>
        <w:spacing w:after="0" w:line="480" w:lineRule="auto"/>
        <w:jc w:val="left"/>
        <w:rPr>
          <w:del w:id="227" w:author="Gen-Chang Hsu" w:date="2024-08-24T21:34:00Z" w16du:dateUtc="2024-08-25T01:34:00Z"/>
          <w:rFonts w:cs="Times New Roman"/>
        </w:rPr>
      </w:pPr>
    </w:p>
    <w:p w14:paraId="7825DC9B" w14:textId="1BF61381" w:rsidR="005B0566" w:rsidRPr="005C029F" w:rsidRDefault="00DD4E15" w:rsidP="00E7259E">
      <w:pPr>
        <w:spacing w:after="0" w:line="480" w:lineRule="auto"/>
        <w:jc w:val="left"/>
        <w:rPr>
          <w:rFonts w:cs="Times New Roman"/>
        </w:rPr>
      </w:pPr>
      <w:r w:rsidRPr="005C029F">
        <w:rPr>
          <w:rFonts w:cs="Times New Roman"/>
        </w:rPr>
        <w:tab/>
      </w:r>
      <w:r w:rsidRPr="0045780C">
        <w:rPr>
          <w:rFonts w:cs="Times New Roman"/>
        </w:rPr>
        <w:t xml:space="preserve">To understand the </w:t>
      </w:r>
      <w:ins w:id="228" w:author="Gen-Chang Hsu" w:date="2024-08-24T22:23:00Z" w16du:dateUtc="2024-08-25T02:23:00Z">
        <w:r w:rsidR="007D5907">
          <w:rPr>
            <w:rFonts w:cs="Times New Roman"/>
          </w:rPr>
          <w:t xml:space="preserve">mechanisms </w:t>
        </w:r>
      </w:ins>
      <w:r w:rsidRPr="0045780C">
        <w:rPr>
          <w:rFonts w:cs="Times New Roman"/>
        </w:rPr>
        <w:t>underlyin</w:t>
      </w:r>
      <w:ins w:id="229" w:author="Gen-Chang Hsu" w:date="2024-08-24T22:23:00Z" w16du:dateUtc="2024-08-25T02:23:00Z">
        <w:r w:rsidR="007D5907">
          <w:rPr>
            <w:rFonts w:cs="Times New Roman"/>
          </w:rPr>
          <w:t xml:space="preserve">g </w:t>
        </w:r>
      </w:ins>
      <w:del w:id="230" w:author="Gen-Chang Hsu" w:date="2024-08-24T22:23:00Z" w16du:dateUtc="2024-08-25T02:23:00Z">
        <w:r w:rsidRPr="0045780C" w:rsidDel="007D5907">
          <w:rPr>
            <w:rFonts w:cs="Times New Roman"/>
          </w:rPr>
          <w:delText>g mechanisms</w:delText>
        </w:r>
        <w:r w:rsidRPr="005C029F" w:rsidDel="007D5907">
          <w:rPr>
            <w:rFonts w:cs="Times New Roman"/>
          </w:rPr>
          <w:delText xml:space="preserve"> for </w:delText>
        </w:r>
      </w:del>
      <w:r w:rsidRPr="005C029F">
        <w:rPr>
          <w:rFonts w:cs="Times New Roman"/>
        </w:rPr>
        <w:t xml:space="preserve">the </w:t>
      </w:r>
      <w:del w:id="231" w:author="Gen-Chang Hsu" w:date="2024-08-24T22:23:00Z" w16du:dateUtc="2024-08-25T02:23:00Z">
        <w:r w:rsidRPr="005C029F" w:rsidDel="007D5907">
          <w:rPr>
            <w:rFonts w:cs="Times New Roman"/>
          </w:rPr>
          <w:delText xml:space="preserve">biocontrol </w:delText>
        </w:r>
      </w:del>
      <w:ins w:id="232" w:author="Gen-Chang Hsu" w:date="2024-08-24T22:25:00Z" w16du:dateUtc="2024-08-25T02:25:00Z">
        <w:r w:rsidR="0098429F">
          <w:rPr>
            <w:rFonts w:cs="Times New Roman"/>
          </w:rPr>
          <w:t>biocontrol</w:t>
        </w:r>
      </w:ins>
      <w:ins w:id="233" w:author="Gen-Chang Hsu" w:date="2024-08-24T22:23:00Z" w16du:dateUtc="2024-08-25T02:23:00Z">
        <w:r w:rsidR="007D5907" w:rsidRPr="005C029F">
          <w:rPr>
            <w:rFonts w:cs="Times New Roman"/>
          </w:rPr>
          <w:t xml:space="preserve"> </w:t>
        </w:r>
      </w:ins>
      <w:r w:rsidRPr="005C029F">
        <w:rPr>
          <w:rFonts w:cs="Times New Roman"/>
        </w:rPr>
        <w:t>effect</w:t>
      </w:r>
      <w:ins w:id="234" w:author="Gen-Chang Hsu" w:date="2024-08-24T22:23:00Z" w16du:dateUtc="2024-08-25T02:23:00Z">
        <w:r w:rsidR="007D5907">
          <w:rPr>
            <w:rFonts w:cs="Times New Roman"/>
          </w:rPr>
          <w:t>s</w:t>
        </w:r>
      </w:ins>
      <w:r w:rsidRPr="005C029F">
        <w:rPr>
          <w:rFonts w:cs="Times New Roman"/>
        </w:rPr>
        <w:t xml:space="preserve"> of generalist predators, we also need to examine how </w:t>
      </w:r>
      <w:commentRangeStart w:id="235"/>
      <w:r w:rsidRPr="005C029F">
        <w:rPr>
          <w:rFonts w:cs="Times New Roman"/>
        </w:rPr>
        <w:t>various</w:t>
      </w:r>
      <w:del w:id="236"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235"/>
      <w:r w:rsidR="003F33E1">
        <w:rPr>
          <w:rStyle w:val="CommentReference"/>
        </w:rPr>
        <w:commentReference w:id="235"/>
      </w:r>
      <w:r w:rsidRPr="005C029F">
        <w:rPr>
          <w:rFonts w:cs="Times New Roman"/>
        </w:rPr>
        <w:t xml:space="preserve"> affect the diet composition of generalist predators in agro-ecosystems (knowledge gap 3). </w:t>
      </w:r>
      <w:r w:rsidR="0045780C">
        <w:rPr>
          <w:rFonts w:cs="Times New Roman"/>
        </w:rPr>
        <w:t xml:space="preserve"> </w:t>
      </w:r>
      <w:commentRangeStart w:id="237"/>
      <w:r w:rsidRPr="005C029F">
        <w:rPr>
          <w:rFonts w:cs="Times New Roman"/>
        </w:rPr>
        <w:t xml:space="preserve">First, </w:t>
      </w:r>
      <w:ins w:id="238" w:author="Gen-Chang Hsu" w:date="2024-08-24T22:10:00Z" w16du:dateUtc="2024-08-25T02:10:00Z">
        <w:r w:rsidR="00923CD8">
          <w:rPr>
            <w:rFonts w:cs="Times New Roman"/>
          </w:rPr>
          <w:t>foraging behavior of generalist predators is largely governed by prey availability</w:t>
        </w:r>
      </w:ins>
      <w:ins w:id="239" w:author="Gen-Chang Hsu" w:date="2024-08-24T22:15:00Z" w16du:dateUtc="2024-08-25T02:15:00Z">
        <w:r w:rsidR="00B77C5F">
          <w:rPr>
            <w:rFonts w:cs="Times New Roman"/>
          </w:rPr>
          <w:t xml:space="preserve"> and predator-predator interactions (e.g., intraguild predation)</w:t>
        </w:r>
      </w:ins>
      <w:ins w:id="240" w:author="Gen-Chang Hsu" w:date="2024-08-24T22:10:00Z" w16du:dateUtc="2024-08-25T02:10:00Z">
        <w:r w:rsidR="00923CD8">
          <w:rPr>
            <w:rFonts w:cs="Times New Roman"/>
          </w:rPr>
          <w:t xml:space="preserve">. </w:t>
        </w:r>
      </w:ins>
      <w:ins w:id="241" w:author="Gen-Chang Hsu" w:date="2024-08-24T22:16:00Z" w16du:dateUtc="2024-08-25T02:16:00Z">
        <w:r w:rsidR="00E26949">
          <w:rPr>
            <w:rFonts w:cs="Times New Roman"/>
          </w:rPr>
          <w:t>Because</w:t>
        </w:r>
      </w:ins>
      <w:ins w:id="242" w:author="Gen-Chang Hsu" w:date="2024-08-24T22:10:00Z" w16du:dateUtc="2024-08-25T02:10:00Z">
        <w:r w:rsidR="00923CD8">
          <w:rPr>
            <w:rFonts w:cs="Times New Roman"/>
          </w:rPr>
          <w:t xml:space="preserve"> </w:t>
        </w:r>
      </w:ins>
      <w:r w:rsidRPr="005C029F">
        <w:rPr>
          <w:rFonts w:cs="Times New Roman"/>
        </w:rPr>
        <w:t>arthropod communit</w:t>
      </w:r>
      <w:ins w:id="243" w:author="Gen-Chang Hsu" w:date="2024-08-24T22:07:00Z" w16du:dateUtc="2024-08-25T02:07:00Z">
        <w:r w:rsidR="004A1CE7">
          <w:rPr>
            <w:rFonts w:cs="Times New Roman"/>
          </w:rPr>
          <w:t>ies</w:t>
        </w:r>
      </w:ins>
      <w:del w:id="244" w:author="Gen-Chang Hsu" w:date="2024-08-24T22:07:00Z" w16du:dateUtc="2024-08-25T02:07:00Z">
        <w:r w:rsidRPr="005C029F" w:rsidDel="004A1CE7">
          <w:rPr>
            <w:rFonts w:cs="Times New Roman"/>
          </w:rPr>
          <w:delText>y</w:delText>
        </w:r>
      </w:del>
      <w:del w:id="245" w:author="Gen-Chang Hsu" w:date="2024-08-24T22:06:00Z" w16du:dateUtc="2024-08-25T02:06:00Z">
        <w:r w:rsidRPr="005C029F" w:rsidDel="004A1CE7">
          <w:rPr>
            <w:rFonts w:cs="Times New Roman"/>
          </w:rPr>
          <w:delText xml:space="preserve"> composition</w:delText>
        </w:r>
      </w:del>
      <w:ins w:id="246" w:author="Gen-Chang Hsu" w:date="2024-08-24T22:06:00Z" w16du:dateUtc="2024-08-25T02:06:00Z">
        <w:r w:rsidR="004A1CE7">
          <w:rPr>
            <w:rFonts w:cs="Times New Roman"/>
          </w:rPr>
          <w:t xml:space="preserve"> (</w:t>
        </w:r>
      </w:ins>
      <w:ins w:id="247" w:author="Gen-Chang Hsu" w:date="2024-08-24T22:07:00Z" w16du:dateUtc="2024-08-25T02:07:00Z">
        <w:r w:rsidR="004A1CE7">
          <w:rPr>
            <w:rFonts w:cs="Times New Roman"/>
          </w:rPr>
          <w:t>e.g., pre</w:t>
        </w:r>
      </w:ins>
      <w:ins w:id="248" w:author="Gen-Chang Hsu" w:date="2024-08-24T22:16:00Z" w16du:dateUtc="2024-08-25T02:16:00Z">
        <w:r w:rsidR="00E26949">
          <w:rPr>
            <w:rFonts w:cs="Times New Roman"/>
          </w:rPr>
          <w:t>dator and prey</w:t>
        </w:r>
      </w:ins>
      <w:ins w:id="249" w:author="Gen-Chang Hsu" w:date="2024-08-24T22:07:00Z" w16du:dateUtc="2024-08-25T02:07:00Z">
        <w:r w:rsidR="004A1CE7">
          <w:rPr>
            <w:rFonts w:cs="Times New Roman"/>
          </w:rPr>
          <w:t xml:space="preserve"> </w:t>
        </w:r>
      </w:ins>
      <w:ins w:id="250" w:author="Gen-Chang Hsu" w:date="2024-08-24T22:16:00Z" w16du:dateUtc="2024-08-25T02:16:00Z">
        <w:r w:rsidR="00E26949">
          <w:rPr>
            <w:rFonts w:cs="Times New Roman"/>
          </w:rPr>
          <w:t>richness/</w:t>
        </w:r>
      </w:ins>
      <w:ins w:id="251" w:author="Gen-Chang Hsu" w:date="2024-08-24T22:07:00Z" w16du:dateUtc="2024-08-25T02:07:00Z">
        <w:r w:rsidR="004A1CE7">
          <w:rPr>
            <w:rFonts w:cs="Times New Roman"/>
          </w:rPr>
          <w:t>densities</w:t>
        </w:r>
      </w:ins>
      <w:del w:id="252" w:author="Gen-Chang Hsu" w:date="2024-08-24T22:06:00Z" w16du:dateUtc="2024-08-25T02:06:00Z">
        <w:r w:rsidRPr="005C029F" w:rsidDel="004A1CE7">
          <w:rPr>
            <w:rFonts w:cs="Times New Roman"/>
          </w:rPr>
          <w:delText xml:space="preserve"> (e.g., pest v</w:delText>
        </w:r>
        <w:r w:rsidR="009C23E2" w:rsidDel="004A1CE7">
          <w:rPr>
            <w:rFonts w:cs="Times New Roman"/>
          </w:rPr>
          <w:delText xml:space="preserve">s. </w:delText>
        </w:r>
        <w:r w:rsidRPr="005C029F" w:rsidDel="004A1CE7">
          <w:rPr>
            <w:rFonts w:cs="Times New Roman"/>
          </w:rPr>
          <w:delText>alternative prey density</w:delText>
        </w:r>
      </w:del>
      <w:r w:rsidRPr="005C029F">
        <w:rPr>
          <w:rFonts w:cs="Times New Roman"/>
        </w:rPr>
        <w:t xml:space="preserve">) </w:t>
      </w:r>
      <w:ins w:id="253" w:author="Gen-Chang Hsu" w:date="2024-08-24T22:10:00Z" w16du:dateUtc="2024-08-25T02:10:00Z">
        <w:r w:rsidR="00923CD8">
          <w:rPr>
            <w:rFonts w:cs="Times New Roman"/>
          </w:rPr>
          <w:t>can</w:t>
        </w:r>
      </w:ins>
      <w:del w:id="254" w:author="Gen-Chang Hsu" w:date="2024-08-24T22:10:00Z" w16du:dateUtc="2024-08-25T02:10:00Z">
        <w:r w:rsidRPr="005C029F" w:rsidDel="00923CD8">
          <w:rPr>
            <w:rFonts w:cs="Times New Roman"/>
          </w:rPr>
          <w:delText>may</w:delText>
        </w:r>
      </w:del>
      <w:r w:rsidRPr="005C029F">
        <w:rPr>
          <w:rFonts w:cs="Times New Roman"/>
        </w:rPr>
        <w:t xml:space="preserve"> vary</w:t>
      </w:r>
      <w:ins w:id="255" w:author="Gen-Chang Hsu" w:date="2024-08-24T22:10:00Z" w16du:dateUtc="2024-08-25T02:10:00Z">
        <w:r w:rsidR="00923CD8">
          <w:rPr>
            <w:rFonts w:cs="Times New Roman"/>
          </w:rPr>
          <w:t xml:space="preserve"> substantially</w:t>
        </w:r>
      </w:ins>
      <w:r w:rsidRPr="005C029F">
        <w:rPr>
          <w:rFonts w:cs="Times New Roman"/>
        </w:rPr>
        <w:t xml:space="preserve"> </w:t>
      </w:r>
      <w:ins w:id="256" w:author="Gen-Chang Hsu" w:date="2024-08-24T22:13:00Z" w16du:dateUtc="2024-08-25T02:13:00Z">
        <w:r w:rsidR="006C0A80">
          <w:rPr>
            <w:rFonts w:cs="Times New Roman"/>
          </w:rPr>
          <w:t xml:space="preserve">throughout the </w:t>
        </w:r>
      </w:ins>
      <w:ins w:id="257" w:author="Gen-Chang Hsu" w:date="2024-08-24T22:14:00Z" w16du:dateUtc="2024-08-25T02:14:00Z">
        <w:r w:rsidR="006C0A80">
          <w:rPr>
            <w:rFonts w:cs="Times New Roman"/>
          </w:rPr>
          <w:t>crop growing season</w:t>
        </w:r>
      </w:ins>
      <w:del w:id="258" w:author="Gen-Chang Hsu" w:date="2024-08-24T22:07:00Z" w16du:dateUtc="2024-08-25T02:07:00Z">
        <w:r w:rsidRPr="005C029F" w:rsidDel="004A1CE7">
          <w:rPr>
            <w:rFonts w:cs="Times New Roman"/>
          </w:rPr>
          <w:delText>with</w:delText>
        </w:r>
      </w:del>
      <w:del w:id="259" w:author="Gen-Chang Hsu" w:date="2024-08-24T22:12:00Z" w16du:dateUtc="2024-08-25T02:12:00Z">
        <w:r w:rsidRPr="005C029F" w:rsidDel="006C0A80">
          <w:rPr>
            <w:rFonts w:cs="Times New Roman"/>
          </w:rPr>
          <w:delText xml:space="preserve"> crop stages</w:delText>
        </w:r>
      </w:del>
      <w:ins w:id="260" w:author="Gen-Chang Hsu" w:date="2024-08-24T22:10:00Z" w16du:dateUtc="2024-08-25T02:10:00Z">
        <w:r w:rsidR="00923CD8">
          <w:rPr>
            <w:rFonts w:cs="Times New Roman"/>
          </w:rPr>
          <w:t>, it is important to examine</w:t>
        </w:r>
      </w:ins>
      <w:ins w:id="261" w:author="Gen-Chang Hsu" w:date="2024-08-24T22:11:00Z" w16du:dateUtc="2024-08-25T02:11:00Z">
        <w:r w:rsidR="00923CD8">
          <w:rPr>
            <w:rFonts w:cs="Times New Roman"/>
          </w:rPr>
          <w:t xml:space="preserve"> </w:t>
        </w:r>
      </w:ins>
      <w:ins w:id="262" w:author="Gen-Chang Hsu" w:date="2024-08-24T22:13:00Z" w16du:dateUtc="2024-08-25T02:13:00Z">
        <w:r w:rsidR="006C0A80">
          <w:rPr>
            <w:rFonts w:cs="Times New Roman"/>
          </w:rPr>
          <w:t xml:space="preserve">how </w:t>
        </w:r>
      </w:ins>
      <w:ins w:id="263" w:author="Gen-Chang Hsu" w:date="2024-08-24T22:11:00Z" w16du:dateUtc="2024-08-25T02:11:00Z">
        <w:r w:rsidR="00923CD8" w:rsidRPr="005C029F">
          <w:rPr>
            <w:rFonts w:cs="Times New Roman"/>
          </w:rPr>
          <w:t xml:space="preserve">pest consumption by generalist predators </w:t>
        </w:r>
      </w:ins>
      <w:ins w:id="264" w:author="Gen-Chang Hsu" w:date="2024-08-24T22:13:00Z" w16du:dateUtc="2024-08-25T02:13:00Z">
        <w:r w:rsidR="006C0A80">
          <w:rPr>
            <w:rFonts w:cs="Times New Roman"/>
          </w:rPr>
          <w:t>change</w:t>
        </w:r>
      </w:ins>
      <w:ins w:id="265" w:author="Gen-Chang Hsu" w:date="2024-08-24T22:17:00Z" w16du:dateUtc="2024-08-25T02:17:00Z">
        <w:r w:rsidR="00E26949">
          <w:rPr>
            <w:rFonts w:cs="Times New Roman"/>
          </w:rPr>
          <w:t>s</w:t>
        </w:r>
      </w:ins>
      <w:ins w:id="266" w:author="Gen-Chang Hsu" w:date="2024-08-24T22:13:00Z" w16du:dateUtc="2024-08-25T02:13:00Z">
        <w:r w:rsidR="006C0A80">
          <w:rPr>
            <w:rFonts w:cs="Times New Roman"/>
          </w:rPr>
          <w:t xml:space="preserve"> over crop stages </w:t>
        </w:r>
      </w:ins>
      <w:del w:id="267" w:author="Gen-Chang Hsu" w:date="2024-08-24T22:07:00Z" w16du:dateUtc="2024-08-25T02:07:00Z">
        <w:r w:rsidRPr="005C029F" w:rsidDel="004A1CE7">
          <w:rPr>
            <w:rFonts w:cs="Times New Roman"/>
          </w:rPr>
          <w:delText xml:space="preserve"> and </w:delText>
        </w:r>
      </w:del>
      <w:del w:id="268" w:author="Gen-Chang Hsu" w:date="2024-08-24T22:09:00Z" w16du:dateUtc="2024-08-25T02:09:00Z">
        <w:r w:rsidRPr="005C029F" w:rsidDel="00923CD8">
          <w:rPr>
            <w:rFonts w:cs="Times New Roman"/>
          </w:rPr>
          <w:delText>affect</w:delText>
        </w:r>
      </w:del>
      <w:del w:id="269" w:author="Gen-Chang Hsu" w:date="2024-08-24T22:10:00Z" w16du:dateUtc="2024-08-25T02:10:00Z">
        <w:r w:rsidRPr="005C029F" w:rsidDel="00923CD8">
          <w:rPr>
            <w:rFonts w:cs="Times New Roman"/>
          </w:rPr>
          <w:delText xml:space="preserve"> predator-prey trophic interactions </w:delText>
        </w:r>
      </w:del>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del w:id="270" w:author="Gen-Chang Hsu" w:date="2024-08-24T22:11:00Z" w16du:dateUtc="2024-08-25T02:11:00Z">
        <w:r w:rsidRPr="005C029F" w:rsidDel="00923CD8">
          <w:rPr>
            <w:rFonts w:cs="Times New Roman"/>
          </w:rPr>
          <w:delText xml:space="preserve">. </w:delText>
        </w:r>
        <w:r w:rsidR="0045780C" w:rsidDel="00923CD8">
          <w:rPr>
            <w:rFonts w:cs="Times New Roman"/>
          </w:rPr>
          <w:delText xml:space="preserve"> </w:delText>
        </w:r>
        <w:r w:rsidRPr="005C029F" w:rsidDel="00923CD8">
          <w:rPr>
            <w:rFonts w:cs="Times New Roman"/>
          </w:rPr>
          <w:delText>Therefore, we should examine how crop stage affects</w:delText>
        </w:r>
      </w:del>
      <w:del w:id="271" w:author="Gen-Chang Hsu" w:date="2024-08-24T22:08:00Z" w16du:dateUtc="2024-08-25T02:08:00Z">
        <w:r w:rsidRPr="005C029F" w:rsidDel="004A1CE7">
          <w:rPr>
            <w:rFonts w:cs="Times New Roman"/>
          </w:rPr>
          <w:delText xml:space="preserve"> the</w:delText>
        </w:r>
      </w:del>
      <w:del w:id="272" w:author="Gen-Chang Hsu" w:date="2024-08-24T22:11:00Z" w16du:dateUtc="2024-08-25T02:11:00Z">
        <w:r w:rsidRPr="005C029F" w:rsidDel="00923CD8">
          <w:rPr>
            <w:rFonts w:cs="Times New Roman"/>
          </w:rPr>
          <w:delText xml:space="preserve"> pest consumption by generalist predators </w:delText>
        </w:r>
      </w:del>
      <w:del w:id="273" w:author="Gen-Chang Hsu" w:date="2024-08-24T22:08:00Z" w16du:dateUtc="2024-08-25T02:08:00Z">
        <w:r w:rsidRPr="005C029F" w:rsidDel="004A1CE7">
          <w:rPr>
            <w:rFonts w:cs="Times New Roman"/>
          </w:rPr>
          <w:delText>within a</w:delText>
        </w:r>
      </w:del>
      <w:del w:id="274" w:author="Gen-Chang Hsu" w:date="2024-08-24T22:11:00Z" w16du:dateUtc="2024-08-25T02:11:00Z">
        <w:r w:rsidRPr="005C029F" w:rsidDel="00923CD8">
          <w:rPr>
            <w:rFonts w:cs="Times New Roman"/>
          </w:rPr>
          <w:delText xml:space="preserve"> grow</w:delText>
        </w:r>
      </w:del>
      <w:del w:id="275" w:author="Gen-Chang Hsu" w:date="2024-08-24T22:08:00Z" w16du:dateUtc="2024-08-25T02:08:00Z">
        <w:r w:rsidRPr="005C029F" w:rsidDel="004A1CE7">
          <w:rPr>
            <w:rFonts w:cs="Times New Roman"/>
          </w:rPr>
          <w:delText>th</w:delText>
        </w:r>
      </w:del>
      <w:del w:id="276" w:author="Gen-Chang Hsu" w:date="2024-08-24T22:11:00Z" w16du:dateUtc="2024-08-25T02:11:00Z">
        <w:r w:rsidRPr="005C029F" w:rsidDel="00923CD8">
          <w:rPr>
            <w:rFonts w:cs="Times New Roman"/>
          </w:rPr>
          <w:delText xml:space="preserve"> season</w:delText>
        </w:r>
      </w:del>
      <w:r w:rsidRPr="005C029F">
        <w:rPr>
          <w:rFonts w:cs="Times New Roman"/>
        </w:rPr>
        <w:t xml:space="preserve">. </w:t>
      </w:r>
      <w:r w:rsidR="0045780C">
        <w:rPr>
          <w:rFonts w:cs="Times New Roman"/>
        </w:rPr>
        <w:t xml:space="preserve"> </w:t>
      </w:r>
      <w:r w:rsidRPr="005C029F">
        <w:rPr>
          <w:rFonts w:cs="Times New Roman"/>
        </w:rPr>
        <w:t xml:space="preserve">Second, </w:t>
      </w:r>
      <w:ins w:id="277" w:author="Gen-Chang Hsu" w:date="2024-08-24T22:54:00Z" w16du:dateUtc="2024-08-25T02:54:00Z">
        <w:r w:rsidR="001C5FD4" w:rsidRPr="005C029F">
          <w:rPr>
            <w:rFonts w:cs="Times New Roman"/>
          </w:rPr>
          <w:t>farming practices (e.g., organic and conventional</w:t>
        </w:r>
        <w:r w:rsidR="001C5FD4">
          <w:rPr>
            <w:rFonts w:cs="Times New Roman"/>
          </w:rPr>
          <w:t xml:space="preserve"> practice</w:t>
        </w:r>
        <w:r w:rsidR="001C5FD4" w:rsidRPr="005C029F">
          <w:rPr>
            <w:rFonts w:cs="Times New Roman"/>
          </w:rPr>
          <w:t xml:space="preserve">) </w:t>
        </w:r>
        <w:r w:rsidR="001C5FD4">
          <w:rPr>
            <w:rFonts w:cs="Times New Roman"/>
          </w:rPr>
          <w:t xml:space="preserve">can </w:t>
        </w:r>
      </w:ins>
      <w:ins w:id="278" w:author="Gen-Chang Hsu" w:date="2024-08-24T23:00:00Z" w16du:dateUtc="2024-08-25T03:00:00Z">
        <w:r w:rsidR="001C5FD4">
          <w:rPr>
            <w:rFonts w:cs="Times New Roman"/>
          </w:rPr>
          <w:t>alter</w:t>
        </w:r>
      </w:ins>
      <w:ins w:id="279" w:author="Gen-Chang Hsu" w:date="2024-08-24T22:55:00Z" w16du:dateUtc="2024-08-25T02:55:00Z">
        <w:r w:rsidR="001C5FD4">
          <w:rPr>
            <w:rFonts w:cs="Times New Roman"/>
          </w:rPr>
          <w:t xml:space="preserve"> predator and prey communities in the field, thereby </w:t>
        </w:r>
      </w:ins>
      <w:del w:id="280" w:author="Gen-Chang Hsu" w:date="2024-08-24T22:55:00Z" w16du:dateUtc="2024-08-25T02:55:00Z">
        <w:r w:rsidRPr="005C029F" w:rsidDel="001C5FD4">
          <w:rPr>
            <w:rFonts w:cs="Times New Roman"/>
          </w:rPr>
          <w:delText xml:space="preserve">we should examine whether </w:delText>
        </w:r>
      </w:del>
      <w:del w:id="281" w:author="Gen-Chang Hsu" w:date="2024-08-24T22:54:00Z" w16du:dateUtc="2024-08-25T02:54:00Z">
        <w:r w:rsidRPr="005C029F" w:rsidDel="001C5FD4">
          <w:rPr>
            <w:rFonts w:cs="Times New Roman"/>
          </w:rPr>
          <w:delText xml:space="preserve">farming practices (e.g., organic and conventional) </w:delText>
        </w:r>
      </w:del>
      <w:del w:id="282" w:author="Gen-Chang Hsu" w:date="2024-08-24T22:55:00Z" w16du:dateUtc="2024-08-25T02:55:00Z">
        <w:r w:rsidRPr="005C029F" w:rsidDel="001C5FD4">
          <w:rPr>
            <w:rFonts w:cs="Times New Roman"/>
          </w:rPr>
          <w:delText>i</w:delText>
        </w:r>
      </w:del>
      <w:ins w:id="283" w:author="Gen-Chang Hsu" w:date="2024-08-24T22:55:00Z" w16du:dateUtc="2024-08-25T02:55:00Z">
        <w:r w:rsidR="001C5FD4">
          <w:rPr>
            <w:rFonts w:cs="Times New Roman"/>
          </w:rPr>
          <w:t>i</w:t>
        </w:r>
      </w:ins>
      <w:r w:rsidRPr="005C029F">
        <w:rPr>
          <w:rFonts w:cs="Times New Roman"/>
        </w:rPr>
        <w:t>nfluenc</w:t>
      </w:r>
      <w:ins w:id="284" w:author="Gen-Chang Hsu" w:date="2024-08-24T22:55:00Z" w16du:dateUtc="2024-08-25T02:55:00Z">
        <w:r w:rsidR="001C5FD4">
          <w:rPr>
            <w:rFonts w:cs="Times New Roman"/>
          </w:rPr>
          <w:t>ing</w:t>
        </w:r>
      </w:ins>
      <w:del w:id="285" w:author="Gen-Chang Hsu" w:date="2024-08-24T22:55:00Z" w16du:dateUtc="2024-08-25T02:55:00Z">
        <w:r w:rsidRPr="005C029F" w:rsidDel="001C5FD4">
          <w:rPr>
            <w:rFonts w:cs="Times New Roman"/>
          </w:rPr>
          <w:delText>e</w:delText>
        </w:r>
      </w:del>
      <w:ins w:id="286" w:author="Gen-Chang Hsu" w:date="2024-08-24T22:29:00Z" w16du:dateUtc="2024-08-25T02:29:00Z">
        <w:r w:rsidR="00643080">
          <w:rPr>
            <w:rFonts w:cs="Times New Roman"/>
          </w:rPr>
          <w:t xml:space="preserve"> </w:t>
        </w:r>
      </w:ins>
      <w:del w:id="287" w:author="Gen-Chang Hsu" w:date="2024-08-24T22:29:00Z" w16du:dateUtc="2024-08-25T02:29:00Z">
        <w:r w:rsidRPr="005C029F" w:rsidDel="00643080">
          <w:rPr>
            <w:rFonts w:cs="Times New Roman"/>
          </w:rPr>
          <w:delText xml:space="preserve"> the diet composition of predators (e.g., </w:delText>
        </w:r>
      </w:del>
      <w:del w:id="288" w:author="Gen-Chang Hsu" w:date="2024-08-24T22:57:00Z" w16du:dateUtc="2024-08-25T02:57:00Z">
        <w:r w:rsidRPr="005C029F" w:rsidDel="001C5FD4">
          <w:rPr>
            <w:rFonts w:cs="Times New Roman"/>
          </w:rPr>
          <w:delText>pest consumption</w:delText>
        </w:r>
      </w:del>
      <w:ins w:id="289" w:author="Gen-Chang Hsu" w:date="2024-08-24T22:57:00Z" w16du:dateUtc="2024-08-25T02:57:00Z">
        <w:r w:rsidR="001C5FD4">
          <w:rPr>
            <w:rFonts w:cs="Times New Roman"/>
          </w:rPr>
          <w:t>the diet compositio</w:t>
        </w:r>
      </w:ins>
      <w:ins w:id="290" w:author="Gen-Chang Hsu" w:date="2024-08-24T22:58:00Z" w16du:dateUtc="2024-08-25T02:58:00Z">
        <w:r w:rsidR="001C5FD4">
          <w:rPr>
            <w:rFonts w:cs="Times New Roman"/>
          </w:rPr>
          <w:t xml:space="preserve">n of </w:t>
        </w:r>
      </w:ins>
      <w:ins w:id="291" w:author="Gen-Chang Hsu" w:date="2024-08-24T22:29:00Z" w16du:dateUtc="2024-08-25T02:29:00Z">
        <w:r w:rsidR="00643080">
          <w:rPr>
            <w:rFonts w:cs="Times New Roman"/>
          </w:rPr>
          <w:t>predators</w:t>
        </w:r>
      </w:ins>
      <w:del w:id="292" w:author="Gen-Chang Hsu" w:date="2024-08-24T22:29:00Z" w16du:dateUtc="2024-08-25T02:29:00Z">
        <w:r w:rsidRPr="005C029F" w:rsidDel="00643080">
          <w:rPr>
            <w:rFonts w:cs="Times New Roman"/>
          </w:rPr>
          <w:delText>)</w:delText>
        </w:r>
      </w:del>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w:t>
      </w:r>
      <w:ins w:id="293" w:author="Gen-Chang Hsu" w:date="2024-08-24T22:59:00Z" w16du:dateUtc="2024-08-25T02:59:00Z">
        <w:r w:rsidR="001C5FD4">
          <w:rPr>
            <w:rFonts w:cs="Times New Roman"/>
          </w:rPr>
          <w:t xml:space="preserve">  </w:t>
        </w:r>
      </w:ins>
      <w:ins w:id="294" w:author="Gen-Chang Hsu" w:date="2024-08-24T23:01:00Z" w16du:dateUtc="2024-08-25T03:01:00Z">
        <w:r w:rsidR="001C5FD4">
          <w:rPr>
            <w:rFonts w:cs="Times New Roman"/>
          </w:rPr>
          <w:t xml:space="preserve">Therefore, </w:t>
        </w:r>
      </w:ins>
      <w:del w:id="295" w:author="Gen-Chang Hsu" w:date="2024-08-24T22:59:00Z" w16du:dateUtc="2024-08-25T02:59:00Z">
        <w:r w:rsidRPr="005C029F" w:rsidDel="001C5FD4">
          <w:rPr>
            <w:rFonts w:cs="Times New Roman"/>
          </w:rPr>
          <w:delText xml:space="preserve"> </w:delText>
        </w:r>
        <w:r w:rsidR="00D03608" w:rsidDel="001C5FD4">
          <w:rPr>
            <w:rFonts w:cs="Times New Roman"/>
          </w:rPr>
          <w:delText xml:space="preserve"> </w:delText>
        </w:r>
      </w:del>
      <w:ins w:id="296" w:author="Gen-Chang Hsu" w:date="2024-08-24T23:01:00Z" w16du:dateUtc="2024-08-25T03:01:00Z">
        <w:r w:rsidR="001C5FD4">
          <w:rPr>
            <w:rFonts w:cs="Times New Roman"/>
          </w:rPr>
          <w:t>e</w:t>
        </w:r>
      </w:ins>
      <w:ins w:id="297" w:author="Gen-Chang Hsu" w:date="2024-08-24T23:00:00Z" w16du:dateUtc="2024-08-25T03:00:00Z">
        <w:r w:rsidR="001C5FD4">
          <w:rPr>
            <w:rFonts w:cs="Times New Roman"/>
          </w:rPr>
          <w:t>xamining</w:t>
        </w:r>
      </w:ins>
      <w:ins w:id="298" w:author="Gen-Chang Hsu" w:date="2024-08-24T22:57:00Z" w16du:dateUtc="2024-08-25T02:57:00Z">
        <w:r w:rsidR="001C5FD4">
          <w:rPr>
            <w:rFonts w:cs="Times New Roman"/>
          </w:rPr>
          <w:t xml:space="preserve"> pest consumption</w:t>
        </w:r>
      </w:ins>
      <w:ins w:id="299" w:author="Gen-Chang Hsu" w:date="2024-08-24T22:59:00Z" w16du:dateUtc="2024-08-25T02:59:00Z">
        <w:r w:rsidR="001C5FD4">
          <w:rPr>
            <w:rFonts w:cs="Times New Roman"/>
          </w:rPr>
          <w:t xml:space="preserve"> by predators</w:t>
        </w:r>
      </w:ins>
      <w:ins w:id="300" w:author="Gen-Chang Hsu" w:date="2024-08-24T23:00:00Z" w16du:dateUtc="2024-08-25T03:00:00Z">
        <w:r w:rsidR="001C5FD4">
          <w:rPr>
            <w:rFonts w:cs="Times New Roman"/>
          </w:rPr>
          <w:t xml:space="preserve"> in organic and conventional farms</w:t>
        </w:r>
      </w:ins>
      <w:ins w:id="301" w:author="Gen-Chang Hsu" w:date="2024-08-24T22:59:00Z" w16du:dateUtc="2024-08-25T02:59:00Z">
        <w:r w:rsidR="001C5FD4">
          <w:rPr>
            <w:rFonts w:cs="Times New Roman"/>
          </w:rPr>
          <w:t xml:space="preserve"> </w:t>
        </w:r>
      </w:ins>
      <w:commentRangeStart w:id="302"/>
      <w:del w:id="303" w:author="Gen-Chang Hsu" w:date="2024-08-24T22:59:00Z" w16du:dateUtc="2024-08-25T02:59:00Z">
        <w:r w:rsidRPr="00865B26" w:rsidDel="001C5FD4">
          <w:rPr>
            <w:rFonts w:cs="Times New Roman"/>
          </w:rPr>
          <w:delText xml:space="preserve">This </w:delText>
        </w:r>
      </w:del>
      <w:r w:rsidRPr="00865B26">
        <w:rPr>
          <w:rFonts w:cs="Times New Roman"/>
        </w:rPr>
        <w:t xml:space="preserve">will </w:t>
      </w:r>
      <w:del w:id="304" w:author="Gen-Chang Hsu" w:date="2024-08-24T22:59:00Z" w16du:dateUtc="2024-08-25T02:59:00Z">
        <w:r w:rsidRPr="00865B26" w:rsidDel="001C5FD4">
          <w:rPr>
            <w:rFonts w:cs="Times New Roman"/>
          </w:rPr>
          <w:delText xml:space="preserve">demonstrate </w:delText>
        </w:r>
      </w:del>
      <w:ins w:id="305" w:author="Gen-Chang Hsu" w:date="2024-08-24T22:59:00Z" w16du:dateUtc="2024-08-25T02:59:00Z">
        <w:r w:rsidR="001C5FD4">
          <w:rPr>
            <w:rFonts w:cs="Times New Roman"/>
          </w:rPr>
          <w:t>help evaluate</w:t>
        </w:r>
        <w:r w:rsidR="001C5FD4" w:rsidRPr="00865B26">
          <w:rPr>
            <w:rFonts w:cs="Times New Roman"/>
          </w:rPr>
          <w:t xml:space="preserve"> </w:t>
        </w:r>
      </w:ins>
      <w:r w:rsidRPr="00865B26">
        <w:rPr>
          <w:rFonts w:cs="Times New Roman"/>
        </w:rPr>
        <w:t>whether generalist</w:t>
      </w:r>
      <w:r w:rsidRPr="005C029F">
        <w:rPr>
          <w:rFonts w:cs="Times New Roman"/>
        </w:rPr>
        <w:t xml:space="preserve"> predators </w:t>
      </w:r>
      <w:ins w:id="306" w:author="Gen-Chang Hsu" w:date="2024-08-19T22:34:00Z" w16du:dateUtc="2024-08-20T02:34:00Z">
        <w:r w:rsidR="005B40A9">
          <w:rPr>
            <w:rFonts w:cs="Times New Roman"/>
          </w:rPr>
          <w:t xml:space="preserve">can </w:t>
        </w:r>
      </w:ins>
      <w:r w:rsidRPr="005C029F">
        <w:rPr>
          <w:rFonts w:cs="Times New Roman"/>
        </w:rPr>
        <w:t xml:space="preserve">provide </w:t>
      </w:r>
      <w:ins w:id="307" w:author="Gen-Chang Hsu" w:date="2024-08-19T22:34:00Z" w16du:dateUtc="2024-08-20T02:34:00Z">
        <w:r w:rsidR="005B40A9">
          <w:rPr>
            <w:rFonts w:cs="Times New Roman"/>
          </w:rPr>
          <w:t>stable</w:t>
        </w:r>
      </w:ins>
      <w:del w:id="308" w:author="Gen-Chang Hsu" w:date="2024-08-19T22:34:00Z" w16du:dateUtc="2024-08-20T02:34:00Z">
        <w:r w:rsidR="009C23E2" w:rsidDel="005B40A9">
          <w:rPr>
            <w:rFonts w:cs="Times New Roman"/>
          </w:rPr>
          <w:delText>varying</w:delText>
        </w:r>
      </w:del>
      <w:r w:rsidRPr="005C029F">
        <w:rPr>
          <w:rFonts w:cs="Times New Roman"/>
        </w:rPr>
        <w:t xml:space="preserve"> biocontrol </w:t>
      </w:r>
      <w:ins w:id="309" w:author="Gen-Chang Hsu" w:date="2024-08-19T22:34:00Z" w16du:dateUtc="2024-08-20T02:34:00Z">
        <w:r w:rsidR="005B40A9">
          <w:rPr>
            <w:rFonts w:cs="Times New Roman"/>
          </w:rPr>
          <w:t xml:space="preserve">services </w:t>
        </w:r>
      </w:ins>
      <w:del w:id="310"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ins w:id="311" w:author="Gen-Chang Hsu" w:date="2024-08-24T22:30:00Z" w16du:dateUtc="2024-08-25T02:30:00Z">
        <w:r w:rsidR="004F1990">
          <w:rPr>
            <w:rFonts w:cs="Times New Roman"/>
          </w:rPr>
          <w:t>different</w:t>
        </w:r>
      </w:ins>
      <w:del w:id="312" w:author="Gen-Chang Hsu" w:date="2024-08-24T22:30:00Z" w16du:dateUtc="2024-08-25T02:30:00Z">
        <w:r w:rsidR="009C23E2" w:rsidDel="004F1990">
          <w:rPr>
            <w:rFonts w:cs="Times New Roman"/>
          </w:rPr>
          <w:delText>specific</w:delText>
        </w:r>
      </w:del>
      <w:r w:rsidRPr="005C029F">
        <w:rPr>
          <w:rFonts w:cs="Times New Roman"/>
        </w:rPr>
        <w:t xml:space="preserve"> farm types</w:t>
      </w:r>
      <w:commentRangeEnd w:id="302"/>
      <w:r w:rsidR="005B40A9">
        <w:rPr>
          <w:rStyle w:val="CommentReference"/>
        </w:rPr>
        <w:commentReference w:id="302"/>
      </w:r>
      <w:r w:rsidRPr="005C029F">
        <w:rPr>
          <w:rFonts w:cs="Times New Roman"/>
        </w:rPr>
        <w:t>.</w:t>
      </w:r>
      <w:r w:rsidR="00D03608">
        <w:rPr>
          <w:rFonts w:cs="Times New Roman"/>
        </w:rPr>
        <w:t xml:space="preserve"> </w:t>
      </w:r>
      <w:r w:rsidRPr="005C029F">
        <w:rPr>
          <w:rFonts w:cs="Times New Roman"/>
        </w:rPr>
        <w:t xml:space="preserve"> Third, </w:t>
      </w:r>
      <w:ins w:id="313" w:author="Gen-Chang Hsu" w:date="2024-08-24T22:26:00Z" w16du:dateUtc="2024-08-25T02:26:00Z">
        <w:r w:rsidR="00AE19E3">
          <w:rPr>
            <w:rFonts w:cs="Times New Roman"/>
          </w:rPr>
          <w:t xml:space="preserve">generalist predators may exhibit preference over certain prey items, and </w:t>
        </w:r>
      </w:ins>
      <w:del w:id="314" w:author="Gen-Chang Hsu" w:date="2024-08-24T22:18:00Z" w16du:dateUtc="2024-08-25T02:18:00Z">
        <w:r w:rsidRPr="005C029F" w:rsidDel="00903F3F">
          <w:rPr>
            <w:rFonts w:cs="Times New Roman"/>
          </w:rPr>
          <w:delText>we should i</w:delText>
        </w:r>
      </w:del>
      <w:ins w:id="315" w:author="Gen-Chang Hsu" w:date="2024-08-24T22:18:00Z" w16du:dateUtc="2024-08-25T02:18:00Z">
        <w:r w:rsidR="00903F3F">
          <w:rPr>
            <w:rFonts w:cs="Times New Roman"/>
          </w:rPr>
          <w:t>i</w:t>
        </w:r>
      </w:ins>
      <w:r w:rsidRPr="005C029F">
        <w:rPr>
          <w:rFonts w:cs="Times New Roman"/>
        </w:rPr>
        <w:t>nvestigat</w:t>
      </w:r>
      <w:ins w:id="316" w:author="Gen-Chang Hsu" w:date="2024-08-24T22:18:00Z" w16du:dateUtc="2024-08-25T02:18:00Z">
        <w:r w:rsidR="00903F3F">
          <w:rPr>
            <w:rFonts w:cs="Times New Roman"/>
          </w:rPr>
          <w:t>ing</w:t>
        </w:r>
      </w:ins>
      <w:del w:id="317" w:author="Gen-Chang Hsu" w:date="2024-08-24T22:18:00Z" w16du:dateUtc="2024-08-25T02:18:00Z">
        <w:r w:rsidRPr="005C029F" w:rsidDel="00903F3F">
          <w:rPr>
            <w:rFonts w:cs="Times New Roman"/>
          </w:rPr>
          <w:delText>e</w:delText>
        </w:r>
      </w:del>
      <w:r w:rsidRPr="005C029F">
        <w:rPr>
          <w:rFonts w:cs="Times New Roman"/>
        </w:rPr>
        <w:t xml:space="preserve"> the relationship between</w:t>
      </w:r>
      <w:del w:id="318" w:author="Gen-Chang Hsu" w:date="2024-08-24T22:18:00Z" w16du:dateUtc="2024-08-25T02:18:00Z">
        <w:r w:rsidRPr="005C029F" w:rsidDel="00903F3F">
          <w:rPr>
            <w:rFonts w:cs="Times New Roman"/>
          </w:rPr>
          <w:delText xml:space="preserve"> the</w:delText>
        </w:r>
      </w:del>
      <w:r w:rsidRPr="005C029F">
        <w:rPr>
          <w:rFonts w:cs="Times New Roman"/>
        </w:rPr>
        <w:t xml:space="preserve"> </w:t>
      </w:r>
      <w:ins w:id="319" w:author="Gen-Chang Hsu" w:date="2024-08-24T22:19:00Z" w16du:dateUtc="2024-08-25T02:19:00Z">
        <w:r w:rsidR="00903F3F">
          <w:rPr>
            <w:rFonts w:cs="Times New Roman"/>
          </w:rPr>
          <w:t xml:space="preserve">the </w:t>
        </w:r>
      </w:ins>
      <w:r w:rsidRPr="005C029F">
        <w:rPr>
          <w:rFonts w:cs="Times New Roman"/>
        </w:rPr>
        <w:t>relative prey abundance</w:t>
      </w:r>
      <w:ins w:id="320" w:author="Gen-Chang Hsu" w:date="2024-08-24T22:19:00Z" w16du:dateUtc="2024-08-25T02:19:00Z">
        <w:r w:rsidR="00903F3F">
          <w:rPr>
            <w:rFonts w:cs="Times New Roman"/>
          </w:rPr>
          <w:t xml:space="preserve"> in the field</w:t>
        </w:r>
      </w:ins>
      <w:r w:rsidRPr="005C029F">
        <w:rPr>
          <w:rFonts w:cs="Times New Roman"/>
        </w:rPr>
        <w:t xml:space="preserve"> and</w:t>
      </w:r>
      <w:ins w:id="321" w:author="Gen-Chang Hsu" w:date="2024-08-24T22:19:00Z" w16du:dateUtc="2024-08-25T02:19:00Z">
        <w:r w:rsidR="00903F3F">
          <w:rPr>
            <w:rFonts w:cs="Times New Roman"/>
          </w:rPr>
          <w:t xml:space="preserve"> the</w:t>
        </w:r>
      </w:ins>
      <w:r w:rsidRPr="005C029F">
        <w:rPr>
          <w:rFonts w:cs="Times New Roman"/>
        </w:rPr>
        <w:t xml:space="preserve"> </w:t>
      </w:r>
      <w:del w:id="322" w:author="Gen-Chang Hsu" w:date="2024-08-24T22:19:00Z" w16du:dateUtc="2024-08-25T02:19:00Z">
        <w:r w:rsidR="0075068F" w:rsidDel="00903F3F">
          <w:rPr>
            <w:rFonts w:cs="Times New Roman"/>
          </w:rPr>
          <w:delText xml:space="preserve">the </w:delText>
        </w:r>
      </w:del>
      <w:del w:id="323" w:author="Gen-Chang Hsu" w:date="2024-08-24T22:27:00Z" w16du:dateUtc="2024-08-25T02:27:00Z">
        <w:r w:rsidRPr="005C029F" w:rsidDel="00AE19E3">
          <w:rPr>
            <w:rFonts w:cs="Times New Roman"/>
          </w:rPr>
          <w:delText>diet composition</w:delText>
        </w:r>
      </w:del>
      <w:ins w:id="324" w:author="Gen-Chang Hsu" w:date="2024-08-19T21:34:00Z" w16du:dateUtc="2024-08-20T01:34:00Z">
        <w:r w:rsidR="00564680">
          <w:rPr>
            <w:rFonts w:cs="Times New Roman"/>
          </w:rPr>
          <w:t>proportion</w:t>
        </w:r>
      </w:ins>
      <w:ins w:id="325" w:author="Gen-Chang Hsu" w:date="2024-08-19T21:35:00Z" w16du:dateUtc="2024-08-20T01:35:00Z">
        <w:r w:rsidR="00564680">
          <w:rPr>
            <w:rFonts w:cs="Times New Roman"/>
          </w:rPr>
          <w:t>s</w:t>
        </w:r>
      </w:ins>
      <w:ins w:id="326" w:author="Gen-Chang Hsu" w:date="2024-08-19T21:34:00Z" w16du:dateUtc="2024-08-20T01:34:00Z">
        <w:r w:rsidR="00564680">
          <w:rPr>
            <w:rFonts w:cs="Times New Roman"/>
          </w:rPr>
          <w:t xml:space="preserve"> of different prey items</w:t>
        </w:r>
      </w:ins>
      <w:ins w:id="327" w:author="Gen-Chang Hsu" w:date="2024-08-19T21:37:00Z" w16du:dateUtc="2024-08-20T01:37:00Z">
        <w:r w:rsidR="0015358C">
          <w:rPr>
            <w:rFonts w:cs="Times New Roman"/>
          </w:rPr>
          <w:t xml:space="preserve"> consumed </w:t>
        </w:r>
      </w:ins>
      <w:ins w:id="328" w:author="Gen-Chang Hsu" w:date="2024-08-24T22:27:00Z" w16du:dateUtc="2024-08-25T02:27:00Z">
        <w:r w:rsidR="00AE19E3">
          <w:rPr>
            <w:rFonts w:cs="Times New Roman"/>
          </w:rPr>
          <w:t xml:space="preserve">in predators’ diets </w:t>
        </w:r>
      </w:ins>
      <w:del w:id="329" w:author="Gen-Chang Hsu" w:date="2024-08-24T22:27:00Z" w16du:dateUtc="2024-08-25T02:27:00Z">
        <w:r w:rsidR="0075068F" w:rsidDel="00AE19E3">
          <w:rPr>
            <w:rFonts w:cs="Times New Roman"/>
          </w:rPr>
          <w:delText xml:space="preserve"> of </w:delText>
        </w:r>
      </w:del>
      <w:del w:id="330" w:author="Gen-Chang Hsu" w:date="2024-08-24T22:19:00Z" w16du:dateUtc="2024-08-25T02:19:00Z">
        <w:r w:rsidR="0075068F" w:rsidDel="00903F3F">
          <w:rPr>
            <w:rFonts w:cs="Times New Roman"/>
          </w:rPr>
          <w:delText xml:space="preserve">their </w:delText>
        </w:r>
      </w:del>
      <w:del w:id="331" w:author="Gen-Chang Hsu" w:date="2024-08-24T22:27:00Z" w16du:dateUtc="2024-08-25T02:27:00Z">
        <w:r w:rsidR="0075068F" w:rsidDel="00AE19E3">
          <w:rPr>
            <w:rFonts w:cs="Times New Roman"/>
          </w:rPr>
          <w:delText>predators</w:delText>
        </w:r>
      </w:del>
      <w:del w:id="332" w:author="Gen-Chang Hsu" w:date="2024-08-24T22:19:00Z" w16du:dateUtc="2024-08-25T02:19:00Z">
        <w:r w:rsidRPr="005C029F" w:rsidDel="00903F3F">
          <w:rPr>
            <w:rFonts w:cs="Times New Roman"/>
          </w:rPr>
          <w:delText xml:space="preserve">. </w:delText>
        </w:r>
        <w:r w:rsidR="00D03608" w:rsidDel="00903F3F">
          <w:rPr>
            <w:rFonts w:cs="Times New Roman"/>
          </w:rPr>
          <w:delText xml:space="preserve"> </w:delText>
        </w:r>
        <w:r w:rsidRPr="005C029F" w:rsidDel="00903F3F">
          <w:rPr>
            <w:rFonts w:cs="Times New Roman"/>
          </w:rPr>
          <w:delText>This</w:delText>
        </w:r>
      </w:del>
      <w:del w:id="333" w:author="Gen-Chang Hsu" w:date="2024-08-24T22:27:00Z" w16du:dateUtc="2024-08-25T02:27:00Z">
        <w:r w:rsidRPr="005C029F" w:rsidDel="00AE19E3">
          <w:rPr>
            <w:rFonts w:cs="Times New Roman"/>
          </w:rPr>
          <w:delText xml:space="preserve"> </w:delText>
        </w:r>
      </w:del>
      <w:r w:rsidRPr="005C029F">
        <w:rPr>
          <w:rFonts w:cs="Times New Roman"/>
        </w:rPr>
        <w:t xml:space="preserve">will </w:t>
      </w:r>
      <w:ins w:id="334" w:author="Gen-Chang Hsu" w:date="2024-08-24T22:19:00Z" w16du:dateUtc="2024-08-25T02:19:00Z">
        <w:r w:rsidR="00903F3F">
          <w:rPr>
            <w:rFonts w:cs="Times New Roman"/>
          </w:rPr>
          <w:t xml:space="preserve">help </w:t>
        </w:r>
      </w:ins>
      <w:r w:rsidRPr="005C029F">
        <w:rPr>
          <w:rFonts w:cs="Times New Roman"/>
        </w:rPr>
        <w:t xml:space="preserve">clarify whether pest </w:t>
      </w:r>
      <w:del w:id="335" w:author="Gen-Chang Hsu" w:date="2024-08-24T22:27:00Z" w16du:dateUtc="2024-08-25T02:27:00Z">
        <w:r w:rsidRPr="005C029F" w:rsidDel="00AE19E3">
          <w:rPr>
            <w:rFonts w:cs="Times New Roman"/>
          </w:rPr>
          <w:delText xml:space="preserve">abundance </w:delText>
        </w:r>
      </w:del>
      <w:ins w:id="336" w:author="Gen-Chang Hsu" w:date="2024-08-24T22:27:00Z" w16du:dateUtc="2024-08-25T02:27:00Z">
        <w:r w:rsidR="00AE19E3">
          <w:rPr>
            <w:rFonts w:cs="Times New Roman"/>
          </w:rPr>
          <w:t>availabi</w:t>
        </w:r>
      </w:ins>
      <w:ins w:id="337" w:author="Gen-Chang Hsu" w:date="2024-08-24T22:28:00Z" w16du:dateUtc="2024-08-25T02:28:00Z">
        <w:r w:rsidR="00AE19E3">
          <w:rPr>
            <w:rFonts w:cs="Times New Roman"/>
          </w:rPr>
          <w:t>lity</w:t>
        </w:r>
      </w:ins>
      <w:ins w:id="338" w:author="Gen-Chang Hsu" w:date="2024-08-24T22:27:00Z" w16du:dateUtc="2024-08-25T02:27:00Z">
        <w:r w:rsidR="00AE19E3" w:rsidRPr="005C029F">
          <w:rPr>
            <w:rFonts w:cs="Times New Roman"/>
          </w:rPr>
          <w:t xml:space="preserve"> </w:t>
        </w:r>
      </w:ins>
      <w:r w:rsidRPr="005C029F">
        <w:rPr>
          <w:rFonts w:cs="Times New Roman"/>
        </w:rPr>
        <w:t>or predator preference</w:t>
      </w:r>
      <w:ins w:id="339" w:author="Gen-Chang Hsu" w:date="2024-08-24T22:19:00Z" w16du:dateUtc="2024-08-25T02:19:00Z">
        <w:r w:rsidR="00903F3F">
          <w:rPr>
            <w:rFonts w:cs="Times New Roman"/>
          </w:rPr>
          <w:t xml:space="preserve"> </w:t>
        </w:r>
      </w:ins>
      <w:del w:id="340" w:author="Gen-Chang Hsu" w:date="2024-08-24T22:19:00Z" w16du:dateUtc="2024-08-25T02:19:00Z">
        <w:r w:rsidRPr="005C029F" w:rsidDel="00903F3F">
          <w:rPr>
            <w:rFonts w:cs="Times New Roman"/>
          </w:rPr>
          <w:delText xml:space="preserve"> mainly explains</w:delText>
        </w:r>
      </w:del>
      <w:ins w:id="341" w:author="Gen-Chang Hsu" w:date="2024-08-24T22:19:00Z" w16du:dateUtc="2024-08-25T02:19:00Z">
        <w:r w:rsidR="00903F3F">
          <w:rPr>
            <w:rFonts w:cs="Times New Roman"/>
          </w:rPr>
          <w:t>dri</w:t>
        </w:r>
      </w:ins>
      <w:ins w:id="342" w:author="Gen-Chang Hsu" w:date="2024-08-24T22:20:00Z" w16du:dateUtc="2024-08-25T02:20:00Z">
        <w:r w:rsidR="00903F3F">
          <w:rPr>
            <w:rFonts w:cs="Times New Roman"/>
          </w:rPr>
          <w:t>ves</w:t>
        </w:r>
      </w:ins>
      <w:ins w:id="343" w:author="Gen-Chang Hsu" w:date="2024-08-24T22:19:00Z" w16du:dateUtc="2024-08-25T02:19:00Z">
        <w:r w:rsidR="00903F3F">
          <w:rPr>
            <w:rFonts w:cs="Times New Roman"/>
          </w:rPr>
          <w:t xml:space="preserve"> </w:t>
        </w:r>
      </w:ins>
      <w:del w:id="344" w:author="Gen-Chang Hsu" w:date="2024-08-24T22:19:00Z" w16du:dateUtc="2024-08-25T02:19:00Z">
        <w:r w:rsidRPr="005C029F" w:rsidDel="00903F3F">
          <w:rPr>
            <w:rFonts w:cs="Times New Roman"/>
          </w:rPr>
          <w:delText xml:space="preserve"> the </w:delText>
        </w:r>
      </w:del>
      <w:r w:rsidRPr="005C029F">
        <w:rPr>
          <w:rFonts w:cs="Times New Roman"/>
        </w:rPr>
        <w:t xml:space="preserve">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t>
      </w:r>
      <w:del w:id="345" w:author="Gen-Chang Hsu" w:date="2024-08-24T22:22:00Z" w16du:dateUtc="2024-08-25T02:22:00Z">
        <w:r w:rsidRPr="005C029F" w:rsidDel="00DA0B46">
          <w:rPr>
            <w:rFonts w:cs="Times New Roman"/>
          </w:rPr>
          <w:delText xml:space="preserve">we should examine how surrounding vegetation (e.g., forest cover) affects the diet composition of generalist predators. </w:delText>
        </w:r>
        <w:r w:rsidR="00D03608" w:rsidDel="00DA0B46">
          <w:rPr>
            <w:rFonts w:cs="Times New Roman"/>
          </w:rPr>
          <w:delText xml:space="preserve"> </w:delText>
        </w:r>
        <w:r w:rsidRPr="005C029F" w:rsidDel="00DA0B46">
          <w:rPr>
            <w:rFonts w:cs="Times New Roman"/>
          </w:rPr>
          <w:delText xml:space="preserve">While </w:delText>
        </w:r>
      </w:del>
      <w:r w:rsidRPr="005C029F">
        <w:rPr>
          <w:rFonts w:cs="Times New Roman"/>
        </w:rPr>
        <w:t xml:space="preserve">surrounding vegetation </w:t>
      </w:r>
      <w:ins w:id="346" w:author="Gen-Chang Hsu" w:date="2024-08-24T22:21:00Z" w16du:dateUtc="2024-08-25T02:21:00Z">
        <w:r w:rsidR="00DA0B46">
          <w:rPr>
            <w:rFonts w:cs="Times New Roman"/>
          </w:rPr>
          <w:t xml:space="preserve">can </w:t>
        </w:r>
      </w:ins>
      <w:del w:id="347" w:author="Gen-Chang Hsu" w:date="2024-08-24T22:21:00Z" w16du:dateUtc="2024-08-25T02:21:00Z">
        <w:r w:rsidRPr="005C029F" w:rsidDel="00DA0B46">
          <w:rPr>
            <w:rFonts w:cs="Times New Roman"/>
          </w:rPr>
          <w:delText xml:space="preserve">reportedly </w:delText>
        </w:r>
      </w:del>
      <w:r w:rsidRPr="005C029F">
        <w:rPr>
          <w:rFonts w:cs="Times New Roman"/>
        </w:rPr>
        <w:t>affect</w:t>
      </w:r>
      <w:del w:id="348" w:author="Gen-Chang Hsu" w:date="2024-08-24T22:21:00Z" w16du:dateUtc="2024-08-25T02:21:00Z">
        <w:r w:rsidRPr="005C029F" w:rsidDel="00DA0B46">
          <w:rPr>
            <w:rFonts w:cs="Times New Roman"/>
          </w:rPr>
          <w:delText>ed</w:delText>
        </w:r>
      </w:del>
      <w:r w:rsidRPr="005C029F">
        <w:rPr>
          <w:rFonts w:cs="Times New Roman"/>
        </w:rPr>
        <w:t xml:space="preserve">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ins w:id="349" w:author="Gen-Chang Hsu" w:date="2024-08-24T22:22:00Z" w16du:dateUtc="2024-08-25T02:22:00Z">
        <w:r w:rsidR="00DA0B46">
          <w:rPr>
            <w:rFonts w:cs="Times New Roman"/>
          </w:rPr>
          <w:t>. However,</w:t>
        </w:r>
      </w:ins>
      <w:del w:id="350" w:author="Gen-Chang Hsu" w:date="2024-08-24T22:22:00Z" w16du:dateUtc="2024-08-25T02:22:00Z">
        <w:r w:rsidRPr="005C029F" w:rsidDel="00DA0B46">
          <w:rPr>
            <w:rFonts w:cs="Times New Roman"/>
          </w:rPr>
          <w:delText>,</w:delText>
        </w:r>
      </w:del>
      <w:r w:rsidRPr="005C029F">
        <w:rPr>
          <w:rFonts w:cs="Times New Roman"/>
        </w:rPr>
        <w:t xml:space="preserve"> its effect on predators’ diet</w:t>
      </w:r>
      <w:ins w:id="351" w:author="Gen-Chang Hsu" w:date="2024-08-24T22:21:00Z" w16du:dateUtc="2024-08-25T02:21:00Z">
        <w:r w:rsidR="00DA0B46">
          <w:rPr>
            <w:rFonts w:cs="Times New Roman"/>
          </w:rPr>
          <w:t>s</w:t>
        </w:r>
      </w:ins>
      <w:del w:id="352" w:author="Gen-Chang Hsu" w:date="2024-08-24T22:21:00Z" w16du:dateUtc="2024-08-25T02:21:00Z">
        <w:r w:rsidRPr="005C029F" w:rsidDel="00DA0B46">
          <w:rPr>
            <w:rFonts w:cs="Times New Roman"/>
          </w:rPr>
          <w:delText xml:space="preserve"> composition</w:delText>
        </w:r>
      </w:del>
      <w:r w:rsidRPr="005C029F">
        <w:rPr>
          <w:rFonts w:cs="Times New Roman"/>
        </w:rPr>
        <w:t xml:space="preserve"> is unclear. </w:t>
      </w:r>
      <w:r w:rsidR="00D03608">
        <w:rPr>
          <w:rFonts w:cs="Times New Roman"/>
        </w:rPr>
        <w:t xml:space="preserve"> </w:t>
      </w:r>
      <w:r w:rsidRPr="005C029F">
        <w:rPr>
          <w:rFonts w:cs="Times New Roman"/>
        </w:rPr>
        <w:t xml:space="preserve">Understanding this </w:t>
      </w:r>
      <w:r w:rsidRPr="005C029F">
        <w:rPr>
          <w:rFonts w:cs="Times New Roman"/>
        </w:rPr>
        <w:lastRenderedPageBreak/>
        <w:t xml:space="preserve">will provide insights for managing </w:t>
      </w:r>
      <w:r w:rsidR="00A51AA7">
        <w:rPr>
          <w:rFonts w:cs="Times New Roman"/>
        </w:rPr>
        <w:t xml:space="preserve">the </w:t>
      </w:r>
      <w:r w:rsidRPr="005C029F">
        <w:rPr>
          <w:rFonts w:cs="Times New Roman"/>
        </w:rPr>
        <w:t>agricultural landscape and promoting biocontrol services by generalist predators.</w:t>
      </w:r>
      <w:commentRangeEnd w:id="237"/>
      <w:r w:rsidR="004E4B71">
        <w:rPr>
          <w:rStyle w:val="CommentReference"/>
        </w:rPr>
        <w:commentReference w:id="237"/>
      </w:r>
    </w:p>
    <w:p w14:paraId="5F8D2BE7" w14:textId="332B33AB"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w:t>
      </w:r>
      <w:del w:id="353" w:author="Gen-Chang Hsu" w:date="2024-08-23T20:39:00Z" w16du:dateUtc="2024-08-24T00:39:00Z">
        <w:r w:rsidRPr="005C029F" w:rsidDel="00972B7C">
          <w:rPr>
            <w:rFonts w:cs="Times New Roman"/>
          </w:rPr>
          <w:delText xml:space="preserve">abiotic and biotic </w:delText>
        </w:r>
      </w:del>
      <w:ins w:id="354" w:author="Gen-Chang Hsu" w:date="2024-08-23T20:40:00Z" w16du:dateUtc="2024-08-24T00:40:00Z">
        <w:r w:rsidR="00972B7C">
          <w:rPr>
            <w:rFonts w:cs="Times New Roman"/>
          </w:rPr>
          <w:t>various factors such as farming practice, surrounding vegetation, and prey abundance</w:t>
        </w:r>
        <w:r w:rsidR="00972B7C" w:rsidRPr="005C029F" w:rsidDel="00972B7C">
          <w:rPr>
            <w:rFonts w:cs="Times New Roman"/>
          </w:rPr>
          <w:t xml:space="preserve"> </w:t>
        </w:r>
      </w:ins>
      <w:del w:id="355" w:author="Gen-Chang Hsu" w:date="2024-08-23T20:40:00Z" w16du:dateUtc="2024-08-24T00:40:00Z">
        <w:r w:rsidRPr="005C029F" w:rsidDel="00972B7C">
          <w:rPr>
            <w:rFonts w:cs="Times New Roman"/>
          </w:rPr>
          <w:delText xml:space="preserve">factors </w:delText>
        </w:r>
      </w:del>
      <w:r w:rsidR="00032F49">
        <w:rPr>
          <w:rFonts w:cs="Times New Roman"/>
        </w:rPr>
        <w:t xml:space="preserve">may </w:t>
      </w:r>
      <w:r w:rsidRPr="005C029F">
        <w:rPr>
          <w:rFonts w:cs="Times New Roman"/>
        </w:rPr>
        <w:t>affect the</w:t>
      </w:r>
      <w:r w:rsidR="00F3531D">
        <w:rPr>
          <w:rFonts w:cs="Times New Roman"/>
        </w:rPr>
        <w:t xml:space="preserve"> </w:t>
      </w:r>
      <w:del w:id="356" w:author="Gen-Chang Hsu" w:date="2024-08-23T20:40:00Z" w16du:dateUtc="2024-08-24T00:40:00Z">
        <w:r w:rsidRPr="005C029F" w:rsidDel="00F917BB">
          <w:rPr>
            <w:rFonts w:cs="Times New Roman"/>
          </w:rPr>
          <w:delText>diet composition</w:delText>
        </w:r>
      </w:del>
      <w:ins w:id="357" w:author="Gen-Chang Hsu" w:date="2024-08-23T20:40:00Z" w16du:dateUtc="2024-08-24T00:40:00Z">
        <w:r w:rsidR="00F917BB">
          <w:rPr>
            <w:rFonts w:cs="Times New Roman"/>
          </w:rPr>
          <w:t>pest consumption</w:t>
        </w:r>
      </w:ins>
      <w:del w:id="358" w:author="Gen-Chang Hsu" w:date="2024-08-23T20:40:00Z" w16du:dateUtc="2024-08-24T00:40:00Z">
        <w:r w:rsidR="00F3531D" w:rsidDel="00F917BB">
          <w:rPr>
            <w:rFonts w:cs="Times New Roman"/>
          </w:rPr>
          <w:delText xml:space="preserve"> of</w:delText>
        </w:r>
      </w:del>
      <w:ins w:id="359" w:author="Gen-Chang Hsu" w:date="2024-08-23T20:40:00Z" w16du:dateUtc="2024-08-24T00:40:00Z">
        <w:r w:rsidR="00F917BB">
          <w:rPr>
            <w:rFonts w:cs="Times New Roman"/>
          </w:rPr>
          <w:t xml:space="preserve"> by</w:t>
        </w:r>
      </w:ins>
      <w:r w:rsidR="00F3531D">
        <w:rPr>
          <w:rFonts w:cs="Times New Roman"/>
        </w:rPr>
        <w:t xml:space="preserve"> these predators</w:t>
      </w:r>
      <w:r w:rsidRPr="005C029F">
        <w:rPr>
          <w:rFonts w:cs="Times New Roman"/>
        </w:rPr>
        <w:t xml:space="preserve">.  Filling these gaps will provide insights for applying generalist predators in biocontrol programs. </w:t>
      </w:r>
      <w:r w:rsidR="00D03608">
        <w:rPr>
          <w:rFonts w:cs="Times New Roman"/>
        </w:rPr>
        <w:t xml:space="preserve"> </w:t>
      </w:r>
      <w:r w:rsidRPr="005C029F">
        <w:rPr>
          <w:rFonts w:cs="Times New Roman"/>
        </w:rPr>
        <w:t xml:space="preserve">Specifically, </w:t>
      </w:r>
      <w:del w:id="360" w:author="Gen-Chang Hsu" w:date="2024-08-24T12:16:00Z" w16du:dateUtc="2024-08-24T16:16:00Z">
        <w:r w:rsidRPr="005C029F" w:rsidDel="00091980">
          <w:rPr>
            <w:rFonts w:cs="Times New Roman"/>
          </w:rPr>
          <w:delText>this study</w:delText>
        </w:r>
      </w:del>
      <w:ins w:id="361" w:author="Gen-Chang Hsu" w:date="2024-08-24T12:16:00Z" w16du:dateUtc="2024-08-24T16:16:00Z">
        <w:r w:rsidR="00091980">
          <w:rPr>
            <w:rFonts w:cs="Times New Roman"/>
          </w:rPr>
          <w:t>we</w:t>
        </w:r>
      </w:ins>
      <w:r w:rsidRPr="005C029F">
        <w:rPr>
          <w:rFonts w:cs="Times New Roman"/>
        </w:rPr>
        <w:t xml:space="preserve">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362"/>
      <w:ins w:id="363" w:author="Gen-Chang Hsu" w:date="2024-08-23T23:51:00Z" w16du:dateUtc="2024-08-24T03:51:00Z">
        <w:r w:rsidR="000F71E2" w:rsidRPr="005C029F">
          <w:rPr>
            <w:rFonts w:cs="Times New Roman"/>
          </w:rPr>
          <w:t>Stable isotope analysis has been widely applied in</w:t>
        </w:r>
        <w:r w:rsidR="000F71E2">
          <w:rPr>
            <w:rFonts w:cs="Times New Roman"/>
          </w:rPr>
          <w:t xml:space="preserve"> </w:t>
        </w:r>
        <w:r w:rsidR="000F71E2" w:rsidRPr="005C029F">
          <w:rPr>
            <w:rFonts w:cs="Times New Roman"/>
          </w:rPr>
          <w:t xml:space="preserve">trophic </w:t>
        </w:r>
        <w:r w:rsidR="000F71E2">
          <w:rPr>
            <w:rFonts w:cs="Times New Roman"/>
          </w:rPr>
          <w:t>ecology to</w:t>
        </w:r>
        <w:r w:rsidR="000F71E2" w:rsidRPr="005C029F">
          <w:rPr>
            <w:rFonts w:cs="Times New Roman"/>
          </w:rPr>
          <w:t xml:space="preserve"> estimate the proportion</w:t>
        </w:r>
        <w:r w:rsidR="000F71E2">
          <w:rPr>
            <w:rFonts w:cs="Times New Roman"/>
          </w:rPr>
          <w:t>al</w:t>
        </w:r>
        <w:r w:rsidR="000F71E2" w:rsidRPr="005C029F">
          <w:rPr>
            <w:rFonts w:cs="Times New Roman"/>
          </w:rPr>
          <w:t xml:space="preserve"> contribution</w:t>
        </w:r>
        <w:r w:rsidR="000F71E2">
          <w:rPr>
            <w:rFonts w:cs="Times New Roman"/>
          </w:rPr>
          <w:t xml:space="preserve"> </w:t>
        </w:r>
        <w:r w:rsidR="000F71E2" w:rsidRPr="005C029F">
          <w:rPr>
            <w:rFonts w:cs="Times New Roman"/>
          </w:rPr>
          <w:t xml:space="preserve">of different prey sources to </w:t>
        </w:r>
        <w:r w:rsidR="000F71E2">
          <w:rPr>
            <w:rFonts w:cs="Times New Roman"/>
          </w:rPr>
          <w:t>the</w:t>
        </w:r>
        <w:r w:rsidR="000F71E2" w:rsidRPr="005C029F">
          <w:rPr>
            <w:rFonts w:cs="Times New Roman"/>
          </w:rPr>
          <w:t xml:space="preserve"> </w:t>
        </w:r>
        <w:r w:rsidR="000F71E2">
          <w:rPr>
            <w:rFonts w:cs="Times New Roman"/>
          </w:rPr>
          <w:t xml:space="preserve">total </w:t>
        </w:r>
        <w:r w:rsidR="000F71E2" w:rsidRPr="005C029F">
          <w:rPr>
            <w:rFonts w:cs="Times New Roman"/>
          </w:rPr>
          <w:t>diet</w:t>
        </w:r>
        <w:r w:rsidR="000F71E2">
          <w:rPr>
            <w:rFonts w:cs="Times New Roman"/>
          </w:rPr>
          <w:t xml:space="preserve">s of predator individuals within a species or a trophic group </w:t>
        </w:r>
        <w:r w:rsidR="000F71E2"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 </w:instrText>
        </w:r>
        <w:r w:rsidR="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EN.CITE.DATA </w:instrText>
        </w:r>
        <w:r w:rsidR="000F71E2">
          <w:rPr>
            <w:rFonts w:cs="Times New Roman"/>
          </w:rPr>
        </w:r>
        <w:r w:rsidR="000F71E2">
          <w:rPr>
            <w:rFonts w:cs="Times New Roman"/>
          </w:rPr>
          <w:fldChar w:fldCharType="end"/>
        </w:r>
        <w:r w:rsidR="000F71E2" w:rsidRPr="005C029F">
          <w:rPr>
            <w:rFonts w:cs="Times New Roman"/>
          </w:rPr>
        </w:r>
        <w:r w:rsidR="000F71E2" w:rsidRPr="005C029F">
          <w:rPr>
            <w:rFonts w:cs="Times New Roman"/>
          </w:rPr>
          <w:fldChar w:fldCharType="separate"/>
        </w:r>
        <w:r w:rsidR="000F71E2">
          <w:rPr>
            <w:rFonts w:cs="Times New Roman"/>
            <w:noProof/>
          </w:rPr>
          <w:t>(Post, 2002; Boecklen</w:t>
        </w:r>
        <w:r w:rsidR="000F71E2" w:rsidRPr="002D78D0">
          <w:rPr>
            <w:rFonts w:cs="Times New Roman"/>
            <w:i/>
            <w:noProof/>
          </w:rPr>
          <w:t xml:space="preserve"> et al.</w:t>
        </w:r>
        <w:r w:rsidR="000F71E2">
          <w:rPr>
            <w:rFonts w:cs="Times New Roman"/>
            <w:noProof/>
          </w:rPr>
          <w:t>, 2011; Layman</w:t>
        </w:r>
        <w:r w:rsidR="000F71E2" w:rsidRPr="002D78D0">
          <w:rPr>
            <w:rFonts w:cs="Times New Roman"/>
            <w:i/>
            <w:noProof/>
          </w:rPr>
          <w:t xml:space="preserve"> et al.</w:t>
        </w:r>
        <w:r w:rsidR="000F71E2">
          <w:rPr>
            <w:rFonts w:cs="Times New Roman"/>
            <w:noProof/>
          </w:rPr>
          <w:t>, 2012)</w:t>
        </w:r>
        <w:r w:rsidR="000F71E2" w:rsidRPr="005C029F">
          <w:rPr>
            <w:rFonts w:cs="Times New Roman"/>
          </w:rPr>
          <w:fldChar w:fldCharType="end"/>
        </w:r>
        <w:r w:rsidR="000F71E2" w:rsidRPr="005C029F">
          <w:rPr>
            <w:rFonts w:cs="Times New Roman"/>
          </w:rPr>
          <w:t xml:space="preserve">. </w:t>
        </w:r>
        <w:r w:rsidR="000F71E2">
          <w:rPr>
            <w:rFonts w:cs="Times New Roman"/>
          </w:rPr>
          <w:t xml:space="preserve"> Compared to </w:t>
        </w:r>
        <w:r w:rsidR="000F71E2" w:rsidRPr="005C029F">
          <w:rPr>
            <w:rFonts w:cs="Times New Roman"/>
          </w:rPr>
          <w:t>“snap-shot” techniques</w:t>
        </w:r>
        <w:r w:rsidR="000F71E2">
          <w:rPr>
            <w:rFonts w:cs="Times New Roman"/>
          </w:rPr>
          <w:t xml:space="preserve"> (e.g., </w:t>
        </w:r>
        <w:r w:rsidR="000F71E2" w:rsidRPr="005C029F">
          <w:rPr>
            <w:rFonts w:cs="Times New Roman"/>
          </w:rPr>
          <w:t>field observations and molecular gut content</w:t>
        </w:r>
        <w:r w:rsidR="000F71E2">
          <w:rPr>
            <w:rFonts w:cs="Times New Roman"/>
          </w:rPr>
          <w:t xml:space="preserve"> analysis) that provide mainly qualitative information on the presence/absence of prey items in predators’ diets, stable isotope analysis can quantify the proportions of different prey items in predators’ diets integrated over a time period, allowing for better inferences about predator-prey interactions </w:t>
        </w:r>
        <w:r w:rsidR="000F71E2" w:rsidRPr="005C029F">
          <w:rPr>
            <w:rFonts w:cs="Times New Roman"/>
          </w:rPr>
          <w:fldChar w:fldCharType="begin"/>
        </w:r>
        <w:r w:rsidR="000F71E2">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0F71E2" w:rsidRPr="005C029F">
          <w:rPr>
            <w:rFonts w:cs="Times New Roman"/>
          </w:rPr>
          <w:fldChar w:fldCharType="separate"/>
        </w:r>
        <w:r w:rsidR="000F71E2">
          <w:rPr>
            <w:rFonts w:cs="Times New Roman"/>
            <w:noProof/>
          </w:rPr>
          <w:t>(Newton, 2016)</w:t>
        </w:r>
        <w:r w:rsidR="000F71E2" w:rsidRPr="005C029F">
          <w:rPr>
            <w:rFonts w:cs="Times New Roman"/>
          </w:rPr>
          <w:fldChar w:fldCharType="end"/>
        </w:r>
        <w:r w:rsidR="000F71E2" w:rsidRPr="005C029F">
          <w:rPr>
            <w:rFonts w:cs="Times New Roman"/>
          </w:rPr>
          <w:t>.</w:t>
        </w:r>
      </w:ins>
      <w:commentRangeEnd w:id="362"/>
      <w:ins w:id="364" w:author="Gen-Chang Hsu" w:date="2024-08-24T12:25:00Z" w16du:dateUtc="2024-08-24T16:25:00Z">
        <w:r w:rsidR="00A26082">
          <w:rPr>
            <w:rStyle w:val="CommentReference"/>
          </w:rPr>
          <w:commentReference w:id="362"/>
        </w:r>
      </w:ins>
      <w:ins w:id="365" w:author="Gen-Chang Hsu" w:date="2024-08-23T23:52:00Z" w16du:dateUtc="2024-08-24T03:52:00Z">
        <w:r w:rsidR="000F71E2">
          <w:rPr>
            <w:rFonts w:cs="Times New Roman"/>
          </w:rPr>
          <w:t xml:space="preserve"> </w:t>
        </w:r>
      </w:ins>
      <w:ins w:id="366" w:author="Gen-Chang Hsu" w:date="2024-08-23T23:51:00Z" w16du:dateUtc="2024-08-24T03:51:00Z">
        <w:r w:rsidR="000F71E2">
          <w:rPr>
            <w:rFonts w:cs="Times New Roman"/>
          </w:rPr>
          <w:t xml:space="preserve"> </w:t>
        </w:r>
      </w:ins>
      <w:commentRangeStart w:id="367"/>
      <w:commentRangeStart w:id="368"/>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w:t>
      </w:r>
      <w:ins w:id="369" w:author="Gen-Chang Hsu" w:date="2024-08-23T23:52:00Z" w16du:dateUtc="2024-08-24T03:52:00Z">
        <w:r w:rsidR="000F71E2">
          <w:rPr>
            <w:rFonts w:cs="Times New Roman"/>
          </w:rPr>
          <w:t>s</w:t>
        </w:r>
      </w:ins>
      <w:r w:rsidR="00195459">
        <w:rPr>
          <w:rFonts w:cs="Times New Roman"/>
        </w:rPr>
        <w:t xml:space="preserve">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367"/>
      <w:r w:rsidR="008A6708">
        <w:rPr>
          <w:rStyle w:val="CommentReference"/>
        </w:rPr>
        <w:commentReference w:id="367"/>
      </w:r>
      <w:r w:rsidR="00CB0679">
        <w:rPr>
          <w:rFonts w:cs="Times New Roman"/>
        </w:rPr>
        <w:t xml:space="preserve">  We also expected </w:t>
      </w:r>
      <w:ins w:id="370" w:author="Gen-Chang Hsu" w:date="2024-08-24T12:21:00Z" w16du:dateUtc="2024-08-24T16:21:00Z">
        <w:r w:rsidR="000038ED">
          <w:rPr>
            <w:rFonts w:cs="Times New Roman"/>
          </w:rPr>
          <w:t>farming practice, su</w:t>
        </w:r>
      </w:ins>
      <w:ins w:id="371" w:author="Gen-Chang Hsu" w:date="2024-08-24T12:22:00Z" w16du:dateUtc="2024-08-24T16:22:00Z">
        <w:r w:rsidR="000038ED">
          <w:rPr>
            <w:rFonts w:cs="Times New Roman"/>
          </w:rPr>
          <w:t>rrounding vegetation (</w:t>
        </w:r>
      </w:ins>
      <w:ins w:id="372" w:author="Gen-Chang Hsu" w:date="2024-08-24T12:28:00Z" w16du:dateUtc="2024-08-24T16:28:00Z">
        <w:r w:rsidR="00A26082">
          <w:rPr>
            <w:rFonts w:cs="Times New Roman"/>
          </w:rPr>
          <w:t xml:space="preserve">percent </w:t>
        </w:r>
      </w:ins>
      <w:ins w:id="373" w:author="Gen-Chang Hsu" w:date="2024-08-24T12:22:00Z" w16du:dateUtc="2024-08-24T16:22:00Z">
        <w:r w:rsidR="000038ED">
          <w:rPr>
            <w:rFonts w:cs="Times New Roman"/>
          </w:rPr>
          <w:t>forest cover), and the relative abundance of</w:t>
        </w:r>
      </w:ins>
      <w:ins w:id="374" w:author="Gen-Chang Hsu" w:date="2024-08-24T12:28:00Z" w16du:dateUtc="2024-08-24T16:28:00Z">
        <w:r w:rsidR="00A26082">
          <w:rPr>
            <w:rFonts w:cs="Times New Roman"/>
          </w:rPr>
          <w:t xml:space="preserve"> </w:t>
        </w:r>
      </w:ins>
      <w:ins w:id="375" w:author="Gen-Chang Hsu" w:date="2024-08-24T12:29:00Z" w16du:dateUtc="2024-08-24T16:29:00Z">
        <w:r w:rsidR="00A26082">
          <w:rPr>
            <w:rFonts w:cs="Times New Roman"/>
          </w:rPr>
          <w:t>prey</w:t>
        </w:r>
      </w:ins>
      <w:ins w:id="376" w:author="Gen-Chang Hsu" w:date="2024-08-24T12:22:00Z" w16du:dateUtc="2024-08-24T16:22:00Z">
        <w:r w:rsidR="000038ED">
          <w:rPr>
            <w:rFonts w:cs="Times New Roman"/>
          </w:rPr>
          <w:t xml:space="preserve"> to affect </w:t>
        </w:r>
      </w:ins>
      <w:del w:id="377" w:author="Gen-Chang Hsu" w:date="2024-08-23T23:56:00Z" w16du:dateUtc="2024-08-24T03:56:00Z">
        <w:r w:rsidR="00CB0679" w:rsidDel="000F71E2">
          <w:rPr>
            <w:rFonts w:cs="Times New Roman"/>
          </w:rPr>
          <w:delText xml:space="preserve">that </w:delText>
        </w:r>
      </w:del>
      <w:ins w:id="378" w:author="Gen-Chang Hsu" w:date="2024-08-23T23:55:00Z" w16du:dateUtc="2024-08-24T03:55:00Z">
        <w:r w:rsidR="000F71E2">
          <w:rPr>
            <w:rFonts w:cs="Times New Roman"/>
          </w:rPr>
          <w:t xml:space="preserve">pest consumption </w:t>
        </w:r>
      </w:ins>
      <w:del w:id="379" w:author="Gen-Chang Hsu" w:date="2024-08-23T23:55:00Z" w16du:dateUtc="2024-08-24T03:55:00Z">
        <w:r w:rsidR="0007115E" w:rsidDel="000F71E2">
          <w:rPr>
            <w:rFonts w:cs="Times New Roman"/>
          </w:rPr>
          <w:delText xml:space="preserve">the diet composition </w:delText>
        </w:r>
      </w:del>
      <w:ins w:id="380" w:author="Gen-Chang Hsu" w:date="2024-08-23T23:55:00Z" w16du:dateUtc="2024-08-24T03:55:00Z">
        <w:r w:rsidR="000F71E2">
          <w:rPr>
            <w:rFonts w:cs="Times New Roman"/>
          </w:rPr>
          <w:t>by</w:t>
        </w:r>
      </w:ins>
      <w:del w:id="381" w:author="Gen-Chang Hsu" w:date="2024-08-23T23:55:00Z" w16du:dateUtc="2024-08-24T03:55:00Z">
        <w:r w:rsidR="0007115E" w:rsidDel="000F71E2">
          <w:rPr>
            <w:rFonts w:cs="Times New Roman"/>
          </w:rPr>
          <w:delText>of</w:delText>
        </w:r>
      </w:del>
      <w:r w:rsidR="0007115E">
        <w:rPr>
          <w:rFonts w:cs="Times New Roman"/>
        </w:rPr>
        <w:t xml:space="preserve"> GAPs</w:t>
      </w:r>
      <w:del w:id="382" w:author="Gen-Chang Hsu" w:date="2024-08-24T12:22:00Z" w16du:dateUtc="2024-08-24T16:22:00Z">
        <w:r w:rsidR="0007115E" w:rsidDel="000038ED">
          <w:rPr>
            <w:rFonts w:cs="Times New Roman"/>
          </w:rPr>
          <w:delText xml:space="preserve"> </w:delText>
        </w:r>
      </w:del>
      <w:del w:id="383" w:author="Gen-Chang Hsu" w:date="2024-08-23T23:56:00Z" w16du:dateUtc="2024-08-24T03:56:00Z">
        <w:r w:rsidR="0007115E" w:rsidDel="000F71E2">
          <w:rPr>
            <w:rFonts w:cs="Times New Roman"/>
          </w:rPr>
          <w:delText>would be</w:delText>
        </w:r>
      </w:del>
      <w:del w:id="384" w:author="Gen-Chang Hsu" w:date="2024-08-24T12:22:00Z" w16du:dateUtc="2024-08-24T16:22:00Z">
        <w:r w:rsidR="0007115E" w:rsidDel="000038ED">
          <w:rPr>
            <w:rFonts w:cs="Times New Roman"/>
          </w:rPr>
          <w:delText xml:space="preserve"> </w:delText>
        </w:r>
      </w:del>
      <w:del w:id="385" w:author="Gen-Chang Hsu" w:date="2024-08-23T23:57:00Z" w16du:dateUtc="2024-08-24T03:57:00Z">
        <w:r w:rsidR="0007115E" w:rsidDel="000F71E2">
          <w:rPr>
            <w:rFonts w:cs="Times New Roman"/>
          </w:rPr>
          <w:delText>affected by</w:delText>
        </w:r>
        <w:r w:rsidR="00CB0679" w:rsidDel="000F71E2">
          <w:rPr>
            <w:rFonts w:cs="Times New Roman"/>
          </w:rPr>
          <w:delText xml:space="preserve"> </w:delText>
        </w:r>
        <w:r w:rsidRPr="005C029F" w:rsidDel="000F71E2">
          <w:rPr>
            <w:rFonts w:cs="Times New Roman"/>
          </w:rPr>
          <w:delText xml:space="preserve">local </w:delText>
        </w:r>
      </w:del>
      <w:del w:id="386" w:author="Gen-Chang Hsu" w:date="2024-08-23T20:39:00Z" w16du:dateUtc="2024-08-24T00:39:00Z">
        <w:r w:rsidRPr="005C029F" w:rsidDel="00DF26E3">
          <w:rPr>
            <w:rFonts w:cs="Times New Roman"/>
          </w:rPr>
          <w:delText xml:space="preserve">abiotic and biotic </w:delText>
        </w:r>
      </w:del>
      <w:del w:id="387" w:author="Gen-Chang Hsu" w:date="2024-08-23T23:57:00Z" w16du:dateUtc="2024-08-24T03:57:00Z">
        <w:r w:rsidRPr="005C029F" w:rsidDel="000F71E2">
          <w:rPr>
            <w:rFonts w:cs="Times New Roman"/>
          </w:rPr>
          <w:delText xml:space="preserve">factors </w:delText>
        </w:r>
      </w:del>
      <w:del w:id="388" w:author="Gen-Chang Hsu" w:date="2024-08-24T12:22:00Z" w16du:dateUtc="2024-08-24T16:22:00Z">
        <w:r w:rsidRPr="005C029F" w:rsidDel="000038ED">
          <w:rPr>
            <w:rFonts w:cs="Times New Roman"/>
          </w:rPr>
          <w:delText>(e.g., farm type, crop stage, percent forest cover, and the relative abundance of pests in the field)</w:delText>
        </w:r>
      </w:del>
      <w:r w:rsidRPr="005C029F">
        <w:rPr>
          <w:rFonts w:cs="Times New Roman"/>
        </w:rPr>
        <w:t xml:space="preserve">. </w:t>
      </w:r>
      <w:r w:rsidR="000D2070">
        <w:rPr>
          <w:rFonts w:cs="Times New Roman"/>
        </w:rPr>
        <w:t xml:space="preserve"> </w:t>
      </w:r>
      <w:commentRangeEnd w:id="368"/>
      <w:r w:rsidR="000F71E2">
        <w:rPr>
          <w:rStyle w:val="CommentReference"/>
        </w:rPr>
        <w:commentReference w:id="368"/>
      </w:r>
      <w:del w:id="389" w:author="Gen-Chang Hsu" w:date="2024-08-23T23:51:00Z" w16du:dateUtc="2024-08-24T03:51:00Z">
        <w:r w:rsidRPr="005C029F" w:rsidDel="000F71E2">
          <w:rPr>
            <w:rFonts w:cs="Times New Roman"/>
          </w:rPr>
          <w:delText>Stable isotope analysis has been widely applied in</w:delText>
        </w:r>
      </w:del>
      <w:del w:id="390" w:author="Gen-Chang Hsu" w:date="2024-08-23T21:26:00Z" w16du:dateUtc="2024-08-24T01:26:00Z">
        <w:r w:rsidRPr="005C029F" w:rsidDel="00070465">
          <w:rPr>
            <w:rFonts w:cs="Times New Roman"/>
          </w:rPr>
          <w:delText xml:space="preserve"> ecolog</w:delText>
        </w:r>
        <w:r w:rsidR="000D2070" w:rsidDel="00070465">
          <w:rPr>
            <w:rFonts w:cs="Times New Roman"/>
          </w:rPr>
          <w:delText xml:space="preserve">y </w:delText>
        </w:r>
        <w:r w:rsidRPr="005C029F" w:rsidDel="00070465">
          <w:rPr>
            <w:rFonts w:cs="Times New Roman"/>
          </w:rPr>
          <w:delText xml:space="preserve">to infer predator-prey </w:delText>
        </w:r>
      </w:del>
      <w:del w:id="391" w:author="Gen-Chang Hsu" w:date="2024-08-23T23:51:00Z" w16du:dateUtc="2024-08-24T03:51:00Z">
        <w:r w:rsidRPr="005C029F" w:rsidDel="000F71E2">
          <w:rPr>
            <w:rFonts w:cs="Times New Roman"/>
          </w:rPr>
          <w:delText xml:space="preserve">trophic </w:delText>
        </w:r>
      </w:del>
      <w:del w:id="392" w:author="Gen-Chang Hsu" w:date="2024-08-23T21:26:00Z" w16du:dateUtc="2024-08-24T01:26:00Z">
        <w:r w:rsidRPr="005C029F" w:rsidDel="00070465">
          <w:rPr>
            <w:rFonts w:cs="Times New Roman"/>
          </w:rPr>
          <w:delText>interactions and</w:delText>
        </w:r>
      </w:del>
      <w:del w:id="393" w:author="Gen-Chang Hsu" w:date="2024-08-23T23:51:00Z" w16du:dateUtc="2024-08-24T03:51:00Z">
        <w:r w:rsidRPr="005C029F" w:rsidDel="000F71E2">
          <w:rPr>
            <w:rFonts w:cs="Times New Roman"/>
          </w:rPr>
          <w:delText xml:space="preserve"> estimate the proportion</w:delText>
        </w:r>
        <w:r w:rsidR="00CD063F" w:rsidDel="000F71E2">
          <w:rPr>
            <w:rFonts w:cs="Times New Roman"/>
          </w:rPr>
          <w:delText>al</w:delText>
        </w:r>
        <w:r w:rsidRPr="005C029F" w:rsidDel="000F71E2">
          <w:rPr>
            <w:rFonts w:cs="Times New Roman"/>
          </w:rPr>
          <w:delText xml:space="preserve"> contribution</w:delText>
        </w:r>
      </w:del>
      <w:del w:id="394" w:author="Gen-Chang Hsu" w:date="2024-08-19T22:36:00Z" w16du:dateUtc="2024-08-20T02:36:00Z">
        <w:r w:rsidRPr="005C029F" w:rsidDel="00B35271">
          <w:rPr>
            <w:rFonts w:cs="Times New Roman"/>
          </w:rPr>
          <w:delText xml:space="preserve"> </w:delText>
        </w:r>
      </w:del>
      <w:del w:id="395" w:author="Gen-Chang Hsu" w:date="2024-08-23T23:51:00Z" w16du:dateUtc="2024-08-24T03:51:00Z">
        <w:r w:rsidRPr="005C029F" w:rsidDel="000F71E2">
          <w:rPr>
            <w:rFonts w:cs="Times New Roman"/>
          </w:rPr>
          <w:delText xml:space="preserve">of different prey sources to </w:delText>
        </w:r>
      </w:del>
      <w:del w:id="396" w:author="Gen-Chang Hsu" w:date="2024-08-23T21:26:00Z" w16du:dateUtc="2024-08-24T01:26:00Z">
        <w:r w:rsidRPr="005C029F" w:rsidDel="00070465">
          <w:rPr>
            <w:rFonts w:cs="Times New Roman"/>
          </w:rPr>
          <w:delText>predators’</w:delText>
        </w:r>
      </w:del>
      <w:del w:id="397" w:author="Gen-Chang Hsu" w:date="2024-08-23T23:51:00Z" w16du:dateUtc="2024-08-24T03:51:00Z">
        <w:r w:rsidRPr="005C029F" w:rsidDel="000F71E2">
          <w:rPr>
            <w:rFonts w:cs="Times New Roman"/>
          </w:rPr>
          <w:delText xml:space="preserve"> diet</w:delText>
        </w:r>
        <w:r w:rsidR="00DA0D8C" w:rsidDel="000F71E2">
          <w:rPr>
            <w:rFonts w:cs="Times New Roman"/>
          </w:rPr>
          <w:delText>s</w:delText>
        </w:r>
      </w:del>
      <w:commentRangeStart w:id="398"/>
      <w:del w:id="399" w:author="Gen-Chang Hsu" w:date="2024-08-23T21:27:00Z" w16du:dateUtc="2024-08-24T01:27:00Z">
        <w:r w:rsidRPr="005C029F" w:rsidDel="00070465">
          <w:rPr>
            <w:rFonts w:cs="Times New Roman"/>
          </w:rPr>
          <w:delText xml:space="preserve"> </w:delText>
        </w:r>
        <w:commentRangeEnd w:id="398"/>
        <w:r w:rsidR="00B35271" w:rsidDel="00070465">
          <w:rPr>
            <w:rStyle w:val="CommentReference"/>
          </w:rPr>
          <w:commentReference w:id="398"/>
        </w:r>
      </w:del>
      <w:del w:id="400" w:author="Gen-Chang Hsu" w:date="2024-08-23T23:51:00Z" w16du:dateUtc="2024-08-24T03:51:00Z">
        <w:r w:rsidR="005723B1" w:rsidRPr="005C029F"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 </w:delInstrText>
        </w:r>
        <w:r w:rsidR="002D78D0"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EN.CITE.DATA </w:delInstrText>
        </w:r>
        <w:r w:rsidR="002D78D0" w:rsidDel="000F71E2">
          <w:rPr>
            <w:rFonts w:cs="Times New Roman"/>
          </w:rPr>
        </w:r>
        <w:r w:rsidR="002D78D0" w:rsidDel="000F71E2">
          <w:rPr>
            <w:rFonts w:cs="Times New Roman"/>
          </w:rPr>
          <w:fldChar w:fldCharType="end"/>
        </w:r>
        <w:r w:rsidR="005723B1" w:rsidRPr="005C029F" w:rsidDel="000F71E2">
          <w:rPr>
            <w:rFonts w:cs="Times New Roman"/>
          </w:rPr>
        </w:r>
        <w:r w:rsidR="005723B1" w:rsidRPr="005C029F" w:rsidDel="000F71E2">
          <w:rPr>
            <w:rFonts w:cs="Times New Roman"/>
          </w:rPr>
          <w:fldChar w:fldCharType="separate"/>
        </w:r>
        <w:r w:rsidR="002D78D0" w:rsidDel="000F71E2">
          <w:rPr>
            <w:rFonts w:cs="Times New Roman"/>
            <w:noProof/>
          </w:rPr>
          <w:delText>(Post, 2002; Boecklen</w:delText>
        </w:r>
        <w:r w:rsidR="002D78D0" w:rsidRPr="002D78D0" w:rsidDel="000F71E2">
          <w:rPr>
            <w:rFonts w:cs="Times New Roman"/>
            <w:i/>
            <w:noProof/>
          </w:rPr>
          <w:delText xml:space="preserve"> et al.</w:delText>
        </w:r>
        <w:r w:rsidR="002D78D0" w:rsidDel="000F71E2">
          <w:rPr>
            <w:rFonts w:cs="Times New Roman"/>
            <w:noProof/>
          </w:rPr>
          <w:delText>, 2011; Layman</w:delText>
        </w:r>
        <w:r w:rsidR="002D78D0" w:rsidRPr="002D78D0" w:rsidDel="000F71E2">
          <w:rPr>
            <w:rFonts w:cs="Times New Roman"/>
            <w:i/>
            <w:noProof/>
          </w:rPr>
          <w:delText xml:space="preserve"> et al.</w:delText>
        </w:r>
        <w:r w:rsidR="002D78D0" w:rsidDel="000F71E2">
          <w:rPr>
            <w:rFonts w:cs="Times New Roman"/>
            <w:noProof/>
          </w:rPr>
          <w:delText>, 2012)</w:delText>
        </w:r>
        <w:r w:rsidR="005723B1" w:rsidRPr="005C029F" w:rsidDel="000F71E2">
          <w:rPr>
            <w:rFonts w:cs="Times New Roman"/>
          </w:rPr>
          <w:fldChar w:fldCharType="end"/>
        </w:r>
        <w:r w:rsidRPr="005C029F" w:rsidDel="000F71E2">
          <w:rPr>
            <w:rFonts w:cs="Times New Roman"/>
          </w:rPr>
          <w:delText xml:space="preserve">. </w:delText>
        </w:r>
        <w:r w:rsidR="000D2070" w:rsidDel="000F71E2">
          <w:rPr>
            <w:rFonts w:cs="Times New Roman"/>
          </w:rPr>
          <w:delText xml:space="preserve"> </w:delText>
        </w:r>
      </w:del>
      <w:del w:id="401" w:author="Gen-Chang Hsu" w:date="2024-08-23T21:32:00Z" w16du:dateUtc="2024-08-24T01:32:00Z">
        <w:r w:rsidRPr="005C029F" w:rsidDel="00070465">
          <w:rPr>
            <w:rFonts w:cs="Times New Roman"/>
          </w:rPr>
          <w:delText>T</w:delText>
        </w:r>
      </w:del>
      <w:del w:id="402" w:author="Gen-Chang Hsu" w:date="2024-08-23T21:33:00Z" w16du:dateUtc="2024-08-24T01:33:00Z">
        <w:r w:rsidRPr="005C029F" w:rsidDel="00070465">
          <w:rPr>
            <w:rFonts w:cs="Times New Roman"/>
          </w:rPr>
          <w:delText xml:space="preserve">his </w:delText>
        </w:r>
      </w:del>
      <w:del w:id="403" w:author="Gen-Chang Hsu" w:date="2024-08-23T21:32:00Z" w16du:dateUtc="2024-08-24T01:32:00Z">
        <w:r w:rsidRPr="005C029F" w:rsidDel="00070465">
          <w:rPr>
            <w:rFonts w:cs="Times New Roman"/>
          </w:rPr>
          <w:delText xml:space="preserve">quantification </w:delText>
        </w:r>
      </w:del>
      <w:del w:id="404" w:author="Gen-Chang Hsu" w:date="2024-08-23T21:33:00Z" w16du:dateUtc="2024-08-24T01:33:00Z">
        <w:r w:rsidRPr="005C029F" w:rsidDel="00070465">
          <w:rPr>
            <w:rFonts w:cs="Times New Roman"/>
          </w:rPr>
          <w:delText xml:space="preserve">method </w:delText>
        </w:r>
      </w:del>
      <w:del w:id="405" w:author="Gen-Chang Hsu" w:date="2024-08-23T21:25:00Z" w16du:dateUtc="2024-08-24T01:25:00Z">
        <w:r w:rsidRPr="005C029F" w:rsidDel="00070465">
          <w:rPr>
            <w:rFonts w:cs="Times New Roman"/>
          </w:rPr>
          <w:delText>reflects</w:delText>
        </w:r>
      </w:del>
      <w:del w:id="406" w:author="Gen-Chang Hsu" w:date="2024-08-23T21:26:00Z" w16du:dateUtc="2024-08-24T01:26:00Z">
        <w:r w:rsidRPr="005C029F" w:rsidDel="00070465">
          <w:rPr>
            <w:rFonts w:cs="Times New Roman"/>
          </w:rPr>
          <w:delText xml:space="preserve"> accumulat</w:delText>
        </w:r>
      </w:del>
      <w:del w:id="407" w:author="Gen-Chang Hsu" w:date="2024-08-23T21:25:00Z" w16du:dateUtc="2024-08-24T01:25:00Z">
        <w:r w:rsidRPr="005C029F" w:rsidDel="00070465">
          <w:rPr>
            <w:rFonts w:cs="Times New Roman"/>
          </w:rPr>
          <w:delText>ed</w:delText>
        </w:r>
      </w:del>
      <w:del w:id="408" w:author="Gen-Chang Hsu" w:date="2024-08-23T21:36:00Z" w16du:dateUtc="2024-08-24T01:36:00Z">
        <w:r w:rsidRPr="005C029F" w:rsidDel="009D5427">
          <w:rPr>
            <w:rFonts w:cs="Times New Roman"/>
          </w:rPr>
          <w:delText xml:space="preserve"> </w:delText>
        </w:r>
      </w:del>
      <w:del w:id="409" w:author="Gen-Chang Hsu" w:date="2024-08-23T21:37:00Z" w16du:dateUtc="2024-08-24T01:37:00Z">
        <w:r w:rsidRPr="005C029F" w:rsidDel="009D5427">
          <w:rPr>
            <w:rFonts w:cs="Times New Roman"/>
          </w:rPr>
          <w:delText>prey consumption in predators’ diet</w:delText>
        </w:r>
        <w:r w:rsidR="00DA0D8C" w:rsidDel="009D5427">
          <w:rPr>
            <w:rFonts w:cs="Times New Roman"/>
          </w:rPr>
          <w:delText>s</w:delText>
        </w:r>
      </w:del>
      <w:del w:id="410" w:author="Gen-Chang Hsu" w:date="2024-08-23T21:35:00Z" w16du:dateUtc="2024-08-24T01:35:00Z">
        <w:r w:rsidRPr="005C029F" w:rsidDel="009D5427">
          <w:rPr>
            <w:rFonts w:cs="Times New Roman"/>
          </w:rPr>
          <w:delText xml:space="preserve">, which may not be achieved by some “snap-shot” techniques (e.g., field observations and molecular gut content analysis) </w:delText>
        </w:r>
      </w:del>
      <w:del w:id="411" w:author="Gen-Chang Hsu" w:date="2024-08-23T23:51:00Z" w16du:dateUtc="2024-08-24T03:51:00Z">
        <w:r w:rsidR="005723B1" w:rsidRPr="005C029F" w:rsidDel="000F71E2">
          <w:rPr>
            <w:rFonts w:cs="Times New Roman"/>
          </w:rPr>
          <w:fldChar w:fldCharType="begin"/>
        </w:r>
        <w:r w:rsidR="002D78D0" w:rsidDel="000F71E2">
          <w:rPr>
            <w:rFonts w:cs="Times New Roman"/>
          </w:rPr>
          <w:del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delInstrText>
        </w:r>
        <w:r w:rsidR="005723B1" w:rsidRPr="005C029F" w:rsidDel="000F71E2">
          <w:rPr>
            <w:rFonts w:cs="Times New Roman"/>
          </w:rPr>
          <w:fldChar w:fldCharType="separate"/>
        </w:r>
        <w:r w:rsidR="002D78D0" w:rsidDel="000F71E2">
          <w:rPr>
            <w:rFonts w:cs="Times New Roman"/>
            <w:noProof/>
          </w:rPr>
          <w:delText>(Newton, 2016)</w:delText>
        </w:r>
        <w:r w:rsidR="005723B1" w:rsidRPr="005C029F" w:rsidDel="000F71E2">
          <w:rPr>
            <w:rFonts w:cs="Times New Roman"/>
          </w:rPr>
          <w:fldChar w:fldCharType="end"/>
        </w:r>
        <w:r w:rsidRPr="005C029F" w:rsidDel="000F71E2">
          <w:rPr>
            <w:rFonts w:cs="Times New Roman"/>
          </w:rPr>
          <w:delText>.</w:delText>
        </w:r>
      </w:del>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69BF2F13"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412" w:author="Gen-Chang Hsu" w:date="2024-08-19T21:56:00Z" w16du:dateUtc="2024-08-20T01:56:00Z">
        <w:r w:rsidR="00C74707">
          <w:rPr>
            <w:rFonts w:cs="Times New Roman"/>
          </w:rPr>
          <w:t xml:space="preserve"> (Fig</w:t>
        </w:r>
      </w:ins>
      <w:ins w:id="413" w:author="Gen-Chang Hsu" w:date="2024-08-19T21:57:00Z" w16du:dateUtc="2024-08-20T01:57:00Z">
        <w:r w:rsidR="00C74707">
          <w:rPr>
            <w:rFonts w:cs="Times New Roman"/>
          </w:rPr>
          <w:t xml:space="preserve">. </w:t>
        </w:r>
      </w:ins>
      <w:ins w:id="414" w:author="Gen-Chang Hsu" w:date="2024-08-26T13:53:00Z" w16du:dateUtc="2024-08-26T17:53:00Z">
        <w:r w:rsidR="003513B3">
          <w:rPr>
            <w:rFonts w:cs="Times New Roman"/>
          </w:rPr>
          <w:t>Aa</w:t>
        </w:r>
      </w:ins>
      <w:ins w:id="415"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ins w:id="416" w:author="Gen-Chang Hsu" w:date="2024-08-26T13:53:00Z" w16du:dateUtc="2024-08-26T17:53:00Z">
        <w:r w:rsidR="00FE4667">
          <w:rPr>
            <w:rFonts w:cs="Times New Roman"/>
          </w:rPr>
          <w:t xml:space="preserve"> (Fig. Ab)</w:t>
        </w:r>
      </w:ins>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commentRangeStart w:id="417"/>
      <w:r w:rsidR="006C1380">
        <w:rPr>
          <w:rFonts w:cs="Times New Roman"/>
        </w:rPr>
        <w:t>1.5</w:t>
      </w:r>
      <w:ins w:id="418" w:author="Gen-Chang Hsu" w:date="2024-08-27T15:01:00Z" w16du:dateUtc="2024-08-27T19:01:00Z">
        <w:r w:rsidR="004F5A85">
          <w:rPr>
            <w:rFonts w:cs="Times New Roman"/>
          </w:rPr>
          <w:t xml:space="preserve"> </w:t>
        </w:r>
      </w:ins>
      <w:r w:rsidR="006C1380">
        <w:rPr>
          <w:rFonts w:cs="Times New Roman"/>
        </w:rPr>
        <w:t>m</w:t>
      </w:r>
      <w:commentRangeEnd w:id="417"/>
      <w:r w:rsidR="006A3AD8">
        <w:rPr>
          <w:rStyle w:val="CommentReference"/>
        </w:rPr>
        <w:commentReference w:id="417"/>
      </w:r>
      <w:r w:rsidR="006C1380">
        <w:rPr>
          <w:rFonts w:cs="Times New Roman"/>
        </w:rPr>
        <w:t xml:space="preserve">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419"/>
      <w:r w:rsidRPr="005C029F">
        <w:rPr>
          <w:rFonts w:cs="Times New Roman"/>
        </w:rPr>
        <w:t>Samples</w:t>
      </w:r>
      <w:ins w:id="420" w:author="Gen-Chang Hsu" w:date="2024-08-19T22:05:00Z" w16du:dateUtc="2024-08-20T02:05:00Z">
        <w:r w:rsidR="00D4546C">
          <w:rPr>
            <w:rFonts w:cs="Times New Roman"/>
          </w:rPr>
          <w:t xml:space="preserve"> from the t</w:t>
        </w:r>
      </w:ins>
      <w:ins w:id="421" w:author="Gen-Chang Hsu" w:date="2024-08-19T22:06:00Z" w16du:dateUtc="2024-08-20T02:06:00Z">
        <w:r w:rsidR="00D4546C">
          <w:rPr>
            <w:rFonts w:cs="Times New Roman"/>
          </w:rPr>
          <w:t>wo transects were pooled</w:t>
        </w:r>
        <w:commentRangeEnd w:id="419"/>
        <w:r w:rsidR="00D4546C">
          <w:rPr>
            <w:rStyle w:val="CommentReference"/>
          </w:rPr>
          <w:commentReference w:id="419"/>
        </w:r>
        <w:r w:rsidR="00D4546C">
          <w:rPr>
            <w:rFonts w:cs="Times New Roman"/>
          </w:rPr>
          <w:t xml:space="preserve"> and </w:t>
        </w:r>
      </w:ins>
      <w:del w:id="422"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423" w:author="Gen-Chang Hsu" w:date="2024-08-17T22:00:00Z" w16du:dateUtc="2024-08-18T02:00:00Z">
        <w:r w:rsidR="00D7290B">
          <w:rPr>
            <w:rFonts w:cs="Times New Roman"/>
          </w:rPr>
          <w:t xml:space="preserve"> </w:t>
        </w:r>
        <w:commentRangeStart w:id="424"/>
        <w:r w:rsidR="00D7290B">
          <w:rPr>
            <w:rFonts w:cs="Times New Roman"/>
          </w:rPr>
          <w:t>(note that the samples in year 2018 in this study were the same as those in</w:t>
        </w:r>
      </w:ins>
      <w:ins w:id="425" w:author="Gen-Chang Hsu" w:date="2024-08-17T22:02:00Z" w16du:dateUtc="2024-08-18T02:02:00Z">
        <w:r w:rsidR="00D7290B">
          <w:rPr>
            <w:rFonts w:cs="Times New Roman"/>
          </w:rPr>
          <w:t xml:space="preserve"> Hsu </w:t>
        </w:r>
        <w:r w:rsidR="00D7290B" w:rsidRPr="00D7290B">
          <w:rPr>
            <w:rFonts w:cs="Times New Roman"/>
            <w:i/>
            <w:iCs/>
            <w:rPrChange w:id="426" w:author="Gen-Chang Hsu" w:date="2024-08-17T22:03:00Z" w16du:dateUtc="2024-08-18T02:03:00Z">
              <w:rPr>
                <w:rFonts w:cs="Times New Roman"/>
              </w:rPr>
            </w:rPrChange>
          </w:rPr>
          <w:t>et al</w:t>
        </w:r>
        <w:r w:rsidR="00D7290B">
          <w:rPr>
            <w:rFonts w:cs="Times New Roman"/>
          </w:rPr>
          <w:t>. [2021]</w:t>
        </w:r>
      </w:ins>
      <w:ins w:id="427" w:author="Gen-Chang Hsu" w:date="2024-08-17T22:00:00Z" w16du:dateUtc="2024-08-18T02:00:00Z">
        <w:r w:rsidR="00D7290B">
          <w:rPr>
            <w:rFonts w:cs="Times New Roman"/>
          </w:rPr>
          <w:t>)</w:t>
        </w:r>
      </w:ins>
      <w:r w:rsidRPr="005C029F">
        <w:rPr>
          <w:rFonts w:cs="Times New Roman"/>
        </w:rPr>
        <w:t>.</w:t>
      </w:r>
      <w:commentRangeEnd w:id="424"/>
      <w:r w:rsidR="00D65284">
        <w:rPr>
          <w:rStyle w:val="CommentReference"/>
        </w:rPr>
        <w:commentReference w:id="424"/>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lastRenderedPageBreak/>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w:t>
      </w:r>
      <w:r w:rsidRPr="005C029F">
        <w:rPr>
          <w:rFonts w:cs="Times New Roman"/>
        </w:rPr>
        <w:lastRenderedPageBreak/>
        <w:t xml:space="preserve">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63D7D762"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to estimate the proportions of different prey sources (i.e., the three prey guilds including rice herbivores, tourist herbivores, and detritivores) in predators’ diet</w:t>
      </w:r>
      <w:ins w:id="428" w:author="Gen-Chang Hsu" w:date="2024-08-26T13:54:00Z" w16du:dateUtc="2024-08-26T17:54:00Z">
        <w:r w:rsidR="009D058B">
          <w:rPr>
            <w:rFonts w:cs="Times New Roman"/>
          </w:rPr>
          <w:t xml:space="preserve"> (Fig. Ac)</w:t>
        </w:r>
      </w:ins>
      <w:r w:rsidRPr="005C029F">
        <w:rPr>
          <w:rFonts w:cs="Times New Roman"/>
        </w:rPr>
        <w:t xml:space="preserve">. </w:t>
      </w:r>
      <w:r w:rsidR="001F3CB4">
        <w:rPr>
          <w:rFonts w:cs="Times New Roman"/>
        </w:rPr>
        <w:t xml:space="preserve"> </w:t>
      </w:r>
      <w:commentRangeStart w:id="429"/>
      <w:ins w:id="430" w:author="Gen-Chang Hsu" w:date="2024-08-21T14:53:00Z" w16du:dateUtc="2024-08-21T18:53:00Z">
        <w:r w:rsidR="006C5989">
          <w:rPr>
            <w:rFonts w:cs="Times New Roman"/>
          </w:rPr>
          <w:t xml:space="preserve">The Bayesian </w:t>
        </w:r>
      </w:ins>
      <w:ins w:id="431" w:author="Gen-Chang Hsu" w:date="2024-08-21T14:54:00Z" w16du:dateUtc="2024-08-21T18:54:00Z">
        <w:r w:rsidR="006C5989">
          <w:rPr>
            <w:rFonts w:cs="Times New Roman"/>
          </w:rPr>
          <w:t xml:space="preserve">framework allows for </w:t>
        </w:r>
      </w:ins>
      <w:ins w:id="432" w:author="Gen-Chang Hsu" w:date="2024-08-21T14:58:00Z" w16du:dateUtc="2024-08-21T18:58:00Z">
        <w:r w:rsidR="00982303">
          <w:rPr>
            <w:rFonts w:cs="Times New Roman"/>
          </w:rPr>
          <w:t xml:space="preserve">the </w:t>
        </w:r>
      </w:ins>
      <w:ins w:id="433" w:author="Gen-Chang Hsu" w:date="2024-08-21T14:54:00Z" w16du:dateUtc="2024-08-21T18:54:00Z">
        <w:r w:rsidR="006C5989" w:rsidRPr="009C4055">
          <w:rPr>
            <w:rFonts w:cs="Arial"/>
            <w:bCs/>
            <w:szCs w:val="24"/>
          </w:rPr>
          <w:t>incorporat</w:t>
        </w:r>
      </w:ins>
      <w:ins w:id="434" w:author="Gen-Chang Hsu" w:date="2024-08-21T14:58:00Z" w16du:dateUtc="2024-08-21T18:58:00Z">
        <w:r w:rsidR="00982303">
          <w:rPr>
            <w:rFonts w:cs="Arial"/>
            <w:bCs/>
            <w:szCs w:val="24"/>
          </w:rPr>
          <w:t>ion of</w:t>
        </w:r>
      </w:ins>
      <w:ins w:id="435" w:author="Gen-Chang Hsu" w:date="2024-08-21T14:54:00Z" w16du:dateUtc="2024-08-21T18:54:00Z">
        <w:r w:rsidR="006C5989" w:rsidRPr="009C4055">
          <w:rPr>
            <w:rFonts w:cs="Arial"/>
            <w:bCs/>
            <w:szCs w:val="24"/>
          </w:rPr>
          <w:t xml:space="preserve"> prior information </w:t>
        </w:r>
      </w:ins>
      <w:ins w:id="436" w:author="Gen-Chang Hsu" w:date="2024-08-21T14:58:00Z" w16du:dateUtc="2024-08-21T18:58:00Z">
        <w:r w:rsidR="00982303">
          <w:rPr>
            <w:rFonts w:cs="Arial"/>
            <w:bCs/>
            <w:szCs w:val="24"/>
          </w:rPr>
          <w:t>on</w:t>
        </w:r>
      </w:ins>
      <w:ins w:id="437" w:author="Gen-Chang Hsu" w:date="2024-08-21T14:54:00Z" w16du:dateUtc="2024-08-21T18:54:00Z">
        <w:r w:rsidR="006C5989" w:rsidRPr="009C4055">
          <w:rPr>
            <w:rFonts w:cs="Arial"/>
            <w:bCs/>
            <w:szCs w:val="24"/>
          </w:rPr>
          <w:t xml:space="preserve"> the diets of predators a</w:t>
        </w:r>
      </w:ins>
      <w:ins w:id="438" w:author="Gen-Chang Hsu" w:date="2024-08-21T14:59:00Z" w16du:dateUtc="2024-08-21T18:59:00Z">
        <w:r w:rsidR="00982303">
          <w:rPr>
            <w:rFonts w:cs="Arial"/>
            <w:bCs/>
            <w:szCs w:val="24"/>
          </w:rPr>
          <w:t>s well as</w:t>
        </w:r>
      </w:ins>
      <w:ins w:id="439" w:author="Gen-Chang Hsu" w:date="2024-08-21T14:54:00Z" w16du:dateUtc="2024-08-21T18:54:00Z">
        <w:r w:rsidR="006C5989" w:rsidRPr="009C4055">
          <w:rPr>
            <w:rFonts w:cs="Arial"/>
            <w:bCs/>
            <w:szCs w:val="24"/>
          </w:rPr>
          <w:t xml:space="preserve"> various sources of uncertainties in the diet estimation</w:t>
        </w:r>
      </w:ins>
      <w:ins w:id="440"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441"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442" w:author="Gen-Chang Hsu" w:date="2024-08-21T14:54:00Z" w16du:dateUtc="2024-08-21T18:54:00Z">
        <w:r w:rsidR="006C5989">
          <w:rPr>
            <w:rFonts w:cs="Times New Roman"/>
          </w:rPr>
          <w:t>.</w:t>
        </w:r>
      </w:ins>
      <w:commentRangeEnd w:id="429"/>
      <w:ins w:id="443" w:author="Gen-Chang Hsu" w:date="2024-08-21T15:05:00Z" w16du:dateUtc="2024-08-21T19:05:00Z">
        <w:r w:rsidR="00424421">
          <w:rPr>
            <w:rStyle w:val="CommentReference"/>
          </w:rPr>
          <w:commentReference w:id="429"/>
        </w:r>
      </w:ins>
      <w:ins w:id="444"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445"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446" w:author="Gen-Chang Hsu" w:date="2024-08-17T23:15:00Z" w16du:dateUtc="2024-08-18T03:15:00Z">
        <w:r w:rsidR="00D708D1">
          <w:rPr>
            <w:rFonts w:cs="Times New Roman"/>
          </w:rPr>
          <w:t xml:space="preserve"> (missing </w:t>
        </w:r>
      </w:ins>
      <w:ins w:id="447" w:author="Gen-Chang Hsu" w:date="2024-08-17T23:16:00Z" w16du:dateUtc="2024-08-18T03:16:00Z">
        <w:r w:rsidR="00D708D1">
          <w:rPr>
            <w:rFonts w:cs="Times New Roman"/>
          </w:rPr>
          <w:t xml:space="preserve">prey sources and </w:t>
        </w:r>
      </w:ins>
      <w:ins w:id="448" w:author="Gen-Chang Hsu" w:date="2024-08-17T23:17:00Z" w16du:dateUtc="2024-08-18T03:17:00Z">
        <w:r w:rsidR="00D708D1">
          <w:rPr>
            <w:rFonts w:cs="Times New Roman"/>
          </w:rPr>
          <w:t xml:space="preserve">low </w:t>
        </w:r>
      </w:ins>
      <w:ins w:id="449" w:author="Gen-Chang Hsu" w:date="2024-08-17T23:16:00Z" w16du:dateUtc="2024-08-18T03:16:00Z">
        <w:r w:rsidR="00D708D1">
          <w:rPr>
            <w:rFonts w:cs="Times New Roman"/>
          </w:rPr>
          <w:t>predator</w:t>
        </w:r>
      </w:ins>
      <w:ins w:id="450" w:author="Gen-Chang Hsu" w:date="2024-08-17T23:17:00Z" w16du:dateUtc="2024-08-18T03:17:00Z">
        <w:r w:rsidR="00D708D1">
          <w:rPr>
            <w:rFonts w:cs="Times New Roman"/>
          </w:rPr>
          <w:t xml:space="preserve"> numbers</w:t>
        </w:r>
      </w:ins>
      <w:ins w:id="451" w:author="Gen-Chang Hsu" w:date="2024-08-17T23:15:00Z" w16du:dateUtc="2024-08-18T03:15:00Z">
        <w:r w:rsidR="00D708D1">
          <w:rPr>
            <w:rFonts w:cs="Times New Roman"/>
          </w:rPr>
          <w:t>)</w:t>
        </w:r>
      </w:ins>
      <w:r w:rsidRPr="005C029F">
        <w:rPr>
          <w:rFonts w:cs="Times New Roman"/>
        </w:rPr>
        <w:t xml:space="preserve"> for </w:t>
      </w:r>
      <w:del w:id="452" w:author="Gen-Chang Hsu" w:date="2024-08-17T23:14:00Z" w16du:dateUtc="2024-08-18T03:14:00Z">
        <w:r w:rsidRPr="005C029F" w:rsidDel="00D708D1">
          <w:rPr>
            <w:rFonts w:cs="Times New Roman"/>
          </w:rPr>
          <w:delText xml:space="preserve">model </w:delText>
        </w:r>
      </w:del>
      <w:ins w:id="453"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454"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455" w:author="Gen-Chang Hsu" w:date="2024-08-21T15:00:00Z" w16du:dateUtc="2024-08-21T19:00:00Z">
        <w:r w:rsidR="00937B62">
          <w:rPr>
            <w:rFonts w:cs="Times New Roman"/>
          </w:rPr>
          <w:t xml:space="preserve"> (</w:t>
        </w:r>
        <w:commentRangeStart w:id="456"/>
        <w:r w:rsidR="00937B62">
          <w:rPr>
            <w:rFonts w:cs="Times New Roman"/>
          </w:rPr>
          <w:t xml:space="preserve">the C and N contents </w:t>
        </w:r>
      </w:ins>
      <w:ins w:id="457" w:author="Gen-Chang Hsu" w:date="2024-08-21T15:01:00Z" w16du:dateUtc="2024-08-21T19:01:00Z">
        <w:r w:rsidR="00937B62">
          <w:rPr>
            <w:rFonts w:cs="Times New Roman"/>
          </w:rPr>
          <w:t>of the isotope samples</w:t>
        </w:r>
      </w:ins>
      <w:commentRangeEnd w:id="456"/>
      <w:ins w:id="458" w:author="Gen-Chang Hsu" w:date="2024-08-21T15:05:00Z" w16du:dateUtc="2024-08-21T19:05:00Z">
        <w:r w:rsidR="00424421">
          <w:rPr>
            <w:rStyle w:val="CommentReference"/>
          </w:rPr>
          <w:commentReference w:id="456"/>
        </w:r>
      </w:ins>
      <w:ins w:id="459" w:author="Gen-Chang Hsu" w:date="2024-08-21T15:00:00Z" w16du:dateUtc="2024-08-21T19:00:00Z">
        <w:r w:rsidR="00937B62">
          <w:rPr>
            <w:rFonts w:cs="Times New Roman"/>
          </w:rPr>
          <w:t>)</w:t>
        </w:r>
      </w:ins>
      <w:r w:rsidRPr="005C029F">
        <w:rPr>
          <w:rFonts w:cs="Times New Roman"/>
        </w:rPr>
        <w:t xml:space="preserve"> as well as </w:t>
      </w:r>
      <w:r w:rsidRPr="005C029F">
        <w:rPr>
          <w:rFonts w:cs="Times New Roman"/>
        </w:rPr>
        <w:lastRenderedPageBreak/>
        <w:t xml:space="preserve">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ins w:id="460" w:author="Gen-Chang Hsu" w:date="2024-08-28T20:15:00Z" w16du:dateUtc="2024-08-29T00:15:00Z">
        <w:r w:rsidR="007A0455">
          <w:rPr>
            <w:rFonts w:cs="Times New Roman"/>
          </w:rPr>
          <w:t xml:space="preserve"> (</w:t>
        </w:r>
        <w:commentRangeStart w:id="461"/>
        <w:r w:rsidR="007A0455">
          <w:rPr>
            <w:rFonts w:cs="Times New Roman"/>
          </w:rPr>
          <w:t>Table SF</w:t>
        </w:r>
      </w:ins>
      <w:commentRangeEnd w:id="461"/>
      <w:ins w:id="462" w:author="Gen-Chang Hsu" w:date="2024-08-28T20:16:00Z" w16du:dateUtc="2024-08-29T00:16:00Z">
        <w:r w:rsidR="007A0455">
          <w:rPr>
            <w:rStyle w:val="CommentReference"/>
          </w:rPr>
          <w:commentReference w:id="461"/>
        </w:r>
      </w:ins>
      <w:ins w:id="463" w:author="Gen-Chang Hsu" w:date="2024-08-28T20:15:00Z" w16du:dateUtc="2024-08-29T00:15:00Z">
        <w:r w:rsidR="007A0455">
          <w:rPr>
            <w:rFonts w:cs="Times New Roman"/>
          </w:rPr>
          <w:t>)</w:t>
        </w:r>
      </w:ins>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464" w:author="Gen-Chang Hsu" w:date="2024-08-21T22:14:00Z" w16du:dateUtc="2024-08-22T02:14:00Z">
        <w:r w:rsidR="00753AD3">
          <w:rPr>
            <w:rFonts w:cs="Times New Roman"/>
          </w:rPr>
          <w:t xml:space="preserve"> </w:t>
        </w:r>
        <w:commentRangeStart w:id="465"/>
        <w:r w:rsidR="00753AD3">
          <w:rPr>
            <w:rFonts w:cs="Times New Roman"/>
          </w:rPr>
          <w:t>(</w:t>
        </w:r>
      </w:ins>
      <w:ins w:id="466" w:author="Gen-Chang Hsu" w:date="2024-08-21T22:15:00Z" w16du:dateUtc="2024-08-22T02:15:00Z">
        <w:r w:rsidR="00753AD3">
          <w:rPr>
            <w:rFonts w:cs="Times New Roman"/>
          </w:rPr>
          <w:t xml:space="preserve">Stock </w:t>
        </w:r>
        <w:r w:rsidR="00753AD3" w:rsidRPr="00753AD3">
          <w:rPr>
            <w:rFonts w:cs="Times New Roman"/>
            <w:i/>
            <w:iCs/>
            <w:rPrChange w:id="467" w:author="Gen-Chang Hsu" w:date="2024-08-21T22:15:00Z" w16du:dateUtc="2024-08-22T02:15:00Z">
              <w:rPr>
                <w:rFonts w:cs="Times New Roman"/>
              </w:rPr>
            </w:rPrChange>
          </w:rPr>
          <w:t>et al</w:t>
        </w:r>
        <w:r w:rsidR="00753AD3">
          <w:rPr>
            <w:rFonts w:cs="Times New Roman"/>
          </w:rPr>
          <w:t>., 2018</w:t>
        </w:r>
      </w:ins>
      <w:ins w:id="468" w:author="Gen-Chang Hsu" w:date="2024-08-21T22:14:00Z" w16du:dateUtc="2024-08-22T02:14:00Z">
        <w:r w:rsidR="00753AD3">
          <w:rPr>
            <w:rFonts w:cs="Times New Roman"/>
          </w:rPr>
          <w:t>)</w:t>
        </w:r>
      </w:ins>
      <w:commentRangeEnd w:id="465"/>
      <w:ins w:id="469" w:author="Gen-Chang Hsu" w:date="2024-08-21T22:16:00Z" w16du:dateUtc="2024-08-22T02:16:00Z">
        <w:r w:rsidR="00753AD3">
          <w:rPr>
            <w:rStyle w:val="CommentReference"/>
          </w:rPr>
          <w:commentReference w:id="465"/>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470" w:author="Gen-Chang Hsu" w:date="2024-08-21T21:57:00Z" w16du:dateUtc="2024-08-22T01:57:00Z">
        <w:r w:rsidR="00C95804">
          <w:rPr>
            <w:rFonts w:cs="Times New Roman"/>
          </w:rPr>
          <w:t xml:space="preserve"> </w:t>
        </w:r>
        <w:commentRangeStart w:id="471"/>
        <w:r w:rsidR="00C95804">
          <w:rPr>
            <w:rFonts w:cs="Times New Roman"/>
          </w:rPr>
          <w:t>(Gelman and Rubin, 1992)</w:t>
        </w:r>
      </w:ins>
      <w:commentRangeEnd w:id="471"/>
      <w:ins w:id="472" w:author="Gen-Chang Hsu" w:date="2024-08-21T21:59:00Z" w16du:dateUtc="2024-08-22T01:59:00Z">
        <w:r w:rsidR="00C95804">
          <w:rPr>
            <w:rStyle w:val="CommentReference"/>
          </w:rPr>
          <w:commentReference w:id="471"/>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0088632" w:rsidR="005B0566" w:rsidRPr="005C029F" w:rsidRDefault="00DD4E15" w:rsidP="00E7259E">
      <w:pPr>
        <w:spacing w:after="0" w:line="480" w:lineRule="auto"/>
        <w:jc w:val="left"/>
        <w:rPr>
          <w:rFonts w:cs="Times New Roman"/>
        </w:rPr>
      </w:pPr>
      <w:r w:rsidRPr="005C029F">
        <w:rPr>
          <w:rFonts w:cs="Times New Roman"/>
        </w:rPr>
        <w:tab/>
        <w:t>To examine how local abiotic and biotic factors may affect the pest consumption by GAPs</w:t>
      </w:r>
      <w:ins w:id="473" w:author="Gen-Chang Hsu" w:date="2024-08-26T13:54:00Z" w16du:dateUtc="2024-08-26T17:54:00Z">
        <w:r w:rsidR="00853277">
          <w:rPr>
            <w:rFonts w:cs="Times New Roman"/>
          </w:rPr>
          <w:t xml:space="preserve"> (Fig. Ad)</w:t>
        </w:r>
      </w:ins>
      <w:r w:rsidRPr="005C029F">
        <w:rPr>
          <w:rFonts w:cs="Times New Roman"/>
        </w:rPr>
        <w:t xml:space="preserve">,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474" w:name="_Hlk174826436"/>
      <w:r w:rsidRPr="005C029F">
        <w:rPr>
          <w:rFonts w:cs="Times New Roman"/>
        </w:rPr>
        <w:t>within a 1-km radius circular buffer surrounding the farm</w:t>
      </w:r>
      <w:bookmarkEnd w:id="474"/>
      <w:r w:rsidRPr="005C029F">
        <w:rPr>
          <w:rFonts w:cs="Times New Roman"/>
        </w:rPr>
        <w:t xml:space="preserve"> and computing the fraction of these areas in the buffer zone</w:t>
      </w:r>
      <w:ins w:id="475" w:author="Gen-Chang Hsu" w:date="2024-08-17T22:48:00Z" w16du:dateUtc="2024-08-18T02:48:00Z">
        <w:r w:rsidR="00F16079">
          <w:rPr>
            <w:rFonts w:cs="Times New Roman"/>
          </w:rPr>
          <w:t xml:space="preserve"> (Table S</w:t>
        </w:r>
      </w:ins>
      <w:ins w:id="476" w:author="Gen-Chang Hsu" w:date="2024-08-26T09:38:00Z" w16du:dateUtc="2024-08-26T13:38:00Z">
        <w:r w:rsidR="00B243C1">
          <w:rPr>
            <w:rFonts w:cs="Times New Roman"/>
          </w:rPr>
          <w:t>A</w:t>
        </w:r>
      </w:ins>
      <w:ins w:id="477" w:author="Gen-Chang Hsu" w:date="2024-08-17T22:48:00Z" w16du:dateUtc="2024-08-18T02:48:00Z">
        <w:r w:rsidR="00F16079">
          <w:rPr>
            <w:rFonts w:cs="Times New Roman"/>
          </w:rPr>
          <w:t>)</w:t>
        </w:r>
      </w:ins>
      <w:r w:rsidRPr="005C029F">
        <w:rPr>
          <w:rFonts w:cs="Times New Roman"/>
        </w:rPr>
        <w:t xml:space="preserve">. </w:t>
      </w:r>
      <w:r w:rsidR="000E5CCB">
        <w:rPr>
          <w:rFonts w:cs="Times New Roman"/>
        </w:rPr>
        <w:t xml:space="preserve"> </w:t>
      </w:r>
      <w:r w:rsidR="002C546D">
        <w:rPr>
          <w:rFonts w:cs="Times New Roman"/>
        </w:rPr>
        <w:t xml:space="preserve">The 1-km radius was based on previous </w:t>
      </w:r>
      <w:r w:rsidR="002C546D">
        <w:rPr>
          <w:rFonts w:cs="Times New Roman"/>
        </w:rPr>
        <w:lastRenderedPageBreak/>
        <w:t>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commentRangeStart w:id="478"/>
      <w:ins w:id="479" w:author="Gen-Chang Hsu" w:date="2024-08-25T20:25:00Z" w16du:dateUtc="2024-08-26T00:25:00Z">
        <w:r w:rsidR="009F4916">
          <w:rPr>
            <w:rFonts w:cs="Times New Roman"/>
          </w:rPr>
          <w:t>Ad</w:t>
        </w:r>
      </w:ins>
      <w:ins w:id="480" w:author="Gen-Chang Hsu" w:date="2024-08-25T20:26:00Z" w16du:dateUtc="2024-08-26T00:26:00Z">
        <w:r w:rsidR="009F4916">
          <w:rPr>
            <w:rFonts w:cs="Times New Roman"/>
          </w:rPr>
          <w:t>d</w:t>
        </w:r>
      </w:ins>
      <w:ins w:id="481" w:author="Gen-Chang Hsu" w:date="2024-08-25T20:25:00Z" w16du:dateUtc="2024-08-26T00:25:00Z">
        <w:r w:rsidR="009F4916">
          <w:rPr>
            <w:rFonts w:cs="Times New Roman"/>
          </w:rPr>
          <w:t xml:space="preserve">itionally, </w:t>
        </w:r>
      </w:ins>
      <w:ins w:id="482" w:author="Gen-Chang Hsu" w:date="2024-08-25T20:26:00Z" w16du:dateUtc="2024-08-26T00:26:00Z">
        <w:r w:rsidR="009F4916">
          <w:rPr>
            <w:rFonts w:cs="Times New Roman"/>
          </w:rPr>
          <w:t>we</w:t>
        </w:r>
      </w:ins>
      <w:ins w:id="483" w:author="Gen-Chang Hsu" w:date="2024-08-25T20:24:00Z" w16du:dateUtc="2024-08-26T00:24:00Z">
        <w:r w:rsidR="009F4916">
          <w:rPr>
            <w:rFonts w:cs="Times New Roman"/>
          </w:rPr>
          <w:t xml:space="preserve"> </w:t>
        </w:r>
      </w:ins>
      <w:ins w:id="484" w:author="Gen-Chang Hsu" w:date="2024-08-25T20:25:00Z" w16du:dateUtc="2024-08-26T00:25:00Z">
        <w:r w:rsidR="009F4916">
          <w:rPr>
            <w:rFonts w:cs="Times New Roman"/>
          </w:rPr>
          <w:t xml:space="preserve">fit GLMMS </w:t>
        </w:r>
      </w:ins>
      <w:ins w:id="485" w:author="Gen-Chang Hsu" w:date="2024-08-25T20:26:00Z" w16du:dateUtc="2024-08-26T00:26:00Z">
        <w:r w:rsidR="009F4916">
          <w:rPr>
            <w:rFonts w:cs="Times New Roman"/>
          </w:rPr>
          <w:t>with</w:t>
        </w:r>
      </w:ins>
      <w:ins w:id="486" w:author="Gen-Chang Hsu" w:date="2024-08-25T23:34:00Z" w16du:dateUtc="2024-08-26T03:34:00Z">
        <w:r w:rsidR="00A83AD2">
          <w:rPr>
            <w:rFonts w:cs="Times New Roman"/>
          </w:rPr>
          <w:t xml:space="preserve"> a negative binomial distribution and a log link function with</w:t>
        </w:r>
      </w:ins>
      <w:ins w:id="487" w:author="Gen-Chang Hsu" w:date="2024-08-25T20:25:00Z" w16du:dateUtc="2024-08-26T00:25:00Z">
        <w:r w:rsidR="009F4916">
          <w:rPr>
            <w:rFonts w:cs="Times New Roman"/>
          </w:rPr>
          <w:t xml:space="preserve"> the </w:t>
        </w:r>
      </w:ins>
      <w:ins w:id="488" w:author="Gen-Chang Hsu" w:date="2024-08-25T20:26:00Z" w16du:dateUtc="2024-08-26T00:26:00Z">
        <w:r w:rsidR="009F4916">
          <w:rPr>
            <w:rFonts w:cs="Times New Roman"/>
          </w:rPr>
          <w:t>aforementioned</w:t>
        </w:r>
      </w:ins>
      <w:ins w:id="489" w:author="Gen-Chang Hsu" w:date="2024-08-25T20:25:00Z" w16du:dateUtc="2024-08-26T00:25:00Z">
        <w:r w:rsidR="009F4916">
          <w:rPr>
            <w:rFonts w:cs="Times New Roman"/>
          </w:rPr>
          <w:t xml:space="preserve"> model structure</w:t>
        </w:r>
      </w:ins>
      <w:ins w:id="490" w:author="Gen-Chang Hsu" w:date="2024-08-25T20:26:00Z" w16du:dateUtc="2024-08-26T00:26:00Z">
        <w:r w:rsidR="009F4916">
          <w:rPr>
            <w:rFonts w:cs="Times New Roman"/>
          </w:rPr>
          <w:t xml:space="preserve"> to examine the predator and rice herbivore abundance (</w:t>
        </w:r>
      </w:ins>
      <w:ins w:id="491" w:author="Gen-Chang Hsu" w:date="2024-08-25T20:27:00Z" w16du:dateUtc="2024-08-26T00:27:00Z">
        <w:r w:rsidR="009F4916">
          <w:rPr>
            <w:rFonts w:cs="Times New Roman"/>
          </w:rPr>
          <w:t xml:space="preserve">i.e., </w:t>
        </w:r>
      </w:ins>
      <w:ins w:id="492" w:author="Gen-Chang Hsu" w:date="2024-08-25T20:26:00Z" w16du:dateUtc="2024-08-26T00:26:00Z">
        <w:r w:rsidR="009F4916">
          <w:rPr>
            <w:rFonts w:cs="Times New Roman"/>
          </w:rPr>
          <w:t xml:space="preserve">the number of individuals in the </w:t>
        </w:r>
      </w:ins>
      <w:ins w:id="493" w:author="Gen-Chang Hsu" w:date="2024-08-25T20:27:00Z" w16du:dateUtc="2024-08-26T00:27:00Z">
        <w:r w:rsidR="009F4916">
          <w:rPr>
            <w:rFonts w:cs="Times New Roman"/>
          </w:rPr>
          <w:t>sweep net samples</w:t>
        </w:r>
      </w:ins>
      <w:ins w:id="494" w:author="Gen-Chang Hsu" w:date="2024-08-25T20:26:00Z" w16du:dateUtc="2024-08-26T00:26:00Z">
        <w:r w:rsidR="009F4916">
          <w:rPr>
            <w:rFonts w:cs="Times New Roman"/>
          </w:rPr>
          <w:t>) in the field.</w:t>
        </w:r>
      </w:ins>
      <w:ins w:id="495" w:author="Gen-Chang Hsu" w:date="2024-08-25T20:25:00Z" w16du:dateUtc="2024-08-26T00:25:00Z">
        <w:r w:rsidR="009F4916">
          <w:rPr>
            <w:rFonts w:cs="Times New Roman"/>
          </w:rPr>
          <w:t xml:space="preserve"> </w:t>
        </w:r>
      </w:ins>
      <w:ins w:id="496" w:author="Gen-Chang Hsu" w:date="2024-08-25T20:27:00Z" w16du:dateUtc="2024-08-26T00:27:00Z">
        <w:r w:rsidR="006C5253">
          <w:rPr>
            <w:rFonts w:cs="Times New Roman"/>
          </w:rPr>
          <w:t xml:space="preserve"> </w:t>
        </w:r>
      </w:ins>
      <w:commentRangeEnd w:id="478"/>
      <w:ins w:id="497" w:author="Gen-Chang Hsu" w:date="2024-08-25T23:33:00Z" w16du:dateUtc="2024-08-26T03:33:00Z">
        <w:r w:rsidR="00CB3557">
          <w:rPr>
            <w:rStyle w:val="CommentReference"/>
          </w:rPr>
          <w:commentReference w:id="478"/>
        </w:r>
      </w:ins>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498"/>
      <w:r w:rsidRPr="000D37B3">
        <w:rPr>
          <w:rFonts w:cs="Times New Roman"/>
          <w:i/>
        </w:rPr>
        <w:t xml:space="preserve">Replication </w:t>
      </w:r>
      <w:r w:rsidRPr="000D37B3">
        <w:rPr>
          <w:rFonts w:cs="Times New Roman" w:hint="eastAsia"/>
          <w:i/>
        </w:rPr>
        <w:t>s</w:t>
      </w:r>
      <w:r w:rsidRPr="000D37B3">
        <w:rPr>
          <w:rFonts w:cs="Times New Roman"/>
          <w:i/>
        </w:rPr>
        <w:t>tatement</w:t>
      </w:r>
      <w:commentRangeEnd w:id="498"/>
      <w:r w:rsidR="00AB5486">
        <w:rPr>
          <w:rStyle w:val="CommentReference"/>
        </w:rPr>
        <w:commentReference w:id="498"/>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499"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500" w:author="Gen-Chang Hsu" w:date="2024-08-19T14:17:00Z" w16du:dateUtc="2024-08-19T18:17:00Z">
              <w:r w:rsidR="00277482">
                <w:rPr>
                  <w:rFonts w:ascii="Times New Roman" w:hAnsi="Times New Roman" w:cs="Times New Roman"/>
                  <w:sz w:val="22"/>
                </w:rPr>
                <w:t xml:space="preserve"> and mixing model</w:t>
              </w:r>
            </w:ins>
            <w:ins w:id="501" w:author="Gen-Chang Hsu" w:date="2024-08-19T14:19:00Z" w16du:dateUtc="2024-08-19T18:19:00Z">
              <w:r w:rsidR="00277482">
                <w:rPr>
                  <w:rFonts w:ascii="Times New Roman" w:hAnsi="Times New Roman" w:cs="Times New Roman"/>
                  <w:sz w:val="22"/>
                </w:rPr>
                <w:t xml:space="preserve"> </w:t>
              </w:r>
            </w:ins>
            <w:ins w:id="502" w:author="Gen-Chang Hsu" w:date="2024-08-19T14:20:00Z" w16du:dateUtc="2024-08-19T18:20:00Z">
              <w:r w:rsidR="00277482">
                <w:rPr>
                  <w:rFonts w:ascii="Times New Roman" w:hAnsi="Times New Roman" w:cs="Times New Roman"/>
                  <w:sz w:val="22"/>
                </w:rPr>
                <w:t xml:space="preserve">analysis </w:t>
              </w:r>
            </w:ins>
            <w:ins w:id="503" w:author="Gen-Chang Hsu" w:date="2024-08-19T14:19:00Z" w16du:dateUtc="2024-08-19T18:19:00Z">
              <w:r w:rsidR="00277482">
                <w:rPr>
                  <w:rFonts w:ascii="Times New Roman" w:hAnsi="Times New Roman" w:cs="Times New Roman"/>
                  <w:sz w:val="22"/>
                </w:rPr>
                <w:t>for predators’ diet composition</w:t>
              </w:r>
            </w:ins>
            <w:ins w:id="504" w:author="Gen-Chang Hsu" w:date="2024-08-19T14:20:00Z" w16du:dateUtc="2024-08-19T18:20:00Z">
              <w:r w:rsidR="00277482">
                <w:rPr>
                  <w:rFonts w:ascii="Times New Roman" w:hAnsi="Times New Roman" w:cs="Times New Roman"/>
                  <w:sz w:val="22"/>
                </w:rPr>
                <w:t>s</w:t>
              </w:r>
            </w:ins>
            <w:del w:id="505"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506"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507"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collected at each rice stage in organic and conventional farms over three study years</w:t>
            </w:r>
          </w:p>
        </w:tc>
        <w:tc>
          <w:tcPr>
            <w:tcW w:w="2764" w:type="dxa"/>
          </w:tcPr>
          <w:p w14:paraId="15ADC938" w14:textId="77777777" w:rsidR="003E6582" w:rsidRDefault="00D35323" w:rsidP="00D35323">
            <w:pPr>
              <w:spacing w:line="276" w:lineRule="auto"/>
              <w:jc w:val="left"/>
              <w:rPr>
                <w:ins w:id="508" w:author="Gen-Chang Hsu" w:date="2024-08-19T14:18:00Z" w16du:dateUtc="2024-08-19T18:18:00Z"/>
                <w:rFonts w:ascii="Times New Roman" w:hAnsi="Times New Roman" w:cs="Times New Roman"/>
                <w:sz w:val="22"/>
              </w:rPr>
            </w:pPr>
            <w:r>
              <w:rPr>
                <w:rFonts w:ascii="Times New Roman" w:hAnsi="Times New Roman" w:cs="Times New Roman"/>
                <w:sz w:val="22"/>
              </w:rPr>
              <w:t xml:space="preserve">352 </w:t>
            </w:r>
            <w:ins w:id="509"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510"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511"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07E0E5D6" w:rsidR="003E6582" w:rsidRPr="008E4B0C" w:rsidRDefault="006D294E" w:rsidP="00DF4376">
            <w:pPr>
              <w:spacing w:line="276" w:lineRule="auto"/>
              <w:jc w:val="left"/>
              <w:rPr>
                <w:rFonts w:ascii="Times New Roman" w:hAnsi="Times New Roman" w:cs="Times New Roman"/>
                <w:sz w:val="22"/>
              </w:rPr>
            </w:pPr>
            <w:ins w:id="512" w:author="Gen-Chang Hsu" w:date="2024-08-19T14:24:00Z" w16du:dateUtc="2024-08-19T18:24:00Z">
              <w:r>
                <w:rPr>
                  <w:rFonts w:ascii="Times New Roman" w:hAnsi="Times New Roman" w:cs="Times New Roman"/>
                  <w:sz w:val="22"/>
                </w:rPr>
                <w:t>Patterns of p</w:t>
              </w:r>
            </w:ins>
            <w:ins w:id="513" w:author="Gen-Chang Hsu" w:date="2024-08-19T14:22:00Z" w16du:dateUtc="2024-08-19T18:22:00Z">
              <w:r w:rsidR="008303F6">
                <w:rPr>
                  <w:rFonts w:ascii="Times New Roman" w:hAnsi="Times New Roman" w:cs="Times New Roman"/>
                  <w:sz w:val="22"/>
                </w:rPr>
                <w:t>est consumption by predators in rice agro</w:t>
              </w:r>
            </w:ins>
            <w:ins w:id="514" w:author="Gen-Chang Hsu" w:date="2024-08-25T23:35:00Z" w16du:dateUtc="2024-08-26T03:35:00Z">
              <w:r w:rsidR="00C07D6C">
                <w:rPr>
                  <w:rFonts w:ascii="Times New Roman" w:hAnsi="Times New Roman" w:cs="Times New Roman"/>
                  <w:sz w:val="22"/>
                </w:rPr>
                <w:t>-</w:t>
              </w:r>
            </w:ins>
            <w:ins w:id="515" w:author="Gen-Chang Hsu" w:date="2024-08-19T14:22:00Z" w16du:dateUtc="2024-08-19T18:22:00Z">
              <w:r w:rsidR="008303F6">
                <w:rPr>
                  <w:rFonts w:ascii="Times New Roman" w:hAnsi="Times New Roman" w:cs="Times New Roman"/>
                  <w:sz w:val="22"/>
                </w:rPr>
                <w:t>ecosystems</w:t>
              </w:r>
            </w:ins>
            <w:del w:id="516"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517" w:author="Gen-Chang Hsu" w:date="2024-08-19T14:24:00Z" w16du:dateUtc="2024-08-19T18:24:00Z">
              <w:r>
                <w:rPr>
                  <w:rFonts w:ascii="Times New Roman" w:hAnsi="Times New Roman" w:cs="Times New Roman"/>
                  <w:sz w:val="22"/>
                </w:rPr>
                <w:t>P</w:t>
              </w:r>
            </w:ins>
            <w:ins w:id="518" w:author="Gen-Chang Hsu" w:date="2024-08-19T14:23:00Z" w16du:dateUtc="2024-08-19T18:23:00Z">
              <w:r>
                <w:rPr>
                  <w:rFonts w:ascii="Times New Roman" w:hAnsi="Times New Roman" w:cs="Times New Roman"/>
                  <w:sz w:val="22"/>
                </w:rPr>
                <w:t>roportion</w:t>
              </w:r>
            </w:ins>
            <w:ins w:id="519" w:author="Gen-Chang Hsu" w:date="2024-08-19T14:24:00Z" w16du:dateUtc="2024-08-19T18:24:00Z">
              <w:r>
                <w:rPr>
                  <w:rFonts w:ascii="Times New Roman" w:hAnsi="Times New Roman" w:cs="Times New Roman"/>
                  <w:sz w:val="22"/>
                </w:rPr>
                <w:t xml:space="preserve"> of rice pests in predators’ diet</w:t>
              </w:r>
            </w:ins>
            <w:ins w:id="520" w:author="Gen-Chang Hsu" w:date="2024-08-19T14:23:00Z" w16du:dateUtc="2024-08-19T18:23:00Z">
              <w:r>
                <w:rPr>
                  <w:rFonts w:ascii="Times New Roman" w:hAnsi="Times New Roman" w:cs="Times New Roman"/>
                  <w:sz w:val="22"/>
                </w:rPr>
                <w:t xml:space="preserve"> at each ri</w:t>
              </w:r>
            </w:ins>
            <w:ins w:id="521" w:author="Gen-Chang Hsu" w:date="2024-08-19T14:24:00Z" w16du:dateUtc="2024-08-19T18:24:00Z">
              <w:r>
                <w:rPr>
                  <w:rFonts w:ascii="Times New Roman" w:hAnsi="Times New Roman" w:cs="Times New Roman"/>
                  <w:sz w:val="22"/>
                </w:rPr>
                <w:t>ce stage in organic and conventional farms over three study years</w:t>
              </w:r>
            </w:ins>
            <w:del w:id="522"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523" w:author="Gen-Chang Hsu" w:date="2024-08-19T14:21:00Z" w16du:dateUtc="2024-08-19T18:21:00Z">
              <w:r>
                <w:rPr>
                  <w:rFonts w:ascii="Times New Roman" w:hAnsi="Times New Roman" w:cs="Times New Roman"/>
                  <w:sz w:val="22"/>
                </w:rPr>
                <w:t>3 rice stages × 14 farms × 3 study years</w:t>
              </w:r>
            </w:ins>
            <w:del w:id="524"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5C631E71" w:rsidR="005B0566" w:rsidRPr="005C029F" w:rsidRDefault="00DD4E15" w:rsidP="004E63A7">
      <w:pPr>
        <w:spacing w:after="0" w:line="480" w:lineRule="auto"/>
        <w:ind w:firstLine="720"/>
        <w:jc w:val="left"/>
        <w:rPr>
          <w:rFonts w:cs="Times New Roman"/>
        </w:rPr>
      </w:pPr>
      <w:r w:rsidRPr="005C029F">
        <w:rPr>
          <w:rFonts w:cs="Times New Roman"/>
        </w:rPr>
        <w:lastRenderedPageBreak/>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w:t>
      </w:r>
      <w:ins w:id="525" w:author="Gen-Chang Hsu" w:date="2024-08-25T20:33:00Z" w16du:dateUtc="2024-08-26T00:33:00Z">
        <w:r w:rsidR="0075741F">
          <w:rPr>
            <w:rFonts w:cs="Times New Roman"/>
          </w:rPr>
          <w:t xml:space="preserve">the </w:t>
        </w:r>
      </w:ins>
      <w:del w:id="526" w:author="Gen-Chang Hsu" w:date="2024-08-25T20:33:00Z" w16du:dateUtc="2024-08-26T00:33:00Z">
        <w:r w:rsidRPr="005C029F" w:rsidDel="0075741F">
          <w:rPr>
            <w:rFonts w:cs="Times New Roman"/>
          </w:rPr>
          <w:delText xml:space="preserve">the course of the </w:delText>
        </w:r>
      </w:del>
      <w:r w:rsidRPr="005C029F">
        <w:rPr>
          <w:rFonts w:cs="Times New Roman"/>
        </w:rPr>
        <w:t>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w:t>
      </w:r>
      <w:r w:rsidRPr="005C029F">
        <w:rPr>
          <w:rFonts w:cs="Times New Roman"/>
        </w:rPr>
        <w:lastRenderedPageBreak/>
        <w:t xml:space="preserve">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7B4134DA"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del w:id="527" w:author="Gen-Chang Hsu" w:date="2024-08-25T20:36:00Z" w16du:dateUtc="2024-08-26T00:36:00Z">
        <w:r w:rsidR="00E251C0" w:rsidDel="00636B66">
          <w:rPr>
            <w:rFonts w:cs="Times New Roman"/>
          </w:rPr>
          <w:delText>both</w:delText>
        </w:r>
        <w:r w:rsidRPr="005C029F" w:rsidDel="00636B66">
          <w:rPr>
            <w:rFonts w:cs="Times New Roman"/>
          </w:rPr>
          <w:delText xml:space="preserve"> </w:delText>
        </w:r>
      </w:del>
      <w:r w:rsidRPr="005C029F">
        <w:rPr>
          <w:rFonts w:cs="Times New Roman"/>
        </w:rPr>
        <w:t xml:space="preserve">predators </w:t>
      </w:r>
      <w:ins w:id="528" w:author="Gen-Chang Hsu" w:date="2024-08-25T20:36:00Z" w16du:dateUtc="2024-08-26T00:36:00Z">
        <w:r w:rsidR="00636B66">
          <w:rPr>
            <w:rFonts w:cs="Times New Roman"/>
          </w:rPr>
          <w:t xml:space="preserve">in conventional farms </w:t>
        </w:r>
      </w:ins>
      <w:r w:rsidRPr="005C029F">
        <w:rPr>
          <w:rFonts w:cs="Times New Roman"/>
        </w:rPr>
        <w:t>consumed a higher proportion of rice herbivores in the</w:t>
      </w:r>
      <w:r w:rsidR="00342EEF">
        <w:rPr>
          <w:rFonts w:cs="Times New Roman"/>
        </w:rPr>
        <w:t>ir</w:t>
      </w:r>
      <w:r w:rsidRPr="005C029F">
        <w:rPr>
          <w:rFonts w:cs="Times New Roman"/>
        </w:rPr>
        <w:t xml:space="preserve"> diet </w:t>
      </w:r>
      <w:del w:id="529" w:author="Gen-Chang Hsu" w:date="2024-08-25T20:36:00Z" w16du:dateUtc="2024-08-26T00:36:00Z">
        <w:r w:rsidR="00342EEF" w:rsidRPr="005C029F" w:rsidDel="00636B66">
          <w:rPr>
            <w:rFonts w:cs="Times New Roman"/>
          </w:rPr>
          <w:delText>in conventional</w:delText>
        </w:r>
        <w:r w:rsidR="00342EEF" w:rsidDel="00636B66">
          <w:rPr>
            <w:rFonts w:cs="Times New Roman"/>
          </w:rPr>
          <w:delText xml:space="preserve"> vs.</w:delText>
        </w:r>
      </w:del>
      <w:ins w:id="530" w:author="Gen-Chang Hsu" w:date="2024-08-25T20:36:00Z" w16du:dateUtc="2024-08-26T00:36:00Z">
        <w:r w:rsidR="00636B66">
          <w:rPr>
            <w:rFonts w:cs="Times New Roman"/>
          </w:rPr>
          <w:t>compared to those in</w:t>
        </w:r>
      </w:ins>
      <w:r w:rsidR="00342EEF">
        <w:rPr>
          <w:rFonts w:cs="Times New Roman"/>
        </w:rPr>
        <w:t xml:space="preserve">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ins w:id="531" w:author="Gen-Chang Hsu" w:date="2024-08-25T20:37:00Z" w16du:dateUtc="2024-08-26T00:37:00Z">
        <w:r w:rsidR="00636B66">
          <w:rPr>
            <w:rFonts w:cs="Times New Roman"/>
          </w:rPr>
          <w:t>compared to</w:t>
        </w:r>
      </w:ins>
      <w:del w:id="532" w:author="Gen-Chang Hsu" w:date="2024-08-25T20:37:00Z" w16du:dateUtc="2024-08-26T00:37:00Z">
        <w:r w:rsidR="00CE637D" w:rsidDel="00636B66">
          <w:rPr>
            <w:rFonts w:cs="Times New Roman"/>
          </w:rPr>
          <w:delText>vs.</w:delText>
        </w:r>
      </w:del>
      <w:r w:rsidR="00CE637D">
        <w:rPr>
          <w:rFonts w:cs="Times New Roman"/>
        </w:rPr>
        <w:t xml:space="preserve"> the </w:t>
      </w:r>
      <w:r w:rsidRPr="005C029F">
        <w:rPr>
          <w:rFonts w:cs="Times New Roman"/>
        </w:rPr>
        <w:t>tillering stage (Table 3).</w:t>
      </w:r>
    </w:p>
    <w:p w14:paraId="73A67947" w14:textId="03EAD37B" w:rsidR="005B0566" w:rsidRDefault="00DD4E15" w:rsidP="001E6EC7">
      <w:pPr>
        <w:spacing w:after="0" w:line="480" w:lineRule="auto"/>
        <w:jc w:val="left"/>
        <w:rPr>
          <w:ins w:id="533" w:author="Gen-Chang Hsu" w:date="2024-08-25T20:38:00Z" w16du:dateUtc="2024-08-26T00:38:00Z"/>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1BC96043" w14:textId="6D0E8F1B" w:rsidR="00517C60" w:rsidRDefault="00517C60" w:rsidP="001E6EC7">
      <w:pPr>
        <w:spacing w:after="0" w:line="480" w:lineRule="auto"/>
        <w:jc w:val="left"/>
        <w:rPr>
          <w:rFonts w:cs="Times New Roman"/>
        </w:rPr>
      </w:pPr>
      <w:ins w:id="534" w:author="Gen-Chang Hsu" w:date="2024-08-25T20:38:00Z" w16du:dateUtc="2024-08-26T00:38:00Z">
        <w:r>
          <w:rPr>
            <w:rFonts w:cs="Times New Roman"/>
          </w:rPr>
          <w:tab/>
        </w:r>
        <w:commentRangeStart w:id="535"/>
        <w:r w:rsidR="001101E1">
          <w:rPr>
            <w:rFonts w:cs="Times New Roman"/>
          </w:rPr>
          <w:t xml:space="preserve">Predator abundance (both spiders and ladybeetles) </w:t>
        </w:r>
        <w:r w:rsidR="001101E1" w:rsidRPr="00B23F85">
          <w:rPr>
            <w:rFonts w:cs="Arial"/>
            <w:szCs w:val="24"/>
          </w:rPr>
          <w:t xml:space="preserve">varied among years </w:t>
        </w:r>
      </w:ins>
      <w:ins w:id="536" w:author="Gen-Chang Hsu" w:date="2024-08-25T20:40:00Z" w16du:dateUtc="2024-08-26T00:40:00Z">
        <w:r w:rsidR="007D5B73">
          <w:rPr>
            <w:rFonts w:cs="Arial"/>
            <w:szCs w:val="24"/>
          </w:rPr>
          <w:t>(</w:t>
        </w:r>
      </w:ins>
      <w:ins w:id="537" w:author="Gen-Chang Hsu" w:date="2024-08-25T20:39:00Z" w16du:dateUtc="2024-08-26T00:39:00Z">
        <w:r w:rsidR="001101E1">
          <w:rPr>
            <w:rFonts w:cs="Times New Roman"/>
            <w:i/>
            <w:szCs w:val="28"/>
          </w:rPr>
          <w:t>χ</w:t>
        </w:r>
        <w:r w:rsidR="001101E1">
          <w:rPr>
            <w:rFonts w:cs="Times New Roman"/>
            <w:szCs w:val="28"/>
            <w:vertAlign w:val="superscript"/>
          </w:rPr>
          <w:t>2</w:t>
        </w:r>
        <w:r w:rsidR="001101E1">
          <w:rPr>
            <w:rFonts w:cs="Times New Roman"/>
            <w:szCs w:val="28"/>
          </w:rPr>
          <w:t xml:space="preserve"> = 64.2,</w:t>
        </w:r>
        <w:r w:rsidR="001101E1">
          <w:rPr>
            <w:rFonts w:cs="Times New Roman"/>
          </w:rPr>
          <w:t xml:space="preserve"> </w:t>
        </w:r>
        <w:r w:rsidR="001101E1">
          <w:rPr>
            <w:rFonts w:cs="Times New Roman"/>
            <w:i/>
          </w:rPr>
          <w:t>P</w:t>
        </w:r>
        <w:r w:rsidR="001101E1">
          <w:rPr>
            <w:rFonts w:cs="Times New Roman"/>
          </w:rPr>
          <w:t xml:space="preserve"> </w:t>
        </w:r>
      </w:ins>
      <w:ins w:id="538" w:author="Gen-Chang Hsu" w:date="2024-08-25T20:40:00Z" w16du:dateUtc="2024-08-26T00:40:00Z">
        <w:r w:rsidR="001101E1">
          <w:rPr>
            <w:rFonts w:cs="Times New Roman"/>
          </w:rPr>
          <w:t>&lt; 0.001</w:t>
        </w:r>
      </w:ins>
      <w:ins w:id="539" w:author="Gen-Chang Hsu" w:date="2024-08-25T20:38:00Z" w16du:dateUtc="2024-08-26T00:38:00Z">
        <w:r w:rsidR="001101E1" w:rsidRPr="00B23F85">
          <w:rPr>
            <w:rFonts w:cs="Arial"/>
            <w:szCs w:val="24"/>
          </w:rPr>
          <w:t xml:space="preserve">) </w:t>
        </w:r>
      </w:ins>
      <w:ins w:id="540" w:author="Gen-Chang Hsu" w:date="2024-08-25T20:40:00Z" w16du:dateUtc="2024-08-26T00:40:00Z">
        <w:r w:rsidR="007D5B73">
          <w:rPr>
            <w:rFonts w:cs="Arial"/>
            <w:szCs w:val="24"/>
          </w:rPr>
          <w:t xml:space="preserve">and </w:t>
        </w:r>
      </w:ins>
      <w:ins w:id="541" w:author="Gen-Chang Hsu" w:date="2024-08-25T20:38:00Z" w16du:dateUtc="2024-08-26T00:38:00Z">
        <w:r w:rsidR="001101E1" w:rsidRPr="00B23F85">
          <w:rPr>
            <w:rFonts w:cs="Arial"/>
            <w:szCs w:val="24"/>
          </w:rPr>
          <w:t>crop stages</w:t>
        </w:r>
      </w:ins>
      <w:ins w:id="542"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40.0,</w:t>
        </w:r>
        <w:r w:rsidR="007D5B73">
          <w:rPr>
            <w:rFonts w:cs="Times New Roman"/>
          </w:rPr>
          <w:t xml:space="preserve"> </w:t>
        </w:r>
        <w:r w:rsidR="007D5B73">
          <w:rPr>
            <w:rFonts w:cs="Times New Roman"/>
            <w:i/>
          </w:rPr>
          <w:t>P</w:t>
        </w:r>
        <w:r w:rsidR="007D5B73">
          <w:rPr>
            <w:rFonts w:cs="Times New Roman"/>
          </w:rPr>
          <w:t xml:space="preserve"> &lt; 0.001</w:t>
        </w:r>
        <w:r w:rsidR="007D5B73">
          <w:rPr>
            <w:rFonts w:cs="Arial"/>
            <w:szCs w:val="24"/>
          </w:rPr>
          <w:t>)</w:t>
        </w:r>
      </w:ins>
      <w:ins w:id="543" w:author="Gen-Chang Hsu" w:date="2024-08-25T20:38:00Z" w16du:dateUtc="2024-08-26T00:38:00Z">
        <w:r w:rsidR="001101E1" w:rsidRPr="00B23F85">
          <w:rPr>
            <w:rFonts w:cs="Arial"/>
            <w:szCs w:val="24"/>
          </w:rPr>
          <w:t xml:space="preserve"> but did not differ between farm</w:t>
        </w:r>
      </w:ins>
      <w:ins w:id="544" w:author="Gen-Chang Hsu" w:date="2024-08-25T20:43:00Z" w16du:dateUtc="2024-08-26T00:43:00Z">
        <w:r w:rsidR="00454527">
          <w:rPr>
            <w:rFonts w:cs="Arial"/>
            <w:szCs w:val="24"/>
          </w:rPr>
          <w:t xml:space="preserve"> types</w:t>
        </w:r>
      </w:ins>
      <w:ins w:id="545"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0.006,</w:t>
        </w:r>
        <w:r w:rsidR="007D5B73">
          <w:rPr>
            <w:rFonts w:cs="Times New Roman"/>
          </w:rPr>
          <w:t xml:space="preserve"> </w:t>
        </w:r>
        <w:r w:rsidR="007D5B73">
          <w:rPr>
            <w:rFonts w:cs="Times New Roman"/>
            <w:i/>
          </w:rPr>
          <w:t>P</w:t>
        </w:r>
        <w:r w:rsidR="007D5B73">
          <w:rPr>
            <w:rFonts w:cs="Times New Roman"/>
          </w:rPr>
          <w:t xml:space="preserve"> </w:t>
        </w:r>
        <w:r w:rsidR="007D5B73">
          <w:rPr>
            <w:rFonts w:cs="Times New Roman"/>
          </w:rPr>
          <w:lastRenderedPageBreak/>
          <w:t>= 0.94</w:t>
        </w:r>
        <w:r w:rsidR="007D5B73">
          <w:rPr>
            <w:rFonts w:cs="Arial"/>
            <w:szCs w:val="24"/>
          </w:rPr>
          <w:t>) (Table S</w:t>
        </w:r>
      </w:ins>
      <w:ins w:id="546" w:author="Gen-Chang Hsu" w:date="2024-08-26T09:39:00Z" w16du:dateUtc="2024-08-26T13:39:00Z">
        <w:r w:rsidR="00133088">
          <w:rPr>
            <w:rFonts w:cs="Arial"/>
            <w:szCs w:val="24"/>
          </w:rPr>
          <w:t>B</w:t>
        </w:r>
      </w:ins>
      <w:ins w:id="547" w:author="Gen-Chang Hsu" w:date="2024-08-26T09:40:00Z" w16du:dateUtc="2024-08-26T13:40:00Z">
        <w:r w:rsidR="002978A1" w:rsidRPr="002978A1">
          <w:rPr>
            <w:rFonts w:cs="Arial"/>
            <w:szCs w:val="24"/>
          </w:rPr>
          <w:t>–</w:t>
        </w:r>
      </w:ins>
      <w:ins w:id="548" w:author="Gen-Chang Hsu" w:date="2024-08-26T09:39:00Z" w16du:dateUtc="2024-08-26T13:39:00Z">
        <w:r w:rsidR="002978A1">
          <w:rPr>
            <w:rFonts w:cs="Arial"/>
            <w:szCs w:val="24"/>
          </w:rPr>
          <w:t>D</w:t>
        </w:r>
      </w:ins>
      <w:ins w:id="549" w:author="Gen-Chang Hsu" w:date="2024-08-25T20:41:00Z" w16du:dateUtc="2024-08-26T00:41:00Z">
        <w:r w:rsidR="007D5B73">
          <w:rPr>
            <w:rFonts w:cs="Arial"/>
            <w:szCs w:val="24"/>
          </w:rPr>
          <w:t>)</w:t>
        </w:r>
      </w:ins>
      <w:ins w:id="550" w:author="Gen-Chang Hsu" w:date="2024-08-25T20:38:00Z" w16du:dateUtc="2024-08-26T00:38:00Z">
        <w:r w:rsidR="001101E1" w:rsidRPr="00B23F85">
          <w:rPr>
            <w:rFonts w:cs="Arial"/>
            <w:szCs w:val="24"/>
          </w:rPr>
          <w:t>.</w:t>
        </w:r>
      </w:ins>
      <w:ins w:id="551" w:author="Gen-Chang Hsu" w:date="2024-08-25T20:41:00Z" w16du:dateUtc="2024-08-26T00:41:00Z">
        <w:r w:rsidR="00AB1539">
          <w:rPr>
            <w:rFonts w:cs="Arial"/>
            <w:szCs w:val="24"/>
          </w:rPr>
          <w:t xml:space="preserve"> Rice herbivore abundance </w:t>
        </w:r>
      </w:ins>
      <w:ins w:id="552" w:author="Gen-Chang Hsu" w:date="2024-08-25T20:42:00Z" w16du:dateUtc="2024-08-26T00:42:00Z">
        <w:r w:rsidR="00AB1539">
          <w:rPr>
            <w:rFonts w:cs="Arial"/>
            <w:szCs w:val="24"/>
          </w:rPr>
          <w:t>also</w:t>
        </w:r>
        <w:r w:rsidR="00454527">
          <w:rPr>
            <w:rFonts w:cs="Arial"/>
            <w:szCs w:val="24"/>
          </w:rPr>
          <w:t xml:space="preserve"> </w:t>
        </w:r>
        <w:r w:rsidR="00454527" w:rsidRPr="00B23F85">
          <w:rPr>
            <w:rFonts w:cs="Arial"/>
            <w:szCs w:val="24"/>
          </w:rPr>
          <w:t xml:space="preserve">varied among years </w:t>
        </w:r>
        <w:r w:rsidR="00454527">
          <w:rPr>
            <w:rFonts w:cs="Arial"/>
            <w:szCs w:val="24"/>
          </w:rPr>
          <w:t>(</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3" w:author="Gen-Chang Hsu" w:date="2024-08-25T20:43:00Z" w16du:dateUtc="2024-08-26T00:43:00Z">
        <w:r w:rsidR="00454527">
          <w:rPr>
            <w:rFonts w:cs="Times New Roman"/>
            <w:szCs w:val="28"/>
          </w:rPr>
          <w:t>30</w:t>
        </w:r>
      </w:ins>
      <w:ins w:id="554" w:author="Gen-Chang Hsu" w:date="2024-08-25T20:42:00Z" w16du:dateUtc="2024-08-26T00:42:00Z">
        <w:r w:rsidR="00454527">
          <w:rPr>
            <w:rFonts w:cs="Times New Roman"/>
            <w:szCs w:val="28"/>
          </w:rPr>
          <w:t>.2,</w:t>
        </w:r>
        <w:r w:rsidR="00454527">
          <w:rPr>
            <w:rFonts w:cs="Times New Roman"/>
          </w:rPr>
          <w:t xml:space="preserve"> </w:t>
        </w:r>
        <w:r w:rsidR="00454527">
          <w:rPr>
            <w:rFonts w:cs="Times New Roman"/>
            <w:i/>
          </w:rPr>
          <w:t>P</w:t>
        </w:r>
        <w:r w:rsidR="00454527">
          <w:rPr>
            <w:rFonts w:cs="Times New Roman"/>
          </w:rPr>
          <w:t xml:space="preserve"> &lt; 0.001</w:t>
        </w:r>
        <w:r w:rsidR="00454527" w:rsidRPr="00B23F85">
          <w:rPr>
            <w:rFonts w:cs="Arial"/>
            <w:szCs w:val="24"/>
          </w:rPr>
          <w:t xml:space="preserve">) </w:t>
        </w:r>
      </w:ins>
      <w:ins w:id="555" w:author="Gen-Chang Hsu" w:date="2024-08-25T20:43:00Z" w16du:dateUtc="2024-08-26T00:43:00Z">
        <w:r w:rsidR="00454527">
          <w:rPr>
            <w:rFonts w:cs="Arial"/>
            <w:szCs w:val="24"/>
          </w:rPr>
          <w:t>but did not vary among</w:t>
        </w:r>
      </w:ins>
      <w:ins w:id="556" w:author="Gen-Chang Hsu" w:date="2024-08-25T20:42:00Z" w16du:dateUtc="2024-08-26T00:42:00Z">
        <w:r w:rsidR="00454527">
          <w:rPr>
            <w:rFonts w:cs="Arial"/>
            <w:szCs w:val="24"/>
          </w:rPr>
          <w:t xml:space="preserve"> </w:t>
        </w:r>
        <w:r w:rsidR="00454527" w:rsidRPr="00B23F85">
          <w:rPr>
            <w:rFonts w:cs="Arial"/>
            <w:szCs w:val="24"/>
          </w:rPr>
          <w:t>crop stages</w:t>
        </w:r>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7" w:author="Gen-Chang Hsu" w:date="2024-08-25T20:43:00Z" w16du:dateUtc="2024-08-26T00:43:00Z">
        <w:r w:rsidR="00454527">
          <w:rPr>
            <w:rFonts w:cs="Times New Roman"/>
            <w:szCs w:val="28"/>
          </w:rPr>
          <w:t>1.0</w:t>
        </w:r>
      </w:ins>
      <w:ins w:id="558"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w:t>
        </w:r>
      </w:ins>
      <w:ins w:id="559" w:author="Gen-Chang Hsu" w:date="2024-08-25T20:43:00Z" w16du:dateUtc="2024-08-26T00:43:00Z">
        <w:r w:rsidR="00454527">
          <w:rPr>
            <w:rFonts w:cs="Times New Roman"/>
          </w:rPr>
          <w:t>= 0.60</w:t>
        </w:r>
      </w:ins>
      <w:ins w:id="560" w:author="Gen-Chang Hsu" w:date="2024-08-25T20:42:00Z" w16du:dateUtc="2024-08-26T00:42:00Z">
        <w:r w:rsidR="00454527">
          <w:rPr>
            <w:rFonts w:cs="Arial"/>
            <w:szCs w:val="24"/>
          </w:rPr>
          <w:t>)</w:t>
        </w:r>
        <w:r w:rsidR="00454527" w:rsidRPr="00B23F85">
          <w:rPr>
            <w:rFonts w:cs="Arial"/>
            <w:szCs w:val="24"/>
          </w:rPr>
          <w:t xml:space="preserve"> </w:t>
        </w:r>
      </w:ins>
      <w:ins w:id="561" w:author="Gen-Chang Hsu" w:date="2024-08-25T20:43:00Z" w16du:dateUtc="2024-08-26T00:43:00Z">
        <w:r w:rsidR="00454527">
          <w:rPr>
            <w:rFonts w:cs="Arial"/>
            <w:szCs w:val="24"/>
          </w:rPr>
          <w:t xml:space="preserve">or </w:t>
        </w:r>
      </w:ins>
      <w:ins w:id="562" w:author="Gen-Chang Hsu" w:date="2024-08-25T20:42:00Z" w16du:dateUtc="2024-08-26T00:42:00Z">
        <w:r w:rsidR="00454527" w:rsidRPr="00B23F85">
          <w:rPr>
            <w:rFonts w:cs="Arial"/>
            <w:szCs w:val="24"/>
          </w:rPr>
          <w:t>differ between farm</w:t>
        </w:r>
      </w:ins>
      <w:ins w:id="563" w:author="Gen-Chang Hsu" w:date="2024-08-25T20:44:00Z" w16du:dateUtc="2024-08-26T00:44:00Z">
        <w:r w:rsidR="00454527">
          <w:rPr>
            <w:rFonts w:cs="Arial"/>
            <w:szCs w:val="24"/>
          </w:rPr>
          <w:t xml:space="preserve"> types</w:t>
        </w:r>
      </w:ins>
      <w:ins w:id="564" w:author="Gen-Chang Hsu" w:date="2024-08-25T20:42:00Z" w16du:dateUtc="2024-08-26T00:42:00Z">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0.</w:t>
        </w:r>
      </w:ins>
      <w:ins w:id="565" w:author="Gen-Chang Hsu" w:date="2024-08-25T20:44:00Z" w16du:dateUtc="2024-08-26T00:44:00Z">
        <w:r w:rsidR="00454527">
          <w:rPr>
            <w:rFonts w:cs="Times New Roman"/>
            <w:szCs w:val="28"/>
          </w:rPr>
          <w:t>63</w:t>
        </w:r>
      </w:ins>
      <w:ins w:id="566"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 0.</w:t>
        </w:r>
      </w:ins>
      <w:ins w:id="567" w:author="Gen-Chang Hsu" w:date="2024-08-25T20:44:00Z" w16du:dateUtc="2024-08-26T00:44:00Z">
        <w:r w:rsidR="00454527">
          <w:rPr>
            <w:rFonts w:cs="Times New Roman"/>
          </w:rPr>
          <w:t>43</w:t>
        </w:r>
      </w:ins>
      <w:ins w:id="568" w:author="Gen-Chang Hsu" w:date="2024-08-25T20:42:00Z" w16du:dateUtc="2024-08-26T00:42:00Z">
        <w:r w:rsidR="00454527">
          <w:rPr>
            <w:rFonts w:cs="Arial"/>
            <w:szCs w:val="24"/>
          </w:rPr>
          <w:t>) (Table</w:t>
        </w:r>
      </w:ins>
      <w:ins w:id="569" w:author="Gen-Chang Hsu" w:date="2024-08-26T09:40:00Z" w16du:dateUtc="2024-08-26T13:40:00Z">
        <w:r w:rsidR="005E69D3">
          <w:rPr>
            <w:rFonts w:cs="Arial"/>
            <w:szCs w:val="24"/>
          </w:rPr>
          <w:t xml:space="preserve"> SB</w:t>
        </w:r>
        <w:r w:rsidR="005E69D3" w:rsidRPr="002978A1">
          <w:rPr>
            <w:rFonts w:cs="Arial"/>
            <w:szCs w:val="24"/>
          </w:rPr>
          <w:t>–</w:t>
        </w:r>
        <w:r w:rsidR="005E69D3">
          <w:rPr>
            <w:rFonts w:cs="Arial"/>
            <w:szCs w:val="24"/>
          </w:rPr>
          <w:t>D</w:t>
        </w:r>
      </w:ins>
      <w:ins w:id="570" w:author="Gen-Chang Hsu" w:date="2024-08-25T20:42:00Z" w16du:dateUtc="2024-08-26T00:42:00Z">
        <w:r w:rsidR="00454527">
          <w:rPr>
            <w:rFonts w:cs="Arial"/>
            <w:szCs w:val="24"/>
          </w:rPr>
          <w:t>)</w:t>
        </w:r>
      </w:ins>
      <w:ins w:id="571" w:author="Gen-Chang Hsu" w:date="2024-08-25T20:44:00Z" w16du:dateUtc="2024-08-26T00:44:00Z">
        <w:r w:rsidR="00454527">
          <w:rPr>
            <w:rFonts w:cs="Arial"/>
            <w:szCs w:val="24"/>
          </w:rPr>
          <w:t xml:space="preserve">. </w:t>
        </w:r>
      </w:ins>
      <w:ins w:id="572" w:author="Gen-Chang Hsu" w:date="2024-08-25T20:45:00Z" w16du:dateUtc="2024-08-26T00:45:00Z">
        <w:r w:rsidR="00912DEB">
          <w:rPr>
            <w:rFonts w:cs="Times New Roman"/>
          </w:rPr>
          <w:t>P</w:t>
        </w:r>
        <w:r w:rsidR="00912DEB" w:rsidRPr="005C029F">
          <w:rPr>
            <w:rFonts w:cs="Times New Roman"/>
          </w:rPr>
          <w:t>ercent forest cover</w:t>
        </w:r>
        <w:r w:rsidR="00912DEB">
          <w:rPr>
            <w:rFonts w:cs="Times New Roman"/>
          </w:rPr>
          <w:t xml:space="preserve"> did not affect predator</w:t>
        </w:r>
      </w:ins>
      <w:ins w:id="573"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1.</w:t>
        </w:r>
        <w:r w:rsidR="00C00A3F">
          <w:rPr>
            <w:rFonts w:cs="Times New Roman"/>
            <w:szCs w:val="28"/>
          </w:rPr>
          <w:t>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18</w:t>
        </w:r>
        <w:r w:rsidR="00912DEB">
          <w:rPr>
            <w:rFonts w:cs="Times New Roman"/>
          </w:rPr>
          <w:t>)</w:t>
        </w:r>
      </w:ins>
      <w:ins w:id="574" w:author="Gen-Chang Hsu" w:date="2024-08-25T20:45:00Z" w16du:dateUtc="2024-08-26T00:45:00Z">
        <w:r w:rsidR="00912DEB">
          <w:rPr>
            <w:rFonts w:cs="Times New Roman"/>
          </w:rPr>
          <w:t xml:space="preserve"> </w:t>
        </w:r>
      </w:ins>
      <w:ins w:id="575" w:author="Gen-Chang Hsu" w:date="2024-08-25T20:46:00Z" w16du:dateUtc="2024-08-26T00:46:00Z">
        <w:r w:rsidR="00912DEB">
          <w:rPr>
            <w:rFonts w:cs="Times New Roman"/>
          </w:rPr>
          <w:t xml:space="preserve">or rice herbivore </w:t>
        </w:r>
      </w:ins>
      <w:ins w:id="576" w:author="Gen-Chang Hsu" w:date="2024-08-25T20:45:00Z" w16du:dateUtc="2024-08-26T00:45:00Z">
        <w:r w:rsidR="00912DEB">
          <w:rPr>
            <w:rFonts w:cs="Times New Roman"/>
          </w:rPr>
          <w:t>abundance</w:t>
        </w:r>
      </w:ins>
      <w:ins w:id="577"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w:t>
        </w:r>
        <w:r w:rsidR="00C00A3F">
          <w:rPr>
            <w:rFonts w:cs="Times New Roman"/>
            <w:szCs w:val="28"/>
          </w:rPr>
          <w:t>2.8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w:t>
        </w:r>
        <w:r w:rsidR="00912DEB">
          <w:rPr>
            <w:rFonts w:cs="Times New Roman"/>
          </w:rPr>
          <w:t xml:space="preserve">0). </w:t>
        </w:r>
      </w:ins>
      <w:commentRangeEnd w:id="535"/>
      <w:ins w:id="578" w:author="Gen-Chang Hsu" w:date="2024-08-25T23:32:00Z" w16du:dateUtc="2024-08-26T03:32:00Z">
        <w:r w:rsidR="00CB3557">
          <w:rPr>
            <w:rStyle w:val="CommentReference"/>
          </w:rPr>
          <w:commentReference w:id="535"/>
        </w:r>
      </w:ins>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1C9F5A17" w:rsidR="005B0566" w:rsidRPr="005C029F" w:rsidRDefault="00893B95" w:rsidP="00FE6BE4">
      <w:pPr>
        <w:spacing w:after="0" w:line="480" w:lineRule="auto"/>
        <w:ind w:firstLine="720"/>
        <w:jc w:val="left"/>
        <w:rPr>
          <w:rFonts w:cs="Times New Roman"/>
          <w:szCs w:val="28"/>
        </w:rPr>
      </w:pPr>
      <w:commentRangeStart w:id="579"/>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w:t>
      </w:r>
      <w:del w:id="580" w:author="Gen-Chang Hsu" w:date="2024-08-25T21:36:00Z" w16du:dateUtc="2024-08-26T01:36:00Z">
        <w:r w:rsidR="00DD4E15" w:rsidRPr="005C029F" w:rsidDel="00465E33">
          <w:rPr>
            <w:rFonts w:cs="Times New Roman"/>
            <w:szCs w:val="28"/>
          </w:rPr>
          <w:delText xml:space="preserve">during </w:delText>
        </w:r>
      </w:del>
      <w:ins w:id="581" w:author="Gen-Chang Hsu" w:date="2024-08-25T21:36:00Z" w16du:dateUtc="2024-08-26T01:36:00Z">
        <w:r w:rsidR="00465E33">
          <w:rPr>
            <w:rFonts w:cs="Times New Roman"/>
            <w:szCs w:val="28"/>
          </w:rPr>
          <w:t>over</w:t>
        </w:r>
        <w:r w:rsidR="00465E33" w:rsidRPr="005C029F">
          <w:rPr>
            <w:rFonts w:cs="Times New Roman"/>
            <w:szCs w:val="28"/>
          </w:rPr>
          <w:t xml:space="preserve"> </w:t>
        </w:r>
      </w:ins>
      <w:r w:rsidR="00DD4E15" w:rsidRPr="005C029F">
        <w:rPr>
          <w:rFonts w:cs="Times New Roman"/>
          <w:szCs w:val="28"/>
        </w:rPr>
        <w:t xml:space="preserve">the crop season </w:t>
      </w:r>
      <w:ins w:id="582" w:author="Gen-Chang Hsu" w:date="2024-08-25T21:36:00Z" w16du:dateUtc="2024-08-26T01:36:00Z">
        <w:r w:rsidR="00465E33">
          <w:rPr>
            <w:rFonts w:cs="Times New Roman"/>
            <w:szCs w:val="28"/>
          </w:rPr>
          <w:t>for</w:t>
        </w:r>
      </w:ins>
      <w:del w:id="583" w:author="Gen-Chang Hsu" w:date="2024-08-25T21:36:00Z" w16du:dateUtc="2024-08-26T01:36:00Z">
        <w:r w:rsidR="00DD4E15" w:rsidRPr="005C029F" w:rsidDel="00465E33">
          <w:rPr>
            <w:rFonts w:cs="Times New Roman"/>
            <w:szCs w:val="28"/>
          </w:rPr>
          <w:delText>in</w:delText>
        </w:r>
      </w:del>
      <w:r w:rsidR="00DD4E15" w:rsidRPr="005C029F">
        <w:rPr>
          <w:rFonts w:cs="Times New Roman"/>
          <w:szCs w:val="28"/>
        </w:rPr>
        <w:t xml:space="preserve"> three consecutive years. </w:t>
      </w:r>
      <w:r w:rsidR="00EB283F">
        <w:rPr>
          <w:rFonts w:cs="Times New Roman"/>
          <w:szCs w:val="28"/>
        </w:rPr>
        <w:t xml:space="preserve"> </w:t>
      </w:r>
      <w:commentRangeEnd w:id="579"/>
      <w:r w:rsidR="00322CE7">
        <w:rPr>
          <w:rStyle w:val="CommentReference"/>
        </w:rPr>
        <w:commentReference w:id="579"/>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w:t>
      </w:r>
      <w:del w:id="584" w:author="Gen-Chang Hsu" w:date="2024-08-25T21:40:00Z" w16du:dateUtc="2024-08-26T01:40:00Z">
        <w:r w:rsidR="00DD4E15" w:rsidRPr="005C029F" w:rsidDel="00322CE7">
          <w:rPr>
            <w:rFonts w:cs="Times New Roman"/>
            <w:szCs w:val="28"/>
          </w:rPr>
          <w:delText xml:space="preserve">percentage </w:delText>
        </w:r>
      </w:del>
      <w:ins w:id="585" w:author="Gen-Chang Hsu" w:date="2024-08-25T21:40:00Z" w16du:dateUtc="2024-08-26T01:40:00Z">
        <w:r w:rsidR="00322CE7">
          <w:rPr>
            <w:rFonts w:cs="Times New Roman"/>
            <w:szCs w:val="28"/>
          </w:rPr>
          <w:t>proportion</w:t>
        </w:r>
        <w:r w:rsidR="00322CE7" w:rsidRPr="005C029F">
          <w:rPr>
            <w:rFonts w:cs="Times New Roman"/>
            <w:szCs w:val="28"/>
          </w:rPr>
          <w:t xml:space="preserve"> </w:t>
        </w:r>
      </w:ins>
      <w:r w:rsidR="00DD4E15" w:rsidRPr="005C029F">
        <w:rPr>
          <w:rFonts w:cs="Times New Roman"/>
          <w:szCs w:val="28"/>
        </w:rPr>
        <w:t xml:space="preserve">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 xml:space="preserve">during critical </w:t>
      </w:r>
      <w:ins w:id="586" w:author="Gen-Chang Hsu" w:date="2024-08-25T21:40:00Z" w16du:dateUtc="2024-08-26T01:40:00Z">
        <w:r w:rsidR="00322CE7">
          <w:rPr>
            <w:rFonts w:cs="Times New Roman"/>
            <w:szCs w:val="28"/>
          </w:rPr>
          <w:t xml:space="preserve">rice </w:t>
        </w:r>
      </w:ins>
      <w:r w:rsidR="008E39B9">
        <w:rPr>
          <w:rFonts w:cs="Times New Roman"/>
          <w:szCs w:val="28"/>
        </w:rPr>
        <w:t>growth</w:t>
      </w:r>
      <w:ins w:id="587" w:author="Gen-Chang Hsu" w:date="2024-08-25T21:40:00Z" w16du:dateUtc="2024-08-26T01:40:00Z">
        <w:r w:rsidR="00322CE7">
          <w:rPr>
            <w:rFonts w:cs="Times New Roman"/>
            <w:szCs w:val="28"/>
          </w:rPr>
          <w:t xml:space="preserve"> </w:t>
        </w:r>
      </w:ins>
      <w:del w:id="588" w:author="Gen-Chang Hsu" w:date="2024-08-25T21:40:00Z" w16du:dateUtc="2024-08-26T01:40:00Z">
        <w:r w:rsidR="008E39B9" w:rsidDel="00322CE7">
          <w:rPr>
            <w:rFonts w:cs="Times New Roman"/>
            <w:szCs w:val="28"/>
          </w:rPr>
          <w:delText xml:space="preserve"> (</w:delText>
        </w:r>
        <w:r w:rsidR="00DD4E15" w:rsidRPr="005C029F" w:rsidDel="00322CE7">
          <w:rPr>
            <w:rFonts w:cs="Times New Roman"/>
            <w:szCs w:val="28"/>
          </w:rPr>
          <w:delText>late crop</w:delText>
        </w:r>
        <w:r w:rsidR="008E39B9" w:rsidDel="00322CE7">
          <w:rPr>
            <w:rFonts w:cs="Times New Roman"/>
            <w:szCs w:val="28"/>
          </w:rPr>
          <w:delText>)</w:delText>
        </w:r>
        <w:r w:rsidR="00DD4E15" w:rsidRPr="005C029F" w:rsidDel="00322CE7">
          <w:rPr>
            <w:rFonts w:cs="Times New Roman"/>
            <w:szCs w:val="28"/>
          </w:rPr>
          <w:delText xml:space="preserve"> </w:delText>
        </w:r>
      </w:del>
      <w:r w:rsidR="00DD4E15" w:rsidRPr="005C029F">
        <w:rPr>
          <w:rFonts w:cs="Times New Roman"/>
          <w:szCs w:val="28"/>
        </w:rPr>
        <w:t xml:space="preserve">stages. </w:t>
      </w:r>
      <w:r w:rsidR="00A94244">
        <w:rPr>
          <w:rFonts w:cs="Times New Roman"/>
          <w:szCs w:val="28"/>
        </w:rPr>
        <w:t xml:space="preserve"> </w:t>
      </w:r>
      <w:ins w:id="589" w:author="Gen-Chang Hsu" w:date="2024-08-25T21:40:00Z" w16du:dateUtc="2024-08-26T01:40:00Z">
        <w:r w:rsidR="00322CE7">
          <w:rPr>
            <w:rFonts w:cs="Times New Roman"/>
            <w:szCs w:val="28"/>
          </w:rPr>
          <w:t>Interestingly</w:t>
        </w:r>
      </w:ins>
      <w:del w:id="590" w:author="Gen-Chang Hsu" w:date="2024-08-25T21:40:00Z" w16du:dateUtc="2024-08-26T01:40:00Z">
        <w:r w:rsidR="008E39B9" w:rsidDel="00322CE7">
          <w:rPr>
            <w:rFonts w:cs="Times New Roman"/>
            <w:szCs w:val="28"/>
          </w:rPr>
          <w:delText>Notably</w:delText>
        </w:r>
      </w:del>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w:t>
      </w:r>
      <w:del w:id="591" w:author="Gen-Chang Hsu" w:date="2024-08-25T21:41:00Z" w16du:dateUtc="2024-08-26T01:41:00Z">
        <w:r w:rsidR="00F703C1" w:rsidDel="00B1352E">
          <w:rPr>
            <w:rFonts w:cs="Times New Roman"/>
            <w:szCs w:val="28"/>
          </w:rPr>
          <w:delText>during</w:delText>
        </w:r>
        <w:r w:rsidR="00DD4E15" w:rsidRPr="005C029F" w:rsidDel="00B1352E">
          <w:rPr>
            <w:rFonts w:cs="Times New Roman"/>
            <w:szCs w:val="28"/>
          </w:rPr>
          <w:delText xml:space="preserve"> </w:delText>
        </w:r>
      </w:del>
      <w:ins w:id="592" w:author="Gen-Chang Hsu" w:date="2024-08-25T21:41:00Z" w16du:dateUtc="2024-08-26T01:41:00Z">
        <w:r w:rsidR="00B1352E">
          <w:rPr>
            <w:rFonts w:cs="Times New Roman"/>
            <w:szCs w:val="28"/>
          </w:rPr>
          <w:t>at</w:t>
        </w:r>
        <w:r w:rsidR="00B1352E" w:rsidRPr="005C029F">
          <w:rPr>
            <w:rFonts w:cs="Times New Roman"/>
            <w:szCs w:val="28"/>
          </w:rPr>
          <w:t xml:space="preserve"> </w:t>
        </w:r>
      </w:ins>
      <w:r w:rsidR="00DD4E15" w:rsidRPr="005C029F">
        <w:rPr>
          <w:rFonts w:cs="Times New Roman"/>
          <w:szCs w:val="28"/>
        </w:rPr>
        <w:t xml:space="preserve">flowering/ripening stages). </w:t>
      </w:r>
      <w:r w:rsidR="006B24B0">
        <w:rPr>
          <w:rFonts w:cs="Times New Roman"/>
          <w:szCs w:val="28"/>
        </w:rPr>
        <w:t xml:space="preserve"> </w:t>
      </w:r>
      <w:r w:rsidR="00DD4E15" w:rsidRPr="005C029F">
        <w:rPr>
          <w:rFonts w:cs="Times New Roman"/>
          <w:szCs w:val="28"/>
        </w:rPr>
        <w:t xml:space="preserve">However, </w:t>
      </w:r>
      <w:del w:id="593" w:author="Gen-Chang Hsu" w:date="2024-08-25T21:41:00Z" w16du:dateUtc="2024-08-26T01:41:00Z">
        <w:r w:rsidR="00F703C1" w:rsidDel="00B1352E">
          <w:rPr>
            <w:rFonts w:cs="Times New Roman"/>
            <w:szCs w:val="28"/>
          </w:rPr>
          <w:delText xml:space="preserve">contrary to results </w:delText>
        </w:r>
        <w:r w:rsidR="00A94244" w:rsidDel="00B1352E">
          <w:rPr>
            <w:rFonts w:cs="Times New Roman"/>
            <w:szCs w:val="28"/>
          </w:rPr>
          <w:delText xml:space="preserve">from </w:delText>
        </w:r>
        <w:r w:rsidR="00DD4E15" w:rsidRPr="005C029F" w:rsidDel="00B1352E">
          <w:rPr>
            <w:rFonts w:cs="Times New Roman"/>
            <w:szCs w:val="28"/>
          </w:rPr>
          <w:delText xml:space="preserve">previous studies, </w:delText>
        </w:r>
      </w:del>
      <w:r w:rsidR="00DD4E15" w:rsidRPr="005C029F">
        <w:rPr>
          <w:rFonts w:cs="Times New Roman"/>
          <w:szCs w:val="28"/>
        </w:rPr>
        <w:t xml:space="preserve">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commentRangeStart w:id="594"/>
      <w:ins w:id="595" w:author="Gen-Chang Hsu" w:date="2024-08-25T21:43:00Z" w16du:dateUtc="2024-08-26T01:43:00Z">
        <w:r w:rsidR="00B1352E">
          <w:rPr>
            <w:rFonts w:cs="Times New Roman"/>
            <w:szCs w:val="28"/>
          </w:rPr>
          <w:t xml:space="preserve">GAP’s </w:t>
        </w:r>
      </w:ins>
      <w:del w:id="596" w:author="Gen-Chang Hsu" w:date="2024-08-25T21:43:00Z" w16du:dateUtc="2024-08-26T01:43:00Z">
        <w:r w:rsidR="00991CBE" w:rsidRPr="005C029F" w:rsidDel="00B1352E">
          <w:rPr>
            <w:rFonts w:cs="Times New Roman"/>
            <w:szCs w:val="28"/>
          </w:rPr>
          <w:delText>G</w:delText>
        </w:r>
        <w:r w:rsidR="00334960" w:rsidRPr="005C029F" w:rsidDel="00B1352E">
          <w:rPr>
            <w:rFonts w:cs="Times New Roman"/>
            <w:szCs w:val="28"/>
          </w:rPr>
          <w:delText>APs</w:delText>
        </w:r>
        <w:r w:rsidR="00991CBE" w:rsidRPr="005C029F" w:rsidDel="00B1352E">
          <w:rPr>
            <w:rFonts w:cs="Times New Roman"/>
            <w:szCs w:val="28"/>
          </w:rPr>
          <w:delText xml:space="preserve"> </w:delText>
        </w:r>
      </w:del>
      <w:ins w:id="597" w:author="Gen-Chang Hsu" w:date="2024-08-25T21:46:00Z" w16du:dateUtc="2024-08-26T01:46:00Z">
        <w:r w:rsidR="00F63794">
          <w:rPr>
            <w:rFonts w:cs="Times New Roman"/>
            <w:szCs w:val="28"/>
          </w:rPr>
          <w:t>role</w:t>
        </w:r>
      </w:ins>
      <w:del w:id="598" w:author="Gen-Chang Hsu" w:date="2024-08-25T21:46:00Z" w16du:dateUtc="2024-08-26T01:46:00Z">
        <w:r w:rsidR="00991CBE" w:rsidRPr="005C029F" w:rsidDel="00F63794">
          <w:rPr>
            <w:rFonts w:cs="Times New Roman"/>
            <w:szCs w:val="28"/>
          </w:rPr>
          <w:delText>function</w:delText>
        </w:r>
      </w:del>
      <w:r w:rsidR="00991CBE" w:rsidRPr="005C029F">
        <w:rPr>
          <w:rFonts w:cs="Times New Roman"/>
          <w:szCs w:val="28"/>
        </w:rPr>
        <w:t xml:space="preserve">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del w:id="599" w:author="Gen-Chang Hsu" w:date="2024-08-25T21:43:00Z" w16du:dateUtc="2024-08-26T01:43:00Z">
        <w:r w:rsidR="00334960" w:rsidRPr="005C029F" w:rsidDel="00B1352E">
          <w:rPr>
            <w:rFonts w:cs="Times New Roman"/>
            <w:szCs w:val="28"/>
          </w:rPr>
          <w:delText xml:space="preserve">GAPs exhibit </w:delText>
        </w:r>
      </w:del>
      <w:r w:rsidR="00334960" w:rsidRPr="005C029F">
        <w:rPr>
          <w:rFonts w:cs="Times New Roman"/>
          <w:szCs w:val="28"/>
        </w:rPr>
        <w:t>consisten</w:t>
      </w:r>
      <w:ins w:id="600" w:author="Gen-Chang Hsu" w:date="2024-08-25T21:43:00Z" w16du:dateUtc="2024-08-26T01:43:00Z">
        <w:r w:rsidR="00B1352E">
          <w:rPr>
            <w:rFonts w:cs="Times New Roman"/>
            <w:szCs w:val="28"/>
          </w:rPr>
          <w:t>cy in</w:t>
        </w:r>
      </w:ins>
      <w:del w:id="601" w:author="Gen-Chang Hsu" w:date="2024-08-25T21:43:00Z" w16du:dateUtc="2024-08-26T01:43:00Z">
        <w:r w:rsidR="00334960" w:rsidRPr="005C029F" w:rsidDel="00B1352E">
          <w:rPr>
            <w:rFonts w:cs="Times New Roman"/>
            <w:szCs w:val="28"/>
          </w:rPr>
          <w:delText>t</w:delText>
        </w:r>
      </w:del>
      <w:r w:rsidR="00334960" w:rsidRPr="005C029F">
        <w:rPr>
          <w:rFonts w:cs="Times New Roman"/>
          <w:szCs w:val="28"/>
        </w:rPr>
        <w:t xml:space="preserve"> pest consumption</w:t>
      </w:r>
      <w:ins w:id="602" w:author="Gen-Chang Hsu" w:date="2024-08-25T21:43:00Z" w16du:dateUtc="2024-08-26T01:43:00Z">
        <w:r w:rsidR="00B1352E">
          <w:rPr>
            <w:rFonts w:cs="Times New Roman"/>
            <w:szCs w:val="28"/>
          </w:rPr>
          <w:t xml:space="preserve"> by GAPs</w:t>
        </w:r>
      </w:ins>
      <w:r w:rsidR="00334960" w:rsidRPr="005C029F">
        <w:rPr>
          <w:rFonts w:cs="Times New Roman"/>
          <w:szCs w:val="28"/>
        </w:rPr>
        <w:t xml:space="preserve"> patterns over years</w:t>
      </w:r>
      <w:commentRangeEnd w:id="594"/>
      <w:r w:rsidR="00F63794">
        <w:rPr>
          <w:rStyle w:val="CommentReference"/>
        </w:rPr>
        <w:commentReference w:id="594"/>
      </w:r>
      <w:r w:rsidR="00DD4E15" w:rsidRPr="005C029F">
        <w:rPr>
          <w:rFonts w:cs="Times New Roman"/>
          <w:szCs w:val="28"/>
        </w:rPr>
        <w:t xml:space="preserve">, </w:t>
      </w:r>
      <w:r w:rsidR="00237DA2" w:rsidRPr="005C029F">
        <w:rPr>
          <w:rFonts w:cs="Times New Roman"/>
          <w:szCs w:val="28"/>
        </w:rPr>
        <w:t xml:space="preserve">3) factors </w:t>
      </w:r>
      <w:r w:rsidR="00237DA2" w:rsidRPr="005C029F">
        <w:rPr>
          <w:rFonts w:cs="Times New Roman"/>
          <w:szCs w:val="28"/>
        </w:rPr>
        <w:lastRenderedPageBreak/>
        <w:t xml:space="preserve">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2853E614"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 xml:space="preserve">iocontrol, </w:t>
      </w:r>
      <w:commentRangeStart w:id="603"/>
      <w:r w:rsidR="004B1EEB" w:rsidRPr="005C029F">
        <w:rPr>
          <w:rFonts w:cs="Times New Roman"/>
          <w:szCs w:val="28"/>
        </w:rPr>
        <w:t>a farming practice with a long history,</w:t>
      </w:r>
      <w:commentRangeEnd w:id="603"/>
      <w:r w:rsidR="000273EA">
        <w:rPr>
          <w:rStyle w:val="CommentReference"/>
        </w:rPr>
        <w:commentReference w:id="603"/>
      </w:r>
      <w:r w:rsidR="004B1EEB" w:rsidRPr="005C029F">
        <w:rPr>
          <w:rFonts w:cs="Times New Roman"/>
          <w:szCs w:val="28"/>
        </w:rPr>
        <w:t xml:space="preserve">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w:t>
      </w:r>
      <w:del w:id="604" w:author="Gen-Chang Hsu" w:date="2024-08-25T22:09:00Z" w16du:dateUtc="2024-08-26T02:09:00Z">
        <w:r w:rsidR="00DD4E15" w:rsidRPr="005C029F" w:rsidDel="001676F7">
          <w:rPr>
            <w:rFonts w:cs="Times New Roman"/>
            <w:szCs w:val="28"/>
          </w:rPr>
          <w:delText xml:space="preserve">in their diet </w:delText>
        </w:r>
      </w:del>
      <w:r w:rsidR="00DD4E15" w:rsidRPr="005C029F">
        <w:rPr>
          <w:rFonts w:cs="Times New Roman"/>
          <w:szCs w:val="28"/>
        </w:rPr>
        <w:t xml:space="preserve">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ins w:id="605" w:author="Gen-Chang Hsu" w:date="2024-08-25T22:13:00Z" w16du:dateUtc="2024-08-26T02:13:00Z">
        <w:r w:rsidR="0049306E">
          <w:rPr>
            <w:rFonts w:cs="Times New Roman"/>
            <w:szCs w:val="28"/>
          </w:rPr>
          <w:t xml:space="preserve">These </w:t>
        </w:r>
      </w:ins>
      <w:ins w:id="606" w:author="Gen-Chang Hsu" w:date="2024-08-25T22:14:00Z" w16du:dateUtc="2024-08-26T02:14:00Z">
        <w:r w:rsidR="0049306E">
          <w:rPr>
            <w:rFonts w:cs="Times New Roman"/>
            <w:szCs w:val="28"/>
          </w:rPr>
          <w:t>changes</w:t>
        </w:r>
      </w:ins>
      <w:ins w:id="607" w:author="Gen-Chang Hsu" w:date="2024-08-25T22:13:00Z" w16du:dateUtc="2024-08-26T02:13:00Z">
        <w:r w:rsidR="0049306E">
          <w:rPr>
            <w:rFonts w:cs="Times New Roman"/>
            <w:szCs w:val="28"/>
          </w:rPr>
          <w:t xml:space="preserve"> in dietary proportions may result</w:t>
        </w:r>
      </w:ins>
      <w:ins w:id="608" w:author="Gen-Chang Hsu" w:date="2024-08-25T22:14:00Z" w16du:dateUtc="2024-08-26T02:14:00Z">
        <w:r w:rsidR="0049306E">
          <w:rPr>
            <w:rFonts w:cs="Times New Roman"/>
            <w:szCs w:val="28"/>
          </w:rPr>
          <w:t xml:space="preserve"> from variations in the relative prey abundance in the field over the growing season (Fig. SX). </w:t>
        </w:r>
      </w:ins>
      <w:ins w:id="609" w:author="Gen-Chang Hsu" w:date="2024-08-25T22:15:00Z" w16du:dateUtc="2024-08-26T02:15:00Z">
        <w:r w:rsidR="0049306E">
          <w:rPr>
            <w:rFonts w:cs="Times New Roman"/>
            <w:szCs w:val="28"/>
          </w:rPr>
          <w:t xml:space="preserve"> Moreover, </w:t>
        </w:r>
      </w:ins>
      <w:del w:id="610" w:author="Gen-Chang Hsu" w:date="2024-08-25T22:15:00Z" w16du:dateUtc="2024-08-26T02:15:00Z">
        <w:r w:rsidR="00DD4E15" w:rsidRPr="005C029F" w:rsidDel="0049306E">
          <w:rPr>
            <w:rFonts w:cs="Times New Roman"/>
            <w:szCs w:val="28"/>
          </w:rPr>
          <w:delText>T</w:delText>
        </w:r>
      </w:del>
      <w:ins w:id="611" w:author="Gen-Chang Hsu" w:date="2024-08-25T22:15:00Z" w16du:dateUtc="2024-08-26T02:15:00Z">
        <w:r w:rsidR="0049306E">
          <w:rPr>
            <w:rFonts w:cs="Times New Roman"/>
            <w:szCs w:val="28"/>
          </w:rPr>
          <w:t>t</w:t>
        </w:r>
      </w:ins>
      <w:r w:rsidR="00DD4E15" w:rsidRPr="005C029F">
        <w:rPr>
          <w:rFonts w:cs="Times New Roman"/>
          <w:szCs w:val="28"/>
        </w:rPr>
        <w:t xml:space="preserve">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w:t>
      </w:r>
      <w:del w:id="612" w:author="Gen-Chang Hsu" w:date="2024-08-25T22:15:00Z" w16du:dateUtc="2024-08-26T02:15:00Z">
        <w:r w:rsidR="00DD4E15" w:rsidRPr="005C029F" w:rsidDel="0049306E">
          <w:rPr>
            <w:rFonts w:cs="Times New Roman"/>
            <w:szCs w:val="28"/>
          </w:rPr>
          <w:delText xml:space="preserve"> </w:delText>
        </w:r>
        <w:r w:rsidR="00423F30" w:rsidDel="0049306E">
          <w:rPr>
            <w:rFonts w:cs="Times New Roman"/>
            <w:szCs w:val="28"/>
          </w:rPr>
          <w:delText xml:space="preserve"> </w:delText>
        </w:r>
        <w:r w:rsidR="00DD4E15" w:rsidRPr="005C029F" w:rsidDel="0049306E">
          <w:rPr>
            <w:rFonts w:cs="Times New Roman"/>
            <w:szCs w:val="28"/>
          </w:rPr>
          <w:delText xml:space="preserve">This could be because of a higher herbivore (pest) density at late crop stages, suggested </w:delText>
        </w:r>
        <w:r w:rsidR="00080077" w:rsidRPr="005C029F" w:rsidDel="0049306E">
          <w:rPr>
            <w:rFonts w:cs="Times New Roman"/>
            <w:szCs w:val="28"/>
          </w:rPr>
          <w:delText xml:space="preserve">by </w:delText>
        </w:r>
        <w:r w:rsidR="00DD4E15" w:rsidRPr="005C029F" w:rsidDel="0049306E">
          <w:rPr>
            <w:rFonts w:cs="Times New Roman"/>
            <w:szCs w:val="28"/>
          </w:rPr>
          <w:delText xml:space="preserve">a correlation between rice herbivore consumption and crop stage (see </w:delText>
        </w:r>
        <w:r w:rsidR="00DD4E15" w:rsidRPr="005C029F" w:rsidDel="0049306E">
          <w:rPr>
            <w:rFonts w:cs="Times New Roman"/>
            <w:i/>
            <w:iCs/>
            <w:szCs w:val="28"/>
          </w:rPr>
          <w:delText>F</w:delText>
        </w:r>
        <w:r w:rsidR="00DD4E15" w:rsidRPr="005C029F" w:rsidDel="0049306E">
          <w:rPr>
            <w:rFonts w:cs="Times New Roman"/>
            <w:i/>
            <w:szCs w:val="28"/>
          </w:rPr>
          <w:delText>actors associated with pest consumption by predators</w:delText>
        </w:r>
        <w:r w:rsidR="00DD4E15" w:rsidRPr="005C029F" w:rsidDel="0049306E">
          <w:rPr>
            <w:rFonts w:cs="Times New Roman"/>
            <w:szCs w:val="28"/>
          </w:rPr>
          <w:delText>).</w:delText>
        </w:r>
        <w:r w:rsidR="00B717E9" w:rsidDel="0049306E">
          <w:rPr>
            <w:rFonts w:cs="Times New Roman"/>
            <w:szCs w:val="28"/>
          </w:rPr>
          <w:delText xml:space="preserve"> </w:delText>
        </w:r>
      </w:del>
      <w:r w:rsidR="00DD4E15" w:rsidRPr="005C029F">
        <w:rPr>
          <w:rFonts w:cs="Times New Roman"/>
          <w:szCs w:val="28"/>
        </w:rPr>
        <w:t xml:space="preserve">  </w:t>
      </w:r>
    </w:p>
    <w:p w14:paraId="4DB028F2" w14:textId="4B55B9A4" w:rsidR="0074725C" w:rsidRPr="005C029F" w:rsidRDefault="00DD4E15" w:rsidP="0074725C">
      <w:pPr>
        <w:spacing w:after="0" w:line="480" w:lineRule="auto"/>
        <w:ind w:firstLine="720"/>
        <w:jc w:val="left"/>
        <w:rPr>
          <w:ins w:id="613" w:author="Gen-Chang Hsu" w:date="2024-08-26T22:40:00Z" w16du:dateUtc="2024-08-27T02:40:00Z"/>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predator groups in our study system, spiders and ladybeetles</w:t>
      </w:r>
      <w:del w:id="614" w:author="Gen-Chang Hsu" w:date="2024-08-25T22:16:00Z" w16du:dateUtc="2024-08-26T02:16:00Z">
        <w:r w:rsidRPr="005C029F" w:rsidDel="0031007A">
          <w:rPr>
            <w:rFonts w:cs="Times New Roman"/>
            <w:szCs w:val="28"/>
          </w:rPr>
          <w:delText xml:space="preserve"> (Table S1)</w:delText>
        </w:r>
      </w:del>
      <w:r w:rsidRPr="005C029F">
        <w:rPr>
          <w:rFonts w:cs="Times New Roman"/>
          <w:szCs w:val="28"/>
        </w:rPr>
        <w:t xml:space="preserve">, exhibited distinct dietary patterns </w:t>
      </w:r>
      <w:r w:rsidRPr="005C029F">
        <w:rPr>
          <w:rFonts w:cs="Times New Roman"/>
          <w:szCs w:val="28"/>
        </w:rPr>
        <w:lastRenderedPageBreak/>
        <w:t xml:space="preserve">over the crop season. </w:t>
      </w:r>
      <w:r w:rsidR="00F34CF7">
        <w:rPr>
          <w:rFonts w:cs="Times New Roman"/>
          <w:szCs w:val="28"/>
        </w:rPr>
        <w:t xml:space="preserve"> </w:t>
      </w:r>
      <w:del w:id="615" w:author="Gen-Chang Hsu" w:date="2024-08-25T22:16:00Z" w16du:dateUtc="2024-08-26T02:16:00Z">
        <w:r w:rsidR="00F34CF7" w:rsidDel="0031007A">
          <w:rPr>
            <w:rFonts w:cs="Times New Roman"/>
            <w:szCs w:val="28"/>
          </w:rPr>
          <w:delText xml:space="preserve"> </w:delText>
        </w:r>
      </w:del>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 xml:space="preserve">For example, </w:t>
      </w:r>
      <w:ins w:id="616" w:author="Gen-Chang Hsu" w:date="2024-08-25T22:17:00Z" w16du:dateUtc="2024-08-26T02:17:00Z">
        <w:r w:rsidR="0031007A">
          <w:rPr>
            <w:rFonts w:cs="Times New Roman"/>
            <w:szCs w:val="28"/>
          </w:rPr>
          <w:t>the dominant spider</w:t>
        </w:r>
      </w:ins>
      <w:ins w:id="617" w:author="Gen-Chang Hsu" w:date="2024-08-25T22:18:00Z" w16du:dateUtc="2024-08-26T02:18:00Z">
        <w:r w:rsidR="0031007A">
          <w:rPr>
            <w:rFonts w:cs="Times New Roman"/>
            <w:szCs w:val="28"/>
          </w:rPr>
          <w:t xml:space="preserve"> genus</w:t>
        </w:r>
      </w:ins>
      <w:ins w:id="618" w:author="Gen-Chang Hsu" w:date="2024-08-25T22:20:00Z" w16du:dateUtc="2024-08-26T02:20:00Z">
        <w:r w:rsidR="0031007A">
          <w:rPr>
            <w:rFonts w:cs="Times New Roman"/>
            <w:szCs w:val="28"/>
          </w:rPr>
          <w:t xml:space="preserve"> in our study,</w:t>
        </w:r>
      </w:ins>
      <w:ins w:id="619" w:author="Gen-Chang Hsu" w:date="2024-08-25T22:18:00Z" w16du:dateUtc="2024-08-26T02:18:00Z">
        <w:r w:rsidR="0031007A">
          <w:rPr>
            <w:rFonts w:cs="Times New Roman"/>
            <w:szCs w:val="28"/>
          </w:rPr>
          <w:t xml:space="preserve"> </w:t>
        </w:r>
        <w:proofErr w:type="spellStart"/>
        <w:r w:rsidR="0031007A" w:rsidRPr="00D731F3">
          <w:rPr>
            <w:rFonts w:cs="Times New Roman"/>
            <w:i/>
            <w:szCs w:val="28"/>
          </w:rPr>
          <w:t>Tetragnatha</w:t>
        </w:r>
        <w:proofErr w:type="spellEnd"/>
        <w:r w:rsidR="0031007A">
          <w:rPr>
            <w:rFonts w:cs="Times New Roman"/>
            <w:szCs w:val="28"/>
          </w:rPr>
          <w:t xml:space="preserve"> (</w:t>
        </w:r>
      </w:ins>
      <w:r w:rsidRPr="005C029F">
        <w:rPr>
          <w:rFonts w:cs="Times New Roman"/>
          <w:szCs w:val="28"/>
        </w:rPr>
        <w:t>long-jawed orb-weavers</w:t>
      </w:r>
      <w:ins w:id="620" w:author="Gen-Chang Hsu" w:date="2024-08-25T22:18:00Z" w16du:dateUtc="2024-08-26T02:18:00Z">
        <w:r w:rsidR="0031007A">
          <w:rPr>
            <w:rFonts w:cs="Times New Roman"/>
            <w:szCs w:val="28"/>
          </w:rPr>
          <w:t>)</w:t>
        </w:r>
      </w:ins>
      <w:ins w:id="621" w:author="Gen-Chang Hsu" w:date="2024-08-25T22:20:00Z" w16du:dateUtc="2024-08-26T02:20:00Z">
        <w:r w:rsidR="0031007A">
          <w:rPr>
            <w:rFonts w:cs="Times New Roman"/>
            <w:szCs w:val="28"/>
          </w:rPr>
          <w:t>, consists of</w:t>
        </w:r>
      </w:ins>
      <w:ins w:id="622" w:author="Gen-Chang Hsu" w:date="2024-08-25T22:18:00Z" w16du:dateUtc="2024-08-26T02:18:00Z">
        <w:r w:rsidR="0031007A">
          <w:rPr>
            <w:rFonts w:cs="Times New Roman"/>
            <w:szCs w:val="28"/>
          </w:rPr>
          <w:t xml:space="preserve"> </w:t>
        </w:r>
      </w:ins>
      <w:del w:id="623" w:author="Gen-Chang Hsu" w:date="2024-08-25T22:18:00Z" w16du:dateUtc="2024-08-26T02:18:00Z">
        <w:r w:rsidRPr="005C029F" w:rsidDel="0031007A">
          <w:rPr>
            <w:rFonts w:cs="Times New Roman"/>
            <w:szCs w:val="28"/>
          </w:rPr>
          <w:delText xml:space="preserve"> (</w:delText>
        </w:r>
        <w:r w:rsidR="00D731F3" w:rsidRPr="00D731F3" w:rsidDel="0031007A">
          <w:rPr>
            <w:rFonts w:cs="Times New Roman"/>
            <w:i/>
            <w:szCs w:val="28"/>
          </w:rPr>
          <w:delText>Tetragnatha</w:delText>
        </w:r>
        <w:r w:rsidRPr="005C029F" w:rsidDel="0031007A">
          <w:rPr>
            <w:rFonts w:cs="Times New Roman"/>
            <w:szCs w:val="28"/>
          </w:rPr>
          <w:delText>)</w:delText>
        </w:r>
      </w:del>
      <w:del w:id="624" w:author="Gen-Chang Hsu" w:date="2024-08-25T22:17:00Z" w16du:dateUtc="2024-08-26T02:17:00Z">
        <w:r w:rsidRPr="005C029F" w:rsidDel="0031007A">
          <w:rPr>
            <w:rFonts w:cs="Times New Roman"/>
            <w:szCs w:val="28"/>
          </w:rPr>
          <w:delText>, the most abundant</w:delText>
        </w:r>
        <w:r w:rsidR="00601517" w:rsidDel="0031007A">
          <w:rPr>
            <w:rFonts w:cs="Times New Roman"/>
            <w:szCs w:val="28"/>
          </w:rPr>
          <w:delText xml:space="preserve"> </w:delText>
        </w:r>
        <w:r w:rsidR="00D731F3" w:rsidDel="0031007A">
          <w:rPr>
            <w:rFonts w:cs="Times New Roman"/>
            <w:szCs w:val="28"/>
          </w:rPr>
          <w:delText xml:space="preserve">genus </w:delText>
        </w:r>
        <w:r w:rsidRPr="005C029F" w:rsidDel="0031007A">
          <w:rPr>
            <w:rFonts w:cs="Times New Roman"/>
            <w:szCs w:val="28"/>
          </w:rPr>
          <w:delText>in our spider samples</w:delText>
        </w:r>
      </w:del>
      <w:del w:id="625" w:author="Gen-Chang Hsu" w:date="2024-08-25T22:18:00Z" w16du:dateUtc="2024-08-26T02:18:00Z">
        <w:r w:rsidRPr="005C029F" w:rsidDel="0031007A">
          <w:rPr>
            <w:rFonts w:cs="Times New Roman"/>
            <w:szCs w:val="28"/>
          </w:rPr>
          <w:delText>, are</w:delText>
        </w:r>
      </w:del>
      <w:del w:id="626" w:author="Gen-Chang Hsu" w:date="2024-08-25T22:19:00Z" w16du:dateUtc="2024-08-26T02:19:00Z">
        <w:r w:rsidRPr="005C029F" w:rsidDel="0031007A">
          <w:rPr>
            <w:rFonts w:cs="Times New Roman"/>
            <w:szCs w:val="28"/>
          </w:rPr>
          <w:delText xml:space="preserve"> </w:delText>
        </w:r>
      </w:del>
      <w:r w:rsidRPr="005C029F">
        <w:rPr>
          <w:rFonts w:cs="Times New Roman"/>
          <w:szCs w:val="28"/>
        </w:rPr>
        <w:t>sit-and-wait predators</w:t>
      </w:r>
      <w:ins w:id="627" w:author="Gen-Chang Hsu" w:date="2024-08-25T22:18:00Z" w16du:dateUtc="2024-08-26T02:18:00Z">
        <w:r w:rsidR="0031007A">
          <w:rPr>
            <w:rFonts w:cs="Times New Roman"/>
            <w:szCs w:val="28"/>
          </w:rPr>
          <w:t xml:space="preserve">, </w:t>
        </w:r>
      </w:ins>
      <w:ins w:id="628" w:author="Gen-Chang Hsu" w:date="2024-08-25T22:19:00Z" w16du:dateUtc="2024-08-26T02:19:00Z">
        <w:r w:rsidR="0031007A">
          <w:rPr>
            <w:rFonts w:cs="Times New Roman"/>
            <w:szCs w:val="28"/>
          </w:rPr>
          <w:t>and their diet composition generally</w:t>
        </w:r>
      </w:ins>
      <w:del w:id="629" w:author="Gen-Chang Hsu" w:date="2024-08-25T22:18:00Z" w16du:dateUtc="2024-08-26T02:18:00Z">
        <w:r w:rsidRPr="005C029F" w:rsidDel="0031007A">
          <w:rPr>
            <w:rFonts w:cs="Times New Roman"/>
            <w:szCs w:val="28"/>
          </w:rPr>
          <w:delText xml:space="preserve">. </w:delText>
        </w:r>
        <w:r w:rsidR="00EC3769" w:rsidDel="0031007A">
          <w:rPr>
            <w:rFonts w:cs="Times New Roman"/>
            <w:szCs w:val="28"/>
          </w:rPr>
          <w:delText xml:space="preserve"> </w:delText>
        </w:r>
        <w:r w:rsidR="00803AE2" w:rsidDel="0031007A">
          <w:rPr>
            <w:rFonts w:cs="Times New Roman"/>
            <w:szCs w:val="28"/>
          </w:rPr>
          <w:delText>T</w:delText>
        </w:r>
      </w:del>
      <w:del w:id="630" w:author="Gen-Chang Hsu" w:date="2024-08-25T22:19:00Z" w16du:dateUtc="2024-08-26T02:19:00Z">
        <w:r w:rsidR="00803AE2" w:rsidDel="0031007A">
          <w:rPr>
            <w:rFonts w:cs="Times New Roman"/>
            <w:szCs w:val="28"/>
          </w:rPr>
          <w:delText>he</w:delText>
        </w:r>
        <w:r w:rsidR="00601517" w:rsidDel="0031007A">
          <w:rPr>
            <w:rFonts w:cs="Times New Roman"/>
            <w:szCs w:val="28"/>
          </w:rPr>
          <w:delText xml:space="preserve"> </w:delText>
        </w:r>
        <w:r w:rsidRPr="005C029F" w:rsidDel="0031007A">
          <w:rPr>
            <w:rFonts w:cs="Times New Roman"/>
            <w:szCs w:val="28"/>
          </w:rPr>
          <w:delText>diet composition</w:delText>
        </w:r>
        <w:r w:rsidR="00803AE2" w:rsidDel="0031007A">
          <w:rPr>
            <w:rFonts w:cs="Times New Roman"/>
            <w:szCs w:val="28"/>
          </w:rPr>
          <w:delText xml:space="preserve"> of these predators</w:delText>
        </w:r>
        <w:r w:rsidRPr="005C029F" w:rsidDel="0031007A">
          <w:rPr>
            <w:rFonts w:cs="Times New Roman"/>
            <w:szCs w:val="28"/>
          </w:rPr>
          <w:delText xml:space="preserve"> </w:delText>
        </w:r>
        <w:r w:rsidR="00E02A20" w:rsidDel="0031007A">
          <w:rPr>
            <w:rFonts w:cs="Times New Roman"/>
            <w:szCs w:val="28"/>
          </w:rPr>
          <w:delText>generally</w:delText>
        </w:r>
      </w:del>
      <w:r w:rsidR="00E02A20">
        <w:rPr>
          <w:rFonts w:cs="Times New Roman"/>
          <w:szCs w:val="28"/>
        </w:rPr>
        <w:t xml:space="preserve">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commentRangeStart w:id="631"/>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del w:id="632" w:author="Gen-Chang Hsu" w:date="2024-08-25T22:23:00Z" w16du:dateUtc="2024-08-26T02:23:00Z">
        <w:r w:rsidRPr="005C029F" w:rsidDel="00820C0A">
          <w:rPr>
            <w:rFonts w:cs="Times New Roman"/>
            <w:szCs w:val="28"/>
          </w:rPr>
          <w:delText xml:space="preserve">, </w:delText>
        </w:r>
      </w:del>
      <w:ins w:id="633" w:author="Gen-Chang Hsu" w:date="2024-08-25T22:23:00Z" w16du:dateUtc="2024-08-26T02:23:00Z">
        <w:r w:rsidR="00820C0A">
          <w:rPr>
            <w:rFonts w:cs="Times New Roman"/>
            <w:szCs w:val="28"/>
          </w:rPr>
          <w:t xml:space="preserve">, </w:t>
        </w:r>
      </w:ins>
      <w:ins w:id="634" w:author="Gen-Chang Hsu" w:date="2024-08-26T22:38:00Z" w16du:dateUtc="2024-08-27T02:38:00Z">
        <w:r w:rsidR="0074725C">
          <w:rPr>
            <w:rFonts w:cs="Times New Roman"/>
            <w:szCs w:val="28"/>
          </w:rPr>
          <w:t>fu</w:t>
        </w:r>
      </w:ins>
      <w:ins w:id="635" w:author="Gen-Chang Hsu" w:date="2024-08-26T22:39:00Z" w16du:dateUtc="2024-08-27T02:39:00Z">
        <w:r w:rsidR="0074725C">
          <w:rPr>
            <w:rFonts w:cs="Times New Roman"/>
            <w:szCs w:val="28"/>
          </w:rPr>
          <w:t>ture</w:t>
        </w:r>
      </w:ins>
      <w:ins w:id="636" w:author="Gen-Chang Hsu" w:date="2024-08-26T22:38:00Z" w16du:dateUtc="2024-08-27T02:38:00Z">
        <w:r w:rsidR="0074725C">
          <w:rPr>
            <w:rFonts w:cs="Times New Roman"/>
            <w:szCs w:val="28"/>
          </w:rPr>
          <w:t xml:space="preserve"> research </w:t>
        </w:r>
      </w:ins>
      <w:ins w:id="637" w:author="Gen-Chang Hsu" w:date="2024-08-26T22:41:00Z" w16du:dateUtc="2024-08-27T02:41:00Z">
        <w:r w:rsidR="00180AD7">
          <w:rPr>
            <w:rFonts w:cs="Times New Roman"/>
            <w:szCs w:val="28"/>
          </w:rPr>
          <w:t xml:space="preserve">focusing </w:t>
        </w:r>
      </w:ins>
      <w:ins w:id="638" w:author="Gen-Chang Hsu" w:date="2024-08-26T22:38:00Z" w16du:dateUtc="2024-08-27T02:38:00Z">
        <w:r w:rsidR="0074725C">
          <w:rPr>
            <w:rFonts w:cs="Times New Roman"/>
            <w:szCs w:val="28"/>
          </w:rPr>
          <w:t>on</w:t>
        </w:r>
      </w:ins>
      <w:ins w:id="639" w:author="Gen-Chang Hsu" w:date="2024-08-26T22:39:00Z" w16du:dateUtc="2024-08-27T02:39:00Z">
        <w:r w:rsidR="0074725C">
          <w:rPr>
            <w:rFonts w:cs="Times New Roman"/>
            <w:szCs w:val="28"/>
          </w:rPr>
          <w:t xml:space="preserve"> </w:t>
        </w:r>
        <w:r w:rsidR="0074725C" w:rsidRPr="005C029F">
          <w:rPr>
            <w:rFonts w:cs="Times New Roman"/>
            <w:szCs w:val="28"/>
          </w:rPr>
          <w:t>different assemblages of sit-and-wait vs. actively hunting predators</w:t>
        </w:r>
      </w:ins>
      <w:ins w:id="640" w:author="Gen-Chang Hsu" w:date="2024-08-26T22:43:00Z" w16du:dateUtc="2024-08-27T02:43:00Z">
        <w:r w:rsidR="00180AD7">
          <w:rPr>
            <w:rFonts w:cs="Times New Roman"/>
            <w:szCs w:val="28"/>
          </w:rPr>
          <w:t xml:space="preserve"> (e.g., web-building vs. hunting spiders)</w:t>
        </w:r>
      </w:ins>
      <w:ins w:id="641" w:author="Gen-Chang Hsu" w:date="2024-08-26T22:39:00Z" w16du:dateUtc="2024-08-27T02:39:00Z">
        <w:r w:rsidR="0074725C">
          <w:rPr>
            <w:rFonts w:cs="Times New Roman"/>
            <w:szCs w:val="28"/>
          </w:rPr>
          <w:t xml:space="preserve"> </w:t>
        </w:r>
        <w:r w:rsidR="0074725C" w:rsidRPr="005C029F">
          <w:rPr>
            <w:rFonts w:cs="Times New Roman"/>
            <w:szCs w:val="28"/>
          </w:rPr>
          <w:t>in</w:t>
        </w:r>
        <w:r w:rsidR="0074725C">
          <w:rPr>
            <w:rFonts w:cs="Times New Roman"/>
            <w:szCs w:val="28"/>
          </w:rPr>
          <w:t xml:space="preserve"> </w:t>
        </w:r>
        <w:r w:rsidR="0074725C" w:rsidRPr="005C029F">
          <w:rPr>
            <w:rFonts w:cs="Times New Roman"/>
            <w:szCs w:val="28"/>
          </w:rPr>
          <w:t>field</w:t>
        </w:r>
        <w:r w:rsidR="0074725C">
          <w:rPr>
            <w:rFonts w:cs="Times New Roman"/>
            <w:szCs w:val="28"/>
          </w:rPr>
          <w:t xml:space="preserve"> conditions will help better understand</w:t>
        </w:r>
      </w:ins>
      <w:ins w:id="642" w:author="Gen-Chang Hsu" w:date="2024-08-26T22:40:00Z" w16du:dateUtc="2024-08-27T02:40:00Z">
        <w:r w:rsidR="0074725C" w:rsidRPr="008415EC">
          <w:rPr>
            <w:rFonts w:cs="Arial"/>
            <w:bCs/>
            <w:szCs w:val="24"/>
          </w:rPr>
          <w:t xml:space="preserve"> within-</w:t>
        </w:r>
        <w:r w:rsidR="0074725C">
          <w:rPr>
            <w:rFonts w:cs="Arial"/>
            <w:bCs/>
            <w:szCs w:val="24"/>
          </w:rPr>
          <w:t>predator-</w:t>
        </w:r>
        <w:r w:rsidR="0074725C" w:rsidRPr="008415EC">
          <w:rPr>
            <w:rFonts w:cs="Arial"/>
            <w:bCs/>
            <w:szCs w:val="24"/>
          </w:rPr>
          <w:t>guild variation in pest consumption</w:t>
        </w:r>
        <w:r w:rsidR="0074725C">
          <w:rPr>
            <w:rFonts w:cs="Arial"/>
            <w:bCs/>
            <w:szCs w:val="24"/>
          </w:rPr>
          <w:t xml:space="preserve"> and</w:t>
        </w:r>
      </w:ins>
      <w:ins w:id="643" w:author="Gen-Chang Hsu" w:date="2024-08-26T22:41:00Z" w16du:dateUtc="2024-08-27T02:41:00Z">
        <w:r w:rsidR="0074725C">
          <w:rPr>
            <w:rFonts w:cs="Arial"/>
            <w:bCs/>
            <w:szCs w:val="24"/>
          </w:rPr>
          <w:t xml:space="preserve"> biocontrol effic</w:t>
        </w:r>
      </w:ins>
      <w:ins w:id="644" w:author="Gen-Chang Hsu" w:date="2024-08-26T22:45:00Z" w16du:dateUtc="2024-08-27T02:45:00Z">
        <w:r w:rsidR="00180AD7">
          <w:rPr>
            <w:rFonts w:cs="Arial"/>
            <w:bCs/>
            <w:szCs w:val="24"/>
          </w:rPr>
          <w:t>acy</w:t>
        </w:r>
      </w:ins>
      <w:ins w:id="645" w:author="Gen-Chang Hsu" w:date="2024-08-26T22:41:00Z" w16du:dateUtc="2024-08-27T02:41:00Z">
        <w:r w:rsidR="0074725C">
          <w:rPr>
            <w:rFonts w:cs="Arial"/>
            <w:bCs/>
            <w:szCs w:val="24"/>
          </w:rPr>
          <w:t xml:space="preserve"> </w:t>
        </w:r>
        <w:r w:rsidR="0074725C" w:rsidRPr="005C029F">
          <w:rPr>
            <w:rFonts w:cs="Times New Roman"/>
            <w:szCs w:val="28"/>
          </w:rPr>
          <w:t>over crop season</w:t>
        </w:r>
        <w:r w:rsidR="0074725C">
          <w:rPr>
            <w:rFonts w:cs="Arial"/>
            <w:bCs/>
            <w:szCs w:val="24"/>
          </w:rPr>
          <w:t>.</w:t>
        </w:r>
      </w:ins>
      <w:commentRangeEnd w:id="631"/>
      <w:ins w:id="646" w:author="Gen-Chang Hsu" w:date="2024-08-26T22:46:00Z" w16du:dateUtc="2024-08-27T02:46:00Z">
        <w:r w:rsidR="00707918">
          <w:rPr>
            <w:rStyle w:val="CommentReference"/>
          </w:rPr>
          <w:commentReference w:id="631"/>
        </w:r>
      </w:ins>
    </w:p>
    <w:p w14:paraId="1F5F92A2" w14:textId="3385C12E" w:rsidR="00F17D8E" w:rsidRPr="005C029F" w:rsidDel="0074725C" w:rsidRDefault="00DD4E15" w:rsidP="00145E4B">
      <w:pPr>
        <w:spacing w:after="0" w:line="480" w:lineRule="auto"/>
        <w:ind w:firstLine="720"/>
        <w:jc w:val="left"/>
        <w:rPr>
          <w:del w:id="647" w:author="Gen-Chang Hsu" w:date="2024-08-26T22:41:00Z" w16du:dateUtc="2024-08-27T02:41:00Z"/>
          <w:rFonts w:cs="Times New Roman"/>
          <w:szCs w:val="28"/>
        </w:rPr>
      </w:pPr>
      <w:del w:id="648" w:author="Gen-Chang Hsu" w:date="2024-08-26T22:41:00Z" w16du:dateUtc="2024-08-27T02:41:00Z">
        <w:r w:rsidRPr="005C029F" w:rsidDel="0074725C">
          <w:rPr>
            <w:rFonts w:cs="Times New Roman"/>
            <w:szCs w:val="28"/>
          </w:rPr>
          <w:delText xml:space="preserve">we </w:delText>
        </w:r>
        <w:r w:rsidR="00970C06" w:rsidDel="0074725C">
          <w:rPr>
            <w:rFonts w:cs="Times New Roman"/>
            <w:szCs w:val="28"/>
          </w:rPr>
          <w:delText>encourage</w:delText>
        </w:r>
        <w:r w:rsidRPr="005C029F" w:rsidDel="0074725C">
          <w:rPr>
            <w:rFonts w:cs="Times New Roman"/>
            <w:szCs w:val="28"/>
          </w:rPr>
          <w:delText xml:space="preserve"> future studies</w:delText>
        </w:r>
        <w:r w:rsidR="005C4BFC" w:rsidDel="0074725C">
          <w:rPr>
            <w:rFonts w:cs="Times New Roman"/>
            <w:szCs w:val="28"/>
          </w:rPr>
          <w:delText xml:space="preserve"> to</w:delText>
        </w:r>
        <w:r w:rsidRPr="005C029F" w:rsidDel="0074725C">
          <w:rPr>
            <w:rFonts w:cs="Times New Roman"/>
            <w:szCs w:val="28"/>
          </w:rPr>
          <w:delText xml:space="preserve"> </w:delText>
        </w:r>
      </w:del>
      <w:del w:id="649" w:author="Gen-Chang Hsu" w:date="2024-08-26T20:40:00Z" w16du:dateUtc="2024-08-27T00:40:00Z">
        <w:r w:rsidRPr="005C029F" w:rsidDel="00CD4DB7">
          <w:rPr>
            <w:rFonts w:cs="Times New Roman"/>
            <w:szCs w:val="28"/>
          </w:rPr>
          <w:delText xml:space="preserve">examine </w:delText>
        </w:r>
      </w:del>
      <w:del w:id="650" w:author="Gen-Chang Hsu" w:date="2024-08-26T22:41:00Z" w16du:dateUtc="2024-08-27T02:41:00Z">
        <w:r w:rsidRPr="005C029F" w:rsidDel="0074725C">
          <w:rPr>
            <w:rFonts w:cs="Times New Roman"/>
            <w:szCs w:val="28"/>
          </w:rPr>
          <w:delText xml:space="preserve">different assemblages of sit-and-wait vs. actively hunting </w:delText>
        </w:r>
      </w:del>
      <w:del w:id="651" w:author="Gen-Chang Hsu" w:date="2024-08-25T22:22:00Z" w16du:dateUtc="2024-08-26T02:22:00Z">
        <w:r w:rsidRPr="005C029F" w:rsidDel="00BB4BE6">
          <w:rPr>
            <w:rFonts w:cs="Times New Roman"/>
            <w:szCs w:val="28"/>
          </w:rPr>
          <w:delText xml:space="preserve"> </w:delText>
        </w:r>
      </w:del>
      <w:del w:id="652" w:author="Gen-Chang Hsu" w:date="2024-08-26T22:41:00Z" w16du:dateUtc="2024-08-27T02:41:00Z">
        <w:r w:rsidRPr="005C029F" w:rsidDel="0074725C">
          <w:rPr>
            <w:rFonts w:cs="Times New Roman"/>
            <w:szCs w:val="28"/>
          </w:rPr>
          <w:delText>predators</w:delText>
        </w:r>
      </w:del>
      <w:del w:id="653" w:author="Gen-Chang Hsu" w:date="2024-08-26T20:40:00Z" w16du:dateUtc="2024-08-27T00:40:00Z">
        <w:r w:rsidRPr="005C029F" w:rsidDel="003D56E9">
          <w:rPr>
            <w:rFonts w:cs="Times New Roman"/>
            <w:szCs w:val="28"/>
          </w:rPr>
          <w:delText xml:space="preserve"> </w:delText>
        </w:r>
      </w:del>
      <w:del w:id="654" w:author="Gen-Chang Hsu" w:date="2024-08-26T22:41:00Z" w16du:dateUtc="2024-08-27T02:41:00Z">
        <w:r w:rsidRPr="005C029F" w:rsidDel="0074725C">
          <w:rPr>
            <w:rFonts w:cs="Times New Roman"/>
            <w:szCs w:val="28"/>
          </w:rPr>
          <w:delText>in</w:delText>
        </w:r>
        <w:r w:rsidR="005C4BFC" w:rsidDel="0074725C">
          <w:rPr>
            <w:rFonts w:cs="Times New Roman"/>
            <w:szCs w:val="28"/>
          </w:rPr>
          <w:delText xml:space="preserve"> </w:delText>
        </w:r>
        <w:r w:rsidRPr="005C029F" w:rsidDel="0074725C">
          <w:rPr>
            <w:rFonts w:cs="Times New Roman"/>
            <w:szCs w:val="28"/>
          </w:rPr>
          <w:delText>field</w:delText>
        </w:r>
        <w:r w:rsidR="005C4BFC" w:rsidDel="0074725C">
          <w:rPr>
            <w:rFonts w:cs="Times New Roman"/>
            <w:szCs w:val="28"/>
          </w:rPr>
          <w:delText xml:space="preserve"> conditions</w:delText>
        </w:r>
        <w:r w:rsidRPr="005C029F" w:rsidDel="0074725C">
          <w:rPr>
            <w:rFonts w:cs="Times New Roman"/>
            <w:szCs w:val="28"/>
          </w:rPr>
          <w:delText xml:space="preserve"> to reveal the most efficient </w:delText>
        </w:r>
        <w:r w:rsidR="005C4BFC" w:rsidDel="0074725C">
          <w:rPr>
            <w:rFonts w:cs="Times New Roman"/>
            <w:szCs w:val="28"/>
          </w:rPr>
          <w:delText>bio</w:delText>
        </w:r>
        <w:r w:rsidRPr="005C029F" w:rsidDel="0074725C">
          <w:rPr>
            <w:rFonts w:cs="Times New Roman"/>
            <w:szCs w:val="28"/>
          </w:rPr>
          <w:delText xml:space="preserve">control practice over the </w:delText>
        </w:r>
        <w:r w:rsidR="00BE5224" w:rsidDel="0074725C">
          <w:rPr>
            <w:rFonts w:cs="Times New Roman"/>
            <w:szCs w:val="28"/>
          </w:rPr>
          <w:delText>entire</w:delText>
        </w:r>
        <w:r w:rsidRPr="005C029F" w:rsidDel="0074725C">
          <w:rPr>
            <w:rFonts w:cs="Times New Roman"/>
            <w:szCs w:val="28"/>
          </w:rPr>
          <w:delText xml:space="preserve"> crop season.</w:delText>
        </w:r>
      </w:del>
      <w:del w:id="655" w:author="Gen-Chang Hsu" w:date="2024-08-25T22:22:00Z" w16du:dateUtc="2024-08-26T02:22:00Z">
        <w:r w:rsidRPr="005C029F" w:rsidDel="00BB4BE6">
          <w:rPr>
            <w:rFonts w:cs="Times New Roman"/>
            <w:szCs w:val="28"/>
          </w:rPr>
          <w:delText xml:space="preserve">  </w:delText>
        </w:r>
      </w:del>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1D7633D4"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w:t>
      </w:r>
      <w:del w:id="656" w:author="Gen-Chang Hsu" w:date="2024-08-25T22:25:00Z" w16du:dateUtc="2024-08-26T02:25:00Z">
        <w:r w:rsidR="007E4509" w:rsidDel="00CC0BEA">
          <w:rPr>
            <w:rFonts w:cs="Times New Roman"/>
            <w:szCs w:val="28"/>
          </w:rPr>
          <w:delText xml:space="preserve">various </w:delText>
        </w:r>
      </w:del>
      <w:ins w:id="657" w:author="Gen-Chang Hsu" w:date="2024-08-25T22:25:00Z" w16du:dateUtc="2024-08-26T02:25:00Z">
        <w:r w:rsidR="00CC0BEA">
          <w:rPr>
            <w:rFonts w:cs="Times New Roman"/>
            <w:szCs w:val="28"/>
          </w:rPr>
          <w:t xml:space="preserve">variable </w:t>
        </w:r>
      </w:ins>
      <w:r w:rsidR="00095721">
        <w:rPr>
          <w:rFonts w:cs="Times New Roman"/>
          <w:szCs w:val="28"/>
        </w:rPr>
        <w:t>abiotic and biotic</w:t>
      </w:r>
      <w:ins w:id="658" w:author="Gen-Chang Hsu" w:date="2024-08-25T22:25:00Z" w16du:dateUtc="2024-08-26T02:25:00Z">
        <w:r w:rsidR="00CC0BEA">
          <w:rPr>
            <w:rFonts w:cs="Times New Roman"/>
            <w:szCs w:val="28"/>
          </w:rPr>
          <w:t xml:space="preserve"> </w:t>
        </w:r>
      </w:ins>
      <w:del w:id="659" w:author="Gen-Chang Hsu" w:date="2024-08-25T22:25:00Z" w16du:dateUtc="2024-08-26T02:25:00Z">
        <w:r w:rsidR="00095721" w:rsidDel="00CC0BEA">
          <w:rPr>
            <w:rFonts w:cs="Times New Roman"/>
            <w:szCs w:val="28"/>
          </w:rPr>
          <w:delText xml:space="preserve"> </w:delText>
        </w:r>
        <w:r w:rsidRPr="005C029F" w:rsidDel="00CC0BEA">
          <w:rPr>
            <w:rFonts w:cs="Times New Roman"/>
            <w:szCs w:val="28"/>
          </w:rPr>
          <w:delText xml:space="preserve">environmental </w:delText>
        </w:r>
      </w:del>
      <w:r w:rsidRPr="005C029F">
        <w:rPr>
          <w:rFonts w:cs="Times New Roman"/>
          <w:szCs w:val="28"/>
        </w:rPr>
        <w:t xml:space="preserve">conditions. </w:t>
      </w:r>
      <w:r w:rsidR="007E4509">
        <w:rPr>
          <w:rFonts w:cs="Times New Roman"/>
          <w:szCs w:val="28"/>
        </w:rPr>
        <w:t xml:space="preserve"> </w:t>
      </w:r>
      <w:del w:id="660" w:author="Gen-Chang Hsu" w:date="2024-08-25T22:25:00Z" w16du:dateUtc="2024-08-26T02:25:00Z">
        <w:r w:rsidRPr="005C029F" w:rsidDel="001070AE">
          <w:rPr>
            <w:rFonts w:cs="Times New Roman"/>
            <w:szCs w:val="28"/>
          </w:rPr>
          <w:delText>Specifically, r</w:delText>
        </w:r>
      </w:del>
      <w:ins w:id="661" w:author="Gen-Chang Hsu" w:date="2024-08-25T22:25:00Z" w16du:dateUtc="2024-08-26T02:25:00Z">
        <w:r w:rsidR="001070AE">
          <w:rPr>
            <w:rFonts w:cs="Times New Roman"/>
            <w:szCs w:val="28"/>
          </w:rPr>
          <w:t>R</w:t>
        </w:r>
      </w:ins>
      <w:r w:rsidRPr="005C029F">
        <w:rPr>
          <w:rFonts w:cs="Times New Roman"/>
          <w:szCs w:val="28"/>
        </w:rPr>
        <w:t xml:space="preserve">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D03B87">
        <w:rPr>
          <w:rFonts w:cs="Times New Roman"/>
          <w:szCs w:val="28"/>
        </w:rPr>
        <w:t xml:space="preserve">). </w:t>
      </w:r>
      <w:r w:rsidR="009133F7" w:rsidRPr="00D03B87">
        <w:rPr>
          <w:rFonts w:cs="Times New Roman"/>
          <w:szCs w:val="28"/>
        </w:rPr>
        <w:t xml:space="preserve"> </w:t>
      </w:r>
      <w:commentRangeStart w:id="662"/>
      <w:r w:rsidRPr="00D03B87">
        <w:rPr>
          <w:rFonts w:cs="Times New Roman"/>
          <w:szCs w:val="28"/>
        </w:rPr>
        <w:t xml:space="preserve">Regarding the biotic factors, the </w:t>
      </w:r>
      <w:ins w:id="663" w:author="Gen-Chang Hsu" w:date="2024-08-27T22:16:00Z" w16du:dateUtc="2024-08-28T02:16:00Z">
        <w:r w:rsidR="008C2013" w:rsidRPr="00D03B87">
          <w:rPr>
            <w:rFonts w:cs="Times New Roman"/>
            <w:szCs w:val="28"/>
          </w:rPr>
          <w:t xml:space="preserve">abundance of </w:t>
        </w:r>
      </w:ins>
      <w:ins w:id="664" w:author="Gen-Chang Hsu" w:date="2024-08-27T22:26:00Z" w16du:dateUtc="2024-08-28T02:26:00Z">
        <w:r w:rsidR="008C2013" w:rsidRPr="00D03B87">
          <w:rPr>
            <w:rFonts w:cs="Times New Roman"/>
            <w:szCs w:val="28"/>
          </w:rPr>
          <w:t xml:space="preserve">different </w:t>
        </w:r>
      </w:ins>
      <w:ins w:id="665" w:author="Gen-Chang Hsu" w:date="2024-08-27T22:16:00Z" w16du:dateUtc="2024-08-28T02:16:00Z">
        <w:r w:rsidR="008C2013" w:rsidRPr="00D03B87">
          <w:rPr>
            <w:rFonts w:cs="Times New Roman"/>
            <w:szCs w:val="28"/>
          </w:rPr>
          <w:t>prey sources</w:t>
        </w:r>
      </w:ins>
      <w:commentRangeEnd w:id="662"/>
      <w:ins w:id="666" w:author="Gen-Chang Hsu" w:date="2024-08-27T22:18:00Z" w16du:dateUtc="2024-08-28T02:18:00Z">
        <w:r w:rsidR="008C2013" w:rsidRPr="00D03B87">
          <w:rPr>
            <w:rStyle w:val="CommentReference"/>
          </w:rPr>
          <w:commentReference w:id="662"/>
        </w:r>
      </w:ins>
      <w:ins w:id="667" w:author="Gen-Chang Hsu" w:date="2024-08-27T22:17:00Z" w16du:dateUtc="2024-08-28T02:17:00Z">
        <w:r w:rsidR="008C2013" w:rsidRPr="00E77C40">
          <w:rPr>
            <w:rFonts w:cs="Times New Roman"/>
            <w:color w:val="FF0000"/>
            <w:szCs w:val="28"/>
            <w:rPrChange w:id="668" w:author="Gen-Chang Hsu" w:date="2024-08-27T22:32:00Z" w16du:dateUtc="2024-08-28T02:32:00Z">
              <w:rPr>
                <w:rFonts w:cs="Times New Roman"/>
                <w:szCs w:val="28"/>
              </w:rPr>
            </w:rPrChange>
          </w:rPr>
          <w:t xml:space="preserve"> </w:t>
        </w:r>
      </w:ins>
      <w:ins w:id="669" w:author="Gen-Chang Hsu" w:date="2024-08-27T22:16:00Z" w16du:dateUtc="2024-08-28T02:16:00Z">
        <w:r w:rsidR="008C2013">
          <w:rPr>
            <w:rFonts w:cs="Times New Roman"/>
            <w:szCs w:val="28"/>
          </w:rPr>
          <w:t xml:space="preserve">as well as the </w:t>
        </w:r>
      </w:ins>
      <w:ins w:id="670" w:author="Gen-Chang Hsu" w:date="2024-08-28T11:42:00Z" w16du:dateUtc="2024-08-28T15:42:00Z">
        <w:r w:rsidR="00901F1E">
          <w:rPr>
            <w:rFonts w:cs="Times New Roman"/>
            <w:szCs w:val="28"/>
          </w:rPr>
          <w:t xml:space="preserve">taxonomic </w:t>
        </w:r>
      </w:ins>
      <w:r w:rsidRPr="005C029F">
        <w:rPr>
          <w:rFonts w:cs="Times New Roman"/>
          <w:szCs w:val="28"/>
        </w:rPr>
        <w:t>composition of rice herbivores at the flowering and ripening stage</w:t>
      </w:r>
      <w:r w:rsidR="009133F7">
        <w:rPr>
          <w:rFonts w:cs="Times New Roman"/>
          <w:szCs w:val="28"/>
        </w:rPr>
        <w:t>s</w:t>
      </w:r>
      <w:r w:rsidRPr="005C029F">
        <w:rPr>
          <w:rFonts w:cs="Times New Roman"/>
          <w:szCs w:val="28"/>
        </w:rPr>
        <w:t xml:space="preserve"> </w:t>
      </w:r>
      <w:del w:id="671" w:author="Gen-Chang Hsu" w:date="2024-08-28T11:42:00Z" w16du:dateUtc="2024-08-28T15:42:00Z">
        <w:r w:rsidRPr="005C029F" w:rsidDel="00901F1E">
          <w:rPr>
            <w:rFonts w:cs="Times New Roman"/>
            <w:szCs w:val="28"/>
          </w:rPr>
          <w:delText xml:space="preserve">differed </w:delText>
        </w:r>
      </w:del>
      <w:ins w:id="672" w:author="Gen-Chang Hsu" w:date="2024-08-28T11:42:00Z" w16du:dateUtc="2024-08-28T15:42:00Z">
        <w:r w:rsidR="00901F1E">
          <w:rPr>
            <w:rFonts w:cs="Times New Roman"/>
            <w:szCs w:val="28"/>
          </w:rPr>
          <w:t>varied</w:t>
        </w:r>
        <w:r w:rsidR="00901F1E" w:rsidRPr="005C029F">
          <w:rPr>
            <w:rFonts w:cs="Times New Roman"/>
            <w:szCs w:val="28"/>
          </w:rPr>
          <w:t xml:space="preserve"> </w:t>
        </w:r>
      </w:ins>
      <w:r w:rsidRPr="005C029F">
        <w:rPr>
          <w:rFonts w:cs="Times New Roman"/>
          <w:szCs w:val="28"/>
        </w:rPr>
        <w:t>substantially among the three years</w:t>
      </w:r>
      <w:ins w:id="673" w:author="Gen-Chang Hsu" w:date="2024-08-28T11:41:00Z" w16du:dateUtc="2024-08-28T15:41:00Z">
        <w:r w:rsidR="007A731E">
          <w:rPr>
            <w:rFonts w:cs="Times New Roman"/>
            <w:szCs w:val="28"/>
          </w:rPr>
          <w:t xml:space="preserve"> </w:t>
        </w:r>
      </w:ins>
      <w:del w:id="674" w:author="Gen-Chang Hsu" w:date="2024-08-28T11:41:00Z" w16du:dateUtc="2024-08-28T15:41:00Z">
        <w:r w:rsidRPr="005C029F" w:rsidDel="007A731E">
          <w:rPr>
            <w:rFonts w:cs="Times New Roman"/>
            <w:szCs w:val="28"/>
          </w:rPr>
          <w:delText>, in particular the two most dominant groups: leafhoppers (Cicadellidae/</w:delText>
        </w:r>
        <w:r w:rsidRPr="005C029F" w:rsidDel="007A731E">
          <w:rPr>
            <w:rFonts w:cs="Times New Roman"/>
            <w:i/>
            <w:szCs w:val="28"/>
          </w:rPr>
          <w:delText>Nephotettix</w:delText>
        </w:r>
        <w:r w:rsidRPr="005C029F" w:rsidDel="007A731E">
          <w:rPr>
            <w:rFonts w:cs="Times New Roman"/>
            <w:szCs w:val="28"/>
          </w:rPr>
          <w:delText>) and planthoppers (Delphacidae/</w:delText>
        </w:r>
        <w:r w:rsidRPr="005C029F" w:rsidDel="007A731E">
          <w:rPr>
            <w:rFonts w:cs="Times New Roman"/>
            <w:i/>
            <w:szCs w:val="28"/>
          </w:rPr>
          <w:delText>Nilaparvata</w:delText>
        </w:r>
        <w:r w:rsidRPr="005C029F" w:rsidDel="007A731E">
          <w:rPr>
            <w:rFonts w:cs="Times New Roman"/>
            <w:szCs w:val="28"/>
          </w:rPr>
          <w:delText xml:space="preserve">) </w:delText>
        </w:r>
      </w:del>
      <w:r w:rsidRPr="005C029F">
        <w:rPr>
          <w:rFonts w:cs="Times New Roman"/>
          <w:szCs w:val="28"/>
        </w:rPr>
        <w:t xml:space="preserve">(Appendix </w:t>
      </w:r>
      <w:r w:rsidR="00FE0498">
        <w:rPr>
          <w:rFonts w:cs="Times New Roman"/>
          <w:szCs w:val="28"/>
        </w:rPr>
        <w:t>A</w:t>
      </w:r>
      <w:r w:rsidRPr="005C029F">
        <w:rPr>
          <w:rFonts w:cs="Times New Roman"/>
          <w:szCs w:val="28"/>
        </w:rPr>
        <w:t xml:space="preserve">: Table </w:t>
      </w:r>
      <w:r w:rsidRPr="005C029F">
        <w:rPr>
          <w:rFonts w:cs="Times New Roman"/>
          <w:szCs w:val="28"/>
        </w:rPr>
        <w:lastRenderedPageBreak/>
        <w:t>S</w:t>
      </w:r>
      <w:ins w:id="675" w:author="Gen-Chang Hsu" w:date="2024-08-28T11:41:00Z" w16du:dateUtc="2024-08-28T15:41:00Z">
        <w:r w:rsidR="007A731E">
          <w:rPr>
            <w:rFonts w:cs="Times New Roman"/>
            <w:szCs w:val="28"/>
          </w:rPr>
          <w:t>E and S3</w:t>
        </w:r>
      </w:ins>
      <w:del w:id="676" w:author="Gen-Chang Hsu" w:date="2024-08-28T11:41:00Z" w16du:dateUtc="2024-08-28T15:41:00Z">
        <w:r w:rsidRPr="005C029F" w:rsidDel="007A731E">
          <w:rPr>
            <w:rFonts w:cs="Times New Roman"/>
            <w:szCs w:val="28"/>
          </w:rPr>
          <w:delText>3</w:delText>
        </w:r>
      </w:del>
      <w:r w:rsidRPr="005C029F">
        <w:rPr>
          <w:rFonts w:cs="Times New Roman"/>
          <w:szCs w:val="28"/>
        </w:rPr>
        <w:t xml:space="preserve">). </w:t>
      </w:r>
      <w:r w:rsidR="009133F7">
        <w:rPr>
          <w:rFonts w:cs="Times New Roman"/>
          <w:szCs w:val="28"/>
        </w:rPr>
        <w:t xml:space="preserve"> </w:t>
      </w:r>
      <w:del w:id="677" w:author="Gen-Chang Hsu" w:date="2024-08-28T11:42:00Z" w16du:dateUtc="2024-08-28T15:42:00Z">
        <w:r w:rsidRPr="005C029F" w:rsidDel="00901F1E">
          <w:rPr>
            <w:rFonts w:cs="Times New Roman"/>
            <w:szCs w:val="28"/>
          </w:rPr>
          <w:delText xml:space="preserve">Although </w:delText>
        </w:r>
      </w:del>
      <w:del w:id="678" w:author="Gen-Chang Hsu" w:date="2024-08-25T22:27:00Z" w16du:dateUtc="2024-08-26T02:27:00Z">
        <w:r w:rsidR="006B6C63" w:rsidRPr="005C029F" w:rsidDel="001070AE">
          <w:rPr>
            <w:rFonts w:cs="Times New Roman"/>
            <w:szCs w:val="28"/>
          </w:rPr>
          <w:delText xml:space="preserve">both </w:delText>
        </w:r>
        <w:r w:rsidRPr="005C029F" w:rsidDel="001070AE">
          <w:rPr>
            <w:rFonts w:cs="Times New Roman"/>
            <w:szCs w:val="28"/>
          </w:rPr>
          <w:delText>abiotic and biotic f</w:delText>
        </w:r>
      </w:del>
      <w:del w:id="679" w:author="Gen-Chang Hsu" w:date="2024-08-28T11:42:00Z" w16du:dateUtc="2024-08-28T15:42:00Z">
        <w:r w:rsidRPr="005C029F" w:rsidDel="00901F1E">
          <w:rPr>
            <w:rFonts w:cs="Times New Roman"/>
            <w:szCs w:val="28"/>
          </w:rPr>
          <w:delText>actors varied substantially over</w:delText>
        </w:r>
        <w:r w:rsidR="00BE5224" w:rsidDel="00901F1E">
          <w:rPr>
            <w:rFonts w:cs="Times New Roman"/>
            <w:szCs w:val="28"/>
          </w:rPr>
          <w:delText xml:space="preserve"> the</w:delText>
        </w:r>
        <w:r w:rsidRPr="005C029F" w:rsidDel="00901F1E">
          <w:rPr>
            <w:rFonts w:cs="Times New Roman"/>
            <w:szCs w:val="28"/>
          </w:rPr>
          <w:delText xml:space="preserve"> years</w:delText>
        </w:r>
      </w:del>
      <w:ins w:id="680" w:author="Gen-Chang Hsu" w:date="2024-08-28T11:42:00Z" w16du:dateUtc="2024-08-28T15:42:00Z">
        <w:r w:rsidR="00901F1E">
          <w:rPr>
            <w:rFonts w:cs="Times New Roman"/>
            <w:szCs w:val="28"/>
          </w:rPr>
          <w:t xml:space="preserve">Despite these </w:t>
        </w:r>
      </w:ins>
      <w:ins w:id="681" w:author="Gen-Chang Hsu" w:date="2024-08-28T11:43:00Z" w16du:dateUtc="2024-08-28T15:43:00Z">
        <w:r w:rsidR="00901F1E">
          <w:rPr>
            <w:rFonts w:cs="Times New Roman"/>
            <w:szCs w:val="28"/>
          </w:rPr>
          <w:t>abiotic and biotic variations</w:t>
        </w:r>
      </w:ins>
      <w:del w:id="682" w:author="Gen-Chang Hsu" w:date="2024-08-25T22:26:00Z" w16du:dateUtc="2024-08-26T02:26:00Z">
        <w:r w:rsidRPr="005C029F" w:rsidDel="001070AE">
          <w:rPr>
            <w:rFonts w:cs="Times New Roman"/>
            <w:szCs w:val="28"/>
          </w:rPr>
          <w:delText xml:space="preserve"> </w:delText>
        </w:r>
        <w:r w:rsidR="00BE5224" w:rsidDel="001070AE">
          <w:rPr>
            <w:rFonts w:cs="Times New Roman"/>
            <w:szCs w:val="28"/>
          </w:rPr>
          <w:delText>of</w:delText>
        </w:r>
        <w:r w:rsidRPr="005C029F" w:rsidDel="001070AE">
          <w:rPr>
            <w:rFonts w:cs="Times New Roman"/>
            <w:szCs w:val="28"/>
          </w:rPr>
          <w:delText xml:space="preserve"> our study</w:delText>
        </w:r>
      </w:del>
      <w:r w:rsidRPr="005C029F">
        <w:rPr>
          <w:rFonts w:cs="Times New Roman"/>
          <w:szCs w:val="28"/>
        </w:rPr>
        <w:t>,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w:t>
      </w:r>
      <w:del w:id="683" w:author="Gen-Chang Hsu" w:date="2024-08-25T22:28:00Z" w16du:dateUtc="2024-08-26T02:28:00Z">
        <w:r w:rsidR="00C7288D" w:rsidRPr="005C029F" w:rsidDel="00E418B7">
          <w:rPr>
            <w:rFonts w:cs="Times New Roman"/>
            <w:szCs w:val="28"/>
          </w:rPr>
          <w:delText xml:space="preserve">a </w:delText>
        </w:r>
      </w:del>
      <w:r w:rsidR="00C7288D" w:rsidRPr="005C029F">
        <w:rPr>
          <w:rFonts w:cs="Times New Roman"/>
          <w:szCs w:val="28"/>
        </w:rPr>
        <w:t>predictable</w:t>
      </w:r>
      <w:ins w:id="684" w:author="Gen-Chang Hsu" w:date="2024-08-25T22:27:00Z" w16du:dateUtc="2024-08-26T02:27:00Z">
        <w:r w:rsidR="00E418B7">
          <w:rPr>
            <w:rFonts w:cs="Times New Roman"/>
            <w:szCs w:val="28"/>
          </w:rPr>
          <w:t xml:space="preserve"> biocontrol agents</w:t>
        </w:r>
      </w:ins>
      <w:del w:id="685" w:author="Gen-Chang Hsu" w:date="2024-08-25T22:27:00Z" w16du:dateUtc="2024-08-26T02:27:00Z">
        <w:r w:rsidR="00C7288D" w:rsidRPr="005C029F" w:rsidDel="00E418B7">
          <w:rPr>
            <w:rFonts w:cs="Times New Roman"/>
            <w:szCs w:val="28"/>
          </w:rPr>
          <w:delText>, valuable tool</w:delText>
        </w:r>
      </w:del>
      <w:r w:rsidR="00C7288D" w:rsidRPr="005C029F">
        <w:rPr>
          <w:rFonts w:cs="Times New Roman"/>
          <w:szCs w:val="28"/>
        </w:rPr>
        <w:t xml:space="preserve"> </w:t>
      </w:r>
      <w:del w:id="686" w:author="Gen-Chang Hsu" w:date="2024-08-25T22:28:00Z" w16du:dateUtc="2024-08-26T02:28:00Z">
        <w:r w:rsidR="00C7288D" w:rsidRPr="005C029F" w:rsidDel="00E418B7">
          <w:rPr>
            <w:rFonts w:cs="Times New Roman"/>
            <w:szCs w:val="28"/>
          </w:rPr>
          <w:delText xml:space="preserve">for pest control </w:delText>
        </w:r>
      </w:del>
      <w:r w:rsidR="00C7288D" w:rsidRPr="005C029F">
        <w:rPr>
          <w:rFonts w:cs="Times New Roman"/>
          <w:szCs w:val="28"/>
        </w:rPr>
        <w:t xml:space="preserve">in </w:t>
      </w:r>
      <w:del w:id="687" w:author="Gen-Chang Hsu" w:date="2024-08-17T22:09:00Z" w16du:dateUtc="2024-08-18T02:09:00Z">
        <w:r w:rsidR="00C7288D" w:rsidRPr="005C029F" w:rsidDel="0024779E">
          <w:rPr>
            <w:rFonts w:cs="Times New Roman"/>
            <w:szCs w:val="28"/>
          </w:rPr>
          <w:delText xml:space="preserve">sustainable </w:delText>
        </w:r>
      </w:del>
      <w:ins w:id="688" w:author="Gen-Chang Hsu" w:date="2024-08-17T22:09:00Z" w16du:dateUtc="2024-08-18T02:09:00Z">
        <w:r w:rsidR="0024779E">
          <w:rPr>
            <w:rFonts w:cs="Times New Roman"/>
            <w:szCs w:val="28"/>
          </w:rPr>
          <w:t>rice fields</w:t>
        </w:r>
      </w:ins>
      <w:del w:id="689"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D5321E0"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w:t>
      </w:r>
      <w:ins w:id="690" w:author="Gen-Chang Hsu" w:date="2024-08-25T23:12:00Z" w16du:dateUtc="2024-08-26T03:12:00Z">
        <w:r w:rsidR="009F3C74">
          <w:rPr>
            <w:rFonts w:cs="Times New Roman"/>
            <w:szCs w:val="28"/>
          </w:rPr>
          <w:t xml:space="preserve"> In fact, </w:t>
        </w:r>
      </w:ins>
      <w:ins w:id="691" w:author="Gen-Chang Hsu" w:date="2024-08-25T23:13:00Z" w16du:dateUtc="2024-08-26T03:13:00Z">
        <w:r w:rsidR="009F3C74">
          <w:rPr>
            <w:rFonts w:cs="Times New Roman"/>
            <w:szCs w:val="28"/>
          </w:rPr>
          <w:t>although not statistically significant</w:t>
        </w:r>
      </w:ins>
      <w:ins w:id="692" w:author="Gen-Chang Hsu" w:date="2024-08-25T23:14:00Z" w16du:dateUtc="2024-08-26T03:14:00Z">
        <w:r w:rsidR="009F3C74">
          <w:rPr>
            <w:rFonts w:cs="Times New Roman"/>
            <w:szCs w:val="28"/>
          </w:rPr>
          <w:t>,</w:t>
        </w:r>
      </w:ins>
      <w:ins w:id="693" w:author="Gen-Chang Hsu" w:date="2024-08-25T23:12:00Z" w16du:dateUtc="2024-08-26T03:12:00Z">
        <w:r w:rsidR="009F3C74">
          <w:rPr>
            <w:rFonts w:cs="Times New Roman"/>
            <w:szCs w:val="28"/>
          </w:rPr>
          <w:t xml:space="preserve"> rice herbivore abundance </w:t>
        </w:r>
      </w:ins>
      <w:ins w:id="694" w:author="Gen-Chang Hsu" w:date="2024-08-25T23:13:00Z" w16du:dateUtc="2024-08-26T03:13:00Z">
        <w:r w:rsidR="009F3C74">
          <w:rPr>
            <w:rFonts w:cs="Times New Roman"/>
            <w:szCs w:val="28"/>
          </w:rPr>
          <w:t>appeared to be</w:t>
        </w:r>
      </w:ins>
      <w:ins w:id="695" w:author="Gen-Chang Hsu" w:date="2024-08-25T23:12:00Z" w16du:dateUtc="2024-08-26T03:12:00Z">
        <w:r w:rsidR="009F3C74">
          <w:rPr>
            <w:rFonts w:cs="Times New Roman"/>
            <w:szCs w:val="28"/>
          </w:rPr>
          <w:t xml:space="preserve"> higher in conventional farms </w:t>
        </w:r>
      </w:ins>
      <w:ins w:id="696" w:author="Gen-Chang Hsu" w:date="2024-08-25T23:13:00Z" w16du:dateUtc="2024-08-26T03:13:00Z">
        <w:r w:rsidR="009F3C74">
          <w:rPr>
            <w:rFonts w:cs="Times New Roman"/>
            <w:szCs w:val="28"/>
          </w:rPr>
          <w:t>(Table S</w:t>
        </w:r>
      </w:ins>
      <w:ins w:id="697" w:author="Gen-Chang Hsu" w:date="2024-08-26T09:43:00Z" w16du:dateUtc="2024-08-26T13:43:00Z">
        <w:r w:rsidR="00337BFB">
          <w:rPr>
            <w:rFonts w:cs="Times New Roman"/>
            <w:szCs w:val="28"/>
          </w:rPr>
          <w:t>C</w:t>
        </w:r>
      </w:ins>
      <w:ins w:id="698" w:author="Gen-Chang Hsu" w:date="2024-08-25T23:13:00Z" w16du:dateUtc="2024-08-26T03:13:00Z">
        <w:r w:rsidR="009F3C74">
          <w:rPr>
            <w:rFonts w:cs="Times New Roman"/>
            <w:szCs w:val="28"/>
          </w:rPr>
          <w:t>).</w:t>
        </w:r>
      </w:ins>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w:t>
      </w:r>
      <w:del w:id="699" w:author="Gen-Chang Hsu" w:date="2024-08-25T23:12:00Z" w16du:dateUtc="2024-08-26T03:12:00Z">
        <w:r w:rsidRPr="005C029F" w:rsidDel="009F3C74">
          <w:rPr>
            <w:rFonts w:cs="Times New Roman"/>
            <w:szCs w:val="28"/>
          </w:rPr>
          <w:delText xml:space="preserve">highlight </w:delText>
        </w:r>
      </w:del>
      <w:ins w:id="700" w:author="Gen-Chang Hsu" w:date="2024-08-25T23:12:00Z" w16du:dateUtc="2024-08-26T03:12:00Z">
        <w:r w:rsidR="009F3C74">
          <w:rPr>
            <w:rFonts w:cs="Times New Roman"/>
            <w:szCs w:val="28"/>
          </w:rPr>
          <w:t>indicate</w:t>
        </w:r>
      </w:ins>
      <w:ins w:id="701" w:author="Gen-Chang Hsu" w:date="2024-08-25T23:14:00Z" w16du:dateUtc="2024-08-26T03:14:00Z">
        <w:r w:rsidR="004832F8">
          <w:rPr>
            <w:rFonts w:cs="Times New Roman"/>
            <w:szCs w:val="28"/>
          </w:rPr>
          <w:t xml:space="preserve"> an </w:t>
        </w:r>
      </w:ins>
      <w:del w:id="702" w:author="Gen-Chang Hsu" w:date="2024-08-25T23:14:00Z" w16du:dateUtc="2024-08-26T03:14:00Z">
        <w:r w:rsidRPr="005C029F" w:rsidDel="004832F8">
          <w:rPr>
            <w:rFonts w:cs="Times New Roman"/>
            <w:szCs w:val="28"/>
          </w:rPr>
          <w:delText xml:space="preserve">the </w:delText>
        </w:r>
      </w:del>
      <w:r w:rsidRPr="005C029F">
        <w:rPr>
          <w:rFonts w:cs="Times New Roman"/>
          <w:szCs w:val="28"/>
        </w:rPr>
        <w:t xml:space="preserve">important but overlooked biocontrol value of GAPs in conventional farming systems. </w:t>
      </w:r>
      <w:commentRangeStart w:id="703"/>
      <w:ins w:id="704" w:author="Gen-Chang Hsu" w:date="2024-08-28T12:40:00Z" w16du:dateUtc="2024-08-28T16:40:00Z">
        <w:r w:rsidR="006C5479">
          <w:rPr>
            <w:rFonts w:cs="Times New Roman"/>
            <w:szCs w:val="28"/>
          </w:rPr>
          <w:t xml:space="preserve">On the other hand, GAPs </w:t>
        </w:r>
      </w:ins>
      <w:ins w:id="705" w:author="Gen-Chang Hsu" w:date="2024-08-28T12:43:00Z" w16du:dateUtc="2024-08-28T16:43:00Z">
        <w:r w:rsidR="006C5479">
          <w:rPr>
            <w:rFonts w:cs="Times New Roman"/>
            <w:szCs w:val="28"/>
          </w:rPr>
          <w:t>are critical components of</w:t>
        </w:r>
      </w:ins>
      <w:ins w:id="706" w:author="Gen-Chang Hsu" w:date="2024-08-28T12:40:00Z" w16du:dateUtc="2024-08-28T16:40:00Z">
        <w:r w:rsidR="006C5479">
          <w:rPr>
            <w:rFonts w:cs="Times New Roman"/>
            <w:szCs w:val="28"/>
          </w:rPr>
          <w:t xml:space="preserve"> </w:t>
        </w:r>
      </w:ins>
      <w:ins w:id="707" w:author="Gen-Chang Hsu" w:date="2024-08-28T12:42:00Z" w16du:dateUtc="2024-08-28T16:42:00Z">
        <w:r w:rsidR="006C5479">
          <w:rPr>
            <w:rFonts w:cs="Times New Roman"/>
            <w:szCs w:val="28"/>
          </w:rPr>
          <w:t xml:space="preserve">pest </w:t>
        </w:r>
      </w:ins>
      <w:ins w:id="708" w:author="Gen-Chang Hsu" w:date="2024-08-28T12:43:00Z" w16du:dateUtc="2024-08-28T16:43:00Z">
        <w:r w:rsidR="006C5479">
          <w:rPr>
            <w:rFonts w:cs="Times New Roman"/>
            <w:szCs w:val="28"/>
          </w:rPr>
          <w:t>management</w:t>
        </w:r>
      </w:ins>
      <w:ins w:id="709" w:author="Gen-Chang Hsu" w:date="2024-08-28T12:40:00Z" w16du:dateUtc="2024-08-28T16:40:00Z">
        <w:r w:rsidR="006C5479">
          <w:rPr>
            <w:rFonts w:cs="Times New Roman"/>
            <w:szCs w:val="28"/>
          </w:rPr>
          <w:t xml:space="preserve"> in</w:t>
        </w:r>
      </w:ins>
      <w:ins w:id="710" w:author="Gen-Chang Hsu" w:date="2024-08-28T12:41:00Z" w16du:dateUtc="2024-08-28T16:41:00Z">
        <w:r w:rsidR="006C5479">
          <w:rPr>
            <w:rFonts w:cs="Times New Roman"/>
            <w:szCs w:val="28"/>
          </w:rPr>
          <w:t xml:space="preserve"> </w:t>
        </w:r>
        <w:r w:rsidR="006C5479" w:rsidRPr="008B15C3">
          <w:rPr>
            <w:rFonts w:cs="Arial"/>
            <w:bCs/>
            <w:szCs w:val="24"/>
          </w:rPr>
          <w:t xml:space="preserve">organic </w:t>
        </w:r>
      </w:ins>
      <w:ins w:id="711" w:author="Gen-Chang Hsu" w:date="2024-08-28T12:43:00Z" w16du:dateUtc="2024-08-28T16:43:00Z">
        <w:r w:rsidR="006C5479">
          <w:rPr>
            <w:rFonts w:cs="Arial"/>
            <w:bCs/>
            <w:szCs w:val="24"/>
          </w:rPr>
          <w:t>farms</w:t>
        </w:r>
      </w:ins>
      <w:ins w:id="712" w:author="Gen-Chang Hsu" w:date="2024-08-28T12:44:00Z" w16du:dateUtc="2024-08-28T16:44:00Z">
        <w:r w:rsidR="006C5479">
          <w:rPr>
            <w:rFonts w:cs="Times New Roman"/>
            <w:szCs w:val="28"/>
          </w:rPr>
          <w:t xml:space="preserve"> (especially because </w:t>
        </w:r>
      </w:ins>
      <w:ins w:id="713" w:author="Gen-Chang Hsu" w:date="2024-08-28T12:45:00Z" w16du:dateUtc="2024-08-28T16:45:00Z">
        <w:r w:rsidR="006C5479">
          <w:rPr>
            <w:rFonts w:cs="Times New Roman"/>
            <w:szCs w:val="28"/>
          </w:rPr>
          <w:t xml:space="preserve">pesticides </w:t>
        </w:r>
      </w:ins>
      <w:ins w:id="714" w:author="Gen-Chang Hsu" w:date="2024-08-28T12:44:00Z" w16du:dateUtc="2024-08-28T16:44:00Z">
        <w:r w:rsidR="006C5479">
          <w:rPr>
            <w:rFonts w:cs="Times New Roman"/>
            <w:szCs w:val="28"/>
          </w:rPr>
          <w:t xml:space="preserve">are not allowed), and </w:t>
        </w:r>
      </w:ins>
      <w:ins w:id="715" w:author="Gen-Chang Hsu" w:date="2024-08-28T12:42:00Z" w16du:dateUtc="2024-08-28T16:42:00Z">
        <w:r w:rsidR="006C5479">
          <w:rPr>
            <w:rFonts w:cs="Times New Roman"/>
            <w:szCs w:val="28"/>
          </w:rPr>
          <w:t>w</w:t>
        </w:r>
      </w:ins>
      <w:ins w:id="716" w:author="Gen-Chang Hsu" w:date="2024-08-28T12:30:00Z" w16du:dateUtc="2024-08-28T16:30:00Z">
        <w:r w:rsidR="001F0D28">
          <w:rPr>
            <w:rFonts w:cs="Times New Roman"/>
            <w:szCs w:val="28"/>
          </w:rPr>
          <w:t xml:space="preserve">e encourage future studies </w:t>
        </w:r>
      </w:ins>
      <w:ins w:id="717" w:author="Gen-Chang Hsu" w:date="2024-08-28T12:31:00Z" w16du:dateUtc="2024-08-28T16:31:00Z">
        <w:r w:rsidR="001F0D28">
          <w:rPr>
            <w:rFonts w:cs="Times New Roman"/>
            <w:szCs w:val="28"/>
          </w:rPr>
          <w:t xml:space="preserve">to </w:t>
        </w:r>
      </w:ins>
      <w:ins w:id="718" w:author="Gen-Chang Hsu" w:date="2024-08-28T12:32:00Z" w16du:dateUtc="2024-08-28T16:32:00Z">
        <w:r w:rsidR="001F0D28">
          <w:rPr>
            <w:rFonts w:cs="Arial"/>
            <w:bCs/>
            <w:szCs w:val="24"/>
          </w:rPr>
          <w:t>investigate</w:t>
        </w:r>
      </w:ins>
      <w:ins w:id="719" w:author="Gen-Chang Hsu" w:date="2024-08-28T12:31:00Z" w16du:dateUtc="2024-08-28T16:31:00Z">
        <w:r w:rsidR="001F0D28">
          <w:rPr>
            <w:rFonts w:cs="Arial"/>
            <w:bCs/>
            <w:szCs w:val="24"/>
          </w:rPr>
          <w:t xml:space="preserve"> </w:t>
        </w:r>
      </w:ins>
      <w:ins w:id="720" w:author="Gen-Chang Hsu" w:date="2024-08-28T12:32:00Z" w16du:dateUtc="2024-08-28T16:32:00Z">
        <w:r w:rsidR="001F0D28">
          <w:rPr>
            <w:rFonts w:cs="Arial"/>
            <w:bCs/>
            <w:szCs w:val="24"/>
          </w:rPr>
          <w:t>the</w:t>
        </w:r>
      </w:ins>
      <w:ins w:id="721" w:author="Gen-Chang Hsu" w:date="2024-08-28T12:42:00Z" w16du:dateUtc="2024-08-28T16:42:00Z">
        <w:r w:rsidR="006C5479">
          <w:rPr>
            <w:rFonts w:cs="Arial"/>
            <w:bCs/>
            <w:szCs w:val="24"/>
          </w:rPr>
          <w:t>ir</w:t>
        </w:r>
      </w:ins>
      <w:ins w:id="722" w:author="Gen-Chang Hsu" w:date="2024-08-28T12:32:00Z" w16du:dateUtc="2024-08-28T16:32:00Z">
        <w:r w:rsidR="001F0D28">
          <w:rPr>
            <w:rFonts w:cs="Arial"/>
            <w:bCs/>
            <w:szCs w:val="24"/>
          </w:rPr>
          <w:t xml:space="preserve"> bio</w:t>
        </w:r>
      </w:ins>
      <w:ins w:id="723" w:author="Gen-Chang Hsu" w:date="2024-08-28T12:33:00Z" w16du:dateUtc="2024-08-28T16:33:00Z">
        <w:r w:rsidR="001F0D28">
          <w:rPr>
            <w:rFonts w:cs="Arial"/>
            <w:bCs/>
            <w:szCs w:val="24"/>
          </w:rPr>
          <w:t>control efficacy</w:t>
        </w:r>
      </w:ins>
      <w:ins w:id="724" w:author="Gen-Chang Hsu" w:date="2024-08-28T12:31:00Z" w16du:dateUtc="2024-08-28T16:31:00Z">
        <w:r w:rsidR="001F0D28" w:rsidRPr="008B15C3">
          <w:rPr>
            <w:rFonts w:cs="Arial"/>
            <w:bCs/>
            <w:szCs w:val="24"/>
          </w:rPr>
          <w:t xml:space="preserve"> </w:t>
        </w:r>
      </w:ins>
      <w:ins w:id="725" w:author="Gen-Chang Hsu" w:date="2024-08-28T12:42:00Z" w16du:dateUtc="2024-08-28T16:42:00Z">
        <w:r w:rsidR="006C5479">
          <w:rPr>
            <w:rFonts w:cs="Arial"/>
            <w:bCs/>
            <w:szCs w:val="24"/>
          </w:rPr>
          <w:t xml:space="preserve">and </w:t>
        </w:r>
      </w:ins>
      <w:ins w:id="726" w:author="Gen-Chang Hsu" w:date="2024-08-28T12:33:00Z" w16du:dateUtc="2024-08-28T16:33:00Z">
        <w:r w:rsidR="001F0D28">
          <w:rPr>
            <w:rFonts w:cs="Arial"/>
            <w:bCs/>
            <w:szCs w:val="24"/>
          </w:rPr>
          <w:t>interactions with other natural enemies</w:t>
        </w:r>
      </w:ins>
      <w:ins w:id="727" w:author="Gen-Chang Hsu" w:date="2024-08-28T12:31:00Z" w16du:dateUtc="2024-08-28T16:31:00Z">
        <w:r w:rsidR="001F0D28" w:rsidRPr="008B15C3">
          <w:rPr>
            <w:rFonts w:cs="Arial"/>
            <w:bCs/>
            <w:szCs w:val="24"/>
          </w:rPr>
          <w:t xml:space="preserve"> in organic </w:t>
        </w:r>
      </w:ins>
      <w:ins w:id="728" w:author="Gen-Chang Hsu" w:date="2024-08-28T12:32:00Z" w16du:dateUtc="2024-08-28T16:32:00Z">
        <w:r w:rsidR="001F0D28">
          <w:rPr>
            <w:rFonts w:cs="Arial"/>
            <w:bCs/>
            <w:szCs w:val="24"/>
          </w:rPr>
          <w:t>systems</w:t>
        </w:r>
      </w:ins>
      <w:ins w:id="729" w:author="Gen-Chang Hsu" w:date="2024-08-28T12:43:00Z" w16du:dateUtc="2024-08-28T16:43:00Z">
        <w:r w:rsidR="006C5479">
          <w:rPr>
            <w:rFonts w:cs="Arial"/>
            <w:bCs/>
            <w:szCs w:val="24"/>
          </w:rPr>
          <w:t>.</w:t>
        </w:r>
      </w:ins>
      <w:commentRangeEnd w:id="703"/>
      <w:ins w:id="730" w:author="Gen-Chang Hsu" w:date="2024-08-28T12:46:00Z" w16du:dateUtc="2024-08-28T16:46:00Z">
        <w:r w:rsidR="006C5479">
          <w:rPr>
            <w:rStyle w:val="CommentReference"/>
          </w:rPr>
          <w:commentReference w:id="703"/>
        </w:r>
      </w:ins>
      <w:ins w:id="731" w:author="Gen-Chang Hsu" w:date="2024-08-28T12:34:00Z" w16du:dateUtc="2024-08-28T16:34:00Z">
        <w:r w:rsidR="00EA0A2A">
          <w:rPr>
            <w:rFonts w:cs="Arial"/>
            <w:bCs/>
            <w:szCs w:val="24"/>
          </w:rPr>
          <w:t xml:space="preserve"> </w:t>
        </w:r>
      </w:ins>
    </w:p>
    <w:p w14:paraId="7542D260" w14:textId="524A7892"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commentRangeStart w:id="732"/>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commentRangeEnd w:id="732"/>
      <w:r w:rsidR="00B0188B">
        <w:rPr>
          <w:rStyle w:val="CommentReference"/>
        </w:rPr>
        <w:commentReference w:id="732"/>
      </w:r>
      <w:r w:rsidRPr="005C029F">
        <w:rPr>
          <w:rFonts w:cs="Times New Roman"/>
          <w:szCs w:val="28"/>
        </w:rPr>
        <w:t xml:space="preserve">. </w:t>
      </w:r>
      <w:r w:rsidR="00950546">
        <w:rPr>
          <w:rFonts w:cs="Times New Roman"/>
          <w:szCs w:val="28"/>
        </w:rPr>
        <w:t xml:space="preserve"> </w:t>
      </w:r>
      <w:moveToRangeStart w:id="733" w:author="Gen-Chang Hsu" w:date="2024-08-25T23:21:00Z" w:name="move175520522"/>
      <w:moveTo w:id="734" w:author="Gen-Chang Hsu" w:date="2024-08-25T23:21:00Z" w16du:dateUtc="2024-08-26T03:21:00Z">
        <w:r w:rsidR="00B0188B" w:rsidRPr="005C029F">
          <w:rPr>
            <w:rFonts w:cs="Times New Roman"/>
            <w:szCs w:val="28"/>
          </w:rPr>
          <w:t>These findings indicate a higher biocontrol value of predators when</w:t>
        </w:r>
        <w:del w:id="735" w:author="Gen-Chang Hsu" w:date="2024-08-25T23:22:00Z" w16du:dateUtc="2024-08-26T03:22:00Z">
          <w:r w:rsidR="00B0188B" w:rsidRPr="005C029F" w:rsidDel="00B0188B">
            <w:rPr>
              <w:rFonts w:cs="Times New Roman"/>
              <w:szCs w:val="28"/>
            </w:rPr>
            <w:delText xml:space="preserve"> the </w:delText>
          </w:r>
        </w:del>
      </w:moveTo>
      <w:ins w:id="736" w:author="Gen-Chang Hsu" w:date="2024-08-25T23:22:00Z" w16du:dateUtc="2024-08-26T03:22:00Z">
        <w:r w:rsidR="00B0188B">
          <w:rPr>
            <w:rFonts w:cs="Times New Roman"/>
            <w:szCs w:val="28"/>
          </w:rPr>
          <w:t xml:space="preserve"> </w:t>
        </w:r>
      </w:ins>
      <w:moveTo w:id="737" w:author="Gen-Chang Hsu" w:date="2024-08-25T23:21:00Z" w16du:dateUtc="2024-08-26T03:21:00Z">
        <w:r w:rsidR="00B0188B" w:rsidRPr="005C029F">
          <w:rPr>
            <w:rFonts w:cs="Times New Roman"/>
            <w:szCs w:val="28"/>
          </w:rPr>
          <w:lastRenderedPageBreak/>
          <w:t>crop production is most vulnerable to pest damage.</w:t>
        </w:r>
      </w:moveTo>
      <w:ins w:id="738" w:author="Gen-Chang Hsu" w:date="2024-08-25T23:25:00Z" w16du:dateUtc="2024-08-26T03:25:00Z">
        <w:r w:rsidR="000E12F5">
          <w:rPr>
            <w:rFonts w:cs="Times New Roman"/>
            <w:szCs w:val="28"/>
          </w:rPr>
          <w:t xml:space="preserve"> </w:t>
        </w:r>
      </w:ins>
      <w:ins w:id="739" w:author="Gen-Chang Hsu" w:date="2024-08-25T23:26:00Z" w16du:dateUtc="2024-08-26T03:26:00Z">
        <w:r w:rsidR="000E12F5">
          <w:rPr>
            <w:rFonts w:cs="Times New Roman"/>
            <w:szCs w:val="28"/>
          </w:rPr>
          <w:t xml:space="preserve"> Therefore, f</w:t>
        </w:r>
        <w:r w:rsidR="000E12F5" w:rsidRPr="005C029F">
          <w:rPr>
            <w:rFonts w:cs="Times New Roman"/>
            <w:szCs w:val="28"/>
          </w:rPr>
          <w:t xml:space="preserve">arming practitioners </w:t>
        </w:r>
        <w:r w:rsidR="000E12F5">
          <w:rPr>
            <w:rFonts w:cs="Times New Roman"/>
            <w:szCs w:val="28"/>
          </w:rPr>
          <w:t>may</w:t>
        </w:r>
        <w:r w:rsidR="000E12F5" w:rsidRPr="005C029F">
          <w:rPr>
            <w:rFonts w:cs="Times New Roman"/>
            <w:szCs w:val="28"/>
          </w:rPr>
          <w:t xml:space="preserve"> avoid practices that harm predators (e.g., chemical applications) during </w:t>
        </w:r>
        <w:r w:rsidR="000E12F5">
          <w:rPr>
            <w:rFonts w:cs="Times New Roman"/>
            <w:szCs w:val="28"/>
          </w:rPr>
          <w:t>this period</w:t>
        </w:r>
        <w:r w:rsidR="000E12F5" w:rsidRPr="005C029F">
          <w:rPr>
            <w:rFonts w:cs="Times New Roman"/>
            <w:szCs w:val="28"/>
          </w:rPr>
          <w:t xml:space="preserve"> to maintain healthy predator populations and </w:t>
        </w:r>
        <w:r w:rsidR="000E12F5">
          <w:rPr>
            <w:rFonts w:cs="Times New Roman"/>
            <w:szCs w:val="28"/>
          </w:rPr>
          <w:t xml:space="preserve">the </w:t>
        </w:r>
        <w:r w:rsidR="000E12F5" w:rsidRPr="005C029F">
          <w:rPr>
            <w:rFonts w:cs="Times New Roman"/>
            <w:szCs w:val="28"/>
          </w:rPr>
          <w:t>associated ecosystem services.</w:t>
        </w:r>
      </w:ins>
      <w:moveTo w:id="740" w:author="Gen-Chang Hsu" w:date="2024-08-25T23:21:00Z" w16du:dateUtc="2024-08-26T03:21:00Z">
        <w:r w:rsidR="00B0188B">
          <w:rPr>
            <w:rFonts w:cs="Times New Roman"/>
            <w:szCs w:val="28"/>
          </w:rPr>
          <w:t xml:space="preserve"> </w:t>
        </w:r>
        <w:r w:rsidR="00B0188B" w:rsidRPr="005C029F">
          <w:rPr>
            <w:rFonts w:cs="Times New Roman"/>
            <w:szCs w:val="28"/>
          </w:rPr>
          <w:t xml:space="preserve"> </w:t>
        </w:r>
      </w:moveTo>
      <w:moveToRangeEnd w:id="733"/>
      <w:commentRangeStart w:id="741"/>
      <w:del w:id="742" w:author="Gen-Chang Hsu" w:date="2024-08-25T23:20:00Z" w16du:dateUtc="2024-08-26T03:20:00Z">
        <w:r w:rsidR="00756659" w:rsidDel="00B0188B">
          <w:rPr>
            <w:rFonts w:cs="Times New Roman"/>
            <w:szCs w:val="28"/>
          </w:rPr>
          <w:delText xml:space="preserve">This may be because </w:delText>
        </w:r>
        <w:r w:rsidRPr="005C029F" w:rsidDel="00B0188B">
          <w:rPr>
            <w:rFonts w:cs="Times New Roman"/>
            <w:szCs w:val="28"/>
          </w:rPr>
          <w:delText xml:space="preserve">pest </w:delText>
        </w:r>
      </w:del>
      <w:del w:id="743" w:author="Gen-Chang Hsu" w:date="2024-08-25T23:19:00Z" w16du:dateUtc="2024-08-26T03:19:00Z">
        <w:r w:rsidRPr="005C029F" w:rsidDel="00B0188B">
          <w:rPr>
            <w:rFonts w:cs="Times New Roman"/>
            <w:szCs w:val="28"/>
          </w:rPr>
          <w:delText xml:space="preserve">populations </w:delText>
        </w:r>
      </w:del>
      <w:del w:id="744" w:author="Gen-Chang Hsu" w:date="2024-08-25T23:20:00Z" w16du:dateUtc="2024-08-26T03:20:00Z">
        <w:r w:rsidRPr="005C029F" w:rsidDel="00B0188B">
          <w:rPr>
            <w:rFonts w:cs="Times New Roman"/>
            <w:szCs w:val="28"/>
          </w:rPr>
          <w:delText>increased</w:delText>
        </w:r>
        <w:r w:rsidR="00B917D0" w:rsidRPr="005C029F" w:rsidDel="00B0188B">
          <w:rPr>
            <w:rFonts w:cs="Times New Roman"/>
            <w:szCs w:val="28"/>
          </w:rPr>
          <w:delText xml:space="preserve"> with</w:delText>
        </w:r>
        <w:r w:rsidRPr="005C029F" w:rsidDel="00B0188B">
          <w:rPr>
            <w:rFonts w:cs="Times New Roman"/>
            <w:szCs w:val="28"/>
          </w:rPr>
          <w:delText xml:space="preserve"> </w:delText>
        </w:r>
        <w:r w:rsidR="00B917D0" w:rsidRPr="005C029F" w:rsidDel="00B0188B">
          <w:rPr>
            <w:rFonts w:cs="Times New Roman"/>
            <w:szCs w:val="28"/>
          </w:rPr>
          <w:delText>rice development</w:delText>
        </w:r>
      </w:del>
      <w:del w:id="745" w:author="Gen-Chang Hsu" w:date="2024-08-25T23:19:00Z" w16du:dateUtc="2024-08-26T03:19:00Z">
        <w:r w:rsidR="00B917D0" w:rsidRPr="005C029F" w:rsidDel="00B0188B">
          <w:rPr>
            <w:rFonts w:cs="Times New Roman"/>
            <w:szCs w:val="28"/>
          </w:rPr>
          <w:delText xml:space="preserve"> </w:delText>
        </w:r>
        <w:r w:rsidRPr="005C029F" w:rsidDel="00B0188B">
          <w:rPr>
            <w:rFonts w:cs="Times New Roman"/>
            <w:szCs w:val="28"/>
          </w:rPr>
          <w:delText xml:space="preserve">and </w:delText>
        </w:r>
        <w:r w:rsidR="00E446BA" w:rsidRPr="005C029F" w:rsidDel="00B0188B">
          <w:rPr>
            <w:rFonts w:cs="Times New Roman"/>
            <w:szCs w:val="28"/>
          </w:rPr>
          <w:delText xml:space="preserve">eventually </w:delText>
        </w:r>
        <w:r w:rsidRPr="005C029F" w:rsidDel="00B0188B">
          <w:rPr>
            <w:rFonts w:cs="Times New Roman"/>
            <w:szCs w:val="28"/>
          </w:rPr>
          <w:delText>predominated</w:delText>
        </w:r>
      </w:del>
      <w:del w:id="746" w:author="Gen-Chang Hsu" w:date="2024-08-25T23:20:00Z" w16du:dateUtc="2024-08-26T03:20:00Z">
        <w:r w:rsidRPr="005C029F" w:rsidDel="00B0188B">
          <w:rPr>
            <w:rFonts w:cs="Times New Roman"/>
            <w:szCs w:val="28"/>
          </w:rPr>
          <w:delText xml:space="preserve">, leading to high pest consumption by </w:delText>
        </w:r>
        <w:r w:rsidR="00E446BA" w:rsidRPr="005C029F" w:rsidDel="00B0188B">
          <w:rPr>
            <w:rFonts w:cs="Times New Roman"/>
            <w:szCs w:val="28"/>
          </w:rPr>
          <w:delText xml:space="preserve">GAPs at </w:delText>
        </w:r>
        <w:r w:rsidR="00846CB7" w:rsidRPr="005C029F" w:rsidDel="00B0188B">
          <w:rPr>
            <w:rFonts w:cs="Times New Roman"/>
            <w:szCs w:val="28"/>
          </w:rPr>
          <w:delText>the flowering and ripening stages</w:delText>
        </w:r>
        <w:r w:rsidRPr="005C029F" w:rsidDel="00B0188B">
          <w:rPr>
            <w:rFonts w:cs="Times New Roman"/>
            <w:szCs w:val="28"/>
          </w:rPr>
          <w:delText>.</w:delText>
        </w:r>
      </w:del>
      <w:ins w:id="747" w:author="Gen-Chang Hsu" w:date="2024-08-25T23:20:00Z" w16du:dateUtc="2024-08-26T03:20:00Z">
        <w:r w:rsidR="00B0188B">
          <w:rPr>
            <w:rFonts w:cs="Times New Roman"/>
            <w:szCs w:val="28"/>
          </w:rPr>
          <w:t xml:space="preserve">Interestingly, rice herbivore abundance did not increase significantly </w:t>
        </w:r>
      </w:ins>
      <w:ins w:id="748" w:author="Gen-Chang Hsu" w:date="2024-08-25T23:21:00Z" w16du:dateUtc="2024-08-26T03:21:00Z">
        <w:r w:rsidR="00B0188B">
          <w:rPr>
            <w:rFonts w:cs="Times New Roman"/>
            <w:szCs w:val="28"/>
          </w:rPr>
          <w:t>over the crop season</w:t>
        </w:r>
      </w:ins>
      <w:ins w:id="749" w:author="Gen-Chang Hsu" w:date="2024-08-25T23:20:00Z" w16du:dateUtc="2024-08-26T03:20:00Z">
        <w:r w:rsidR="00B0188B">
          <w:rPr>
            <w:rFonts w:cs="Times New Roman"/>
            <w:szCs w:val="28"/>
          </w:rPr>
          <w:t xml:space="preserve"> (Table S</w:t>
        </w:r>
      </w:ins>
      <w:ins w:id="750" w:author="Gen-Chang Hsu" w:date="2024-08-26T09:43:00Z" w16du:dateUtc="2024-08-26T13:43:00Z">
        <w:r w:rsidR="00337BFB">
          <w:rPr>
            <w:rFonts w:cs="Times New Roman"/>
            <w:szCs w:val="28"/>
          </w:rPr>
          <w:t>D</w:t>
        </w:r>
      </w:ins>
      <w:ins w:id="751" w:author="Gen-Chang Hsu" w:date="2024-08-25T23:20:00Z" w16du:dateUtc="2024-08-26T03:20:00Z">
        <w:r w:rsidR="00B0188B">
          <w:rPr>
            <w:rFonts w:cs="Times New Roman"/>
            <w:szCs w:val="28"/>
          </w:rPr>
          <w:t>).</w:t>
        </w:r>
      </w:ins>
      <w:ins w:id="752" w:author="Gen-Chang Hsu" w:date="2024-08-25T23:21:00Z" w16du:dateUtc="2024-08-26T03:21:00Z">
        <w:r w:rsidR="00B0188B">
          <w:rPr>
            <w:rFonts w:cs="Times New Roman"/>
            <w:szCs w:val="28"/>
          </w:rPr>
          <w:t xml:space="preserve"> </w:t>
        </w:r>
      </w:ins>
      <w:ins w:id="753" w:author="Gen-Chang Hsu" w:date="2024-08-25T23:23:00Z" w16du:dateUtc="2024-08-26T03:23:00Z">
        <w:r w:rsidR="00B0188B">
          <w:rPr>
            <w:rFonts w:cs="Times New Roman"/>
            <w:szCs w:val="28"/>
          </w:rPr>
          <w:t>Yet,</w:t>
        </w:r>
      </w:ins>
      <w:ins w:id="754" w:author="Gen-Chang Hsu" w:date="2024-08-25T23:21:00Z" w16du:dateUtc="2024-08-26T03:21:00Z">
        <w:r w:rsidR="00B0188B">
          <w:rPr>
            <w:rFonts w:cs="Times New Roman"/>
            <w:szCs w:val="28"/>
          </w:rPr>
          <w:t xml:space="preserve"> GAPs still consumed</w:t>
        </w:r>
      </w:ins>
      <w:ins w:id="755" w:author="Gen-Chang Hsu" w:date="2024-08-25T23:23:00Z" w16du:dateUtc="2024-08-26T03:23:00Z">
        <w:r w:rsidR="00B0188B">
          <w:rPr>
            <w:rFonts w:cs="Times New Roman"/>
            <w:szCs w:val="28"/>
          </w:rPr>
          <w:t xml:space="preserve"> increasing proportions of rice pests</w:t>
        </w:r>
      </w:ins>
      <w:ins w:id="756" w:author="Gen-Chang Hsu" w:date="2024-08-25T23:24:00Z" w16du:dateUtc="2024-08-26T03:24:00Z">
        <w:r w:rsidR="00B0188B">
          <w:rPr>
            <w:rFonts w:cs="Times New Roman"/>
            <w:szCs w:val="28"/>
          </w:rPr>
          <w:t xml:space="preserve"> at late crop stages</w:t>
        </w:r>
      </w:ins>
      <w:ins w:id="757" w:author="Gen-Chang Hsu" w:date="2024-08-25T23:23:00Z" w16du:dateUtc="2024-08-26T03:23:00Z">
        <w:r w:rsidR="00B0188B">
          <w:rPr>
            <w:rFonts w:cs="Times New Roman"/>
            <w:szCs w:val="28"/>
          </w:rPr>
          <w:t>, suggesting that prey preference may play a role in the</w:t>
        </w:r>
      </w:ins>
      <w:ins w:id="758" w:author="Gen-Chang Hsu" w:date="2024-08-25T23:24:00Z" w16du:dateUtc="2024-08-26T03:24:00Z">
        <w:r w:rsidR="00B0188B">
          <w:rPr>
            <w:rFonts w:cs="Times New Roman"/>
            <w:szCs w:val="28"/>
          </w:rPr>
          <w:t>ir feeding behavior</w:t>
        </w:r>
      </w:ins>
      <w:ins w:id="759" w:author="Gen-Chang Hsu" w:date="2024-08-25T23:21:00Z" w16du:dateUtc="2024-08-26T03:21:00Z">
        <w:r w:rsidR="00B0188B">
          <w:rPr>
            <w:rFonts w:cs="Times New Roman"/>
            <w:szCs w:val="28"/>
          </w:rPr>
          <w:t>.</w:t>
        </w:r>
      </w:ins>
      <w:commentRangeEnd w:id="741"/>
      <w:ins w:id="760" w:author="Gen-Chang Hsu" w:date="2024-08-25T23:29:00Z" w16du:dateUtc="2024-08-26T03:29:00Z">
        <w:r w:rsidR="00946776">
          <w:rPr>
            <w:rStyle w:val="CommentReference"/>
          </w:rPr>
          <w:commentReference w:id="741"/>
        </w:r>
      </w:ins>
      <w:del w:id="761" w:author="Gen-Chang Hsu" w:date="2024-08-25T23:25:00Z" w16du:dateUtc="2024-08-26T03:25:00Z">
        <w:r w:rsidRPr="005C029F" w:rsidDel="000E12F5">
          <w:rPr>
            <w:rFonts w:cs="Times New Roman"/>
            <w:szCs w:val="28"/>
          </w:rPr>
          <w:delText xml:space="preserve"> </w:delText>
        </w:r>
      </w:del>
      <w:del w:id="762" w:author="Gen-Chang Hsu" w:date="2024-08-25T23:20:00Z" w16du:dateUtc="2024-08-26T03:20:00Z">
        <w:r w:rsidR="00BD1373" w:rsidDel="00B0188B">
          <w:rPr>
            <w:rFonts w:cs="Times New Roman"/>
            <w:szCs w:val="28"/>
          </w:rPr>
          <w:delText xml:space="preserve"> </w:delText>
        </w:r>
      </w:del>
      <w:moveFromRangeStart w:id="763" w:author="Gen-Chang Hsu" w:date="2024-08-25T23:21:00Z" w:name="move175520522"/>
      <w:moveFrom w:id="764" w:author="Gen-Chang Hsu" w:date="2024-08-25T23:21:00Z" w16du:dateUtc="2024-08-26T03:21:00Z">
        <w:r w:rsidRPr="005C029F" w:rsidDel="00B0188B">
          <w:rPr>
            <w:rFonts w:cs="Times New Roman"/>
            <w:szCs w:val="28"/>
          </w:rPr>
          <w:t>These findings indicate a higher biocontrol value of predators when the crop production is most vulnerable to pest damage.</w:t>
        </w:r>
        <w:r w:rsidR="00BD1373" w:rsidDel="00B0188B">
          <w:rPr>
            <w:rFonts w:cs="Times New Roman"/>
            <w:szCs w:val="28"/>
          </w:rPr>
          <w:t xml:space="preserve"> </w:t>
        </w:r>
        <w:r w:rsidRPr="005C029F" w:rsidDel="00B0188B">
          <w:rPr>
            <w:rFonts w:cs="Times New Roman"/>
            <w:szCs w:val="28"/>
          </w:rPr>
          <w:t xml:space="preserve"> </w:t>
        </w:r>
      </w:moveFrom>
      <w:moveFromRangeEnd w:id="763"/>
      <w:del w:id="765" w:author="Gen-Chang Hsu" w:date="2024-08-25T23:25:00Z" w16du:dateUtc="2024-08-26T03:25:00Z">
        <w:r w:rsidRPr="005C029F" w:rsidDel="000E12F5">
          <w:rPr>
            <w:rFonts w:cs="Times New Roman"/>
            <w:szCs w:val="28"/>
          </w:rPr>
          <w:delText xml:space="preserve">Therefore, </w:delText>
        </w:r>
        <w:r w:rsidR="00A24F0A" w:rsidRPr="005C029F" w:rsidDel="000E12F5">
          <w:rPr>
            <w:rFonts w:cs="Times New Roman"/>
            <w:szCs w:val="28"/>
          </w:rPr>
          <w:delText xml:space="preserve">farming practitioners may want to avoid practices that harm predators (e.g., chemical applications) during </w:delText>
        </w:r>
        <w:r w:rsidR="001225DD" w:rsidDel="000E12F5">
          <w:rPr>
            <w:rFonts w:cs="Times New Roman"/>
            <w:szCs w:val="28"/>
          </w:rPr>
          <w:delText>this period</w:delText>
        </w:r>
        <w:r w:rsidR="00A24F0A" w:rsidRPr="005C029F" w:rsidDel="000E12F5">
          <w:rPr>
            <w:rFonts w:cs="Times New Roman"/>
            <w:szCs w:val="28"/>
          </w:rPr>
          <w:delText xml:space="preserve"> to maintain healthy predator populations and associated ecosystem services.</w:delText>
        </w:r>
      </w:del>
    </w:p>
    <w:p w14:paraId="17D13A0D" w14:textId="2C2CC1B8"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1E7758">
        <w:rPr>
          <w:rFonts w:cs="Times New Roman"/>
          <w:szCs w:val="28"/>
        </w:rPr>
        <w:t xml:space="preserve">where habitat complexity </w:t>
      </w:r>
      <w:r w:rsidR="00CA7591" w:rsidRPr="001E7758">
        <w:rPr>
          <w:rFonts w:cs="Times New Roman"/>
          <w:szCs w:val="28"/>
        </w:rPr>
        <w:t xml:space="preserve">had no effect on </w:t>
      </w:r>
      <w:r w:rsidRPr="001E7758">
        <w:rPr>
          <w:rFonts w:cs="Times New Roman"/>
          <w:szCs w:val="28"/>
        </w:rPr>
        <w:t>crop herbivore</w:t>
      </w:r>
      <w:r w:rsidR="005D1D26" w:rsidRPr="001E7758">
        <w:rPr>
          <w:rFonts w:cs="Times New Roman"/>
          <w:szCs w:val="28"/>
        </w:rPr>
        <w:t xml:space="preserve"> densities</w:t>
      </w:r>
      <w:r w:rsidRPr="001E7758">
        <w:rPr>
          <w:rFonts w:cs="Times New Roman"/>
          <w:szCs w:val="28"/>
        </w:rPr>
        <w:t xml:space="preserve"> </w:t>
      </w:r>
      <w:r w:rsidR="005723B1" w:rsidRPr="001E7758">
        <w:rPr>
          <w:rFonts w:cs="Times New Roman"/>
          <w:szCs w:val="28"/>
        </w:rPr>
        <w:fldChar w:fldCharType="begin"/>
      </w:r>
      <w:r w:rsidR="002D78D0" w:rsidRPr="001E7758">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1E7758">
        <w:rPr>
          <w:rFonts w:cs="Times New Roman"/>
          <w:szCs w:val="28"/>
        </w:rPr>
        <w:fldChar w:fldCharType="separate"/>
      </w:r>
      <w:r w:rsidR="002D78D0" w:rsidRPr="001E7758">
        <w:rPr>
          <w:rFonts w:cs="Times New Roman"/>
          <w:noProof/>
          <w:szCs w:val="28"/>
        </w:rPr>
        <w:t>(Langellotto and Denno, 2004)</w:t>
      </w:r>
      <w:r w:rsidR="005723B1" w:rsidRPr="001E7758">
        <w:rPr>
          <w:rFonts w:cs="Times New Roman"/>
          <w:szCs w:val="28"/>
        </w:rPr>
        <w:fldChar w:fldCharType="end"/>
      </w:r>
      <w:r w:rsidRPr="001E7758">
        <w:rPr>
          <w:rFonts w:cs="Times New Roman"/>
          <w:szCs w:val="28"/>
        </w:rPr>
        <w:t xml:space="preserve">. </w:t>
      </w:r>
      <w:r w:rsidR="004E68D4" w:rsidRPr="001E7758">
        <w:rPr>
          <w:rFonts w:cs="Times New Roman"/>
          <w:szCs w:val="28"/>
        </w:rPr>
        <w:t xml:space="preserve"> </w:t>
      </w:r>
      <w:commentRangeStart w:id="766"/>
      <w:ins w:id="767" w:author="Gen-Chang Hsu" w:date="2024-08-28T12:01:00Z" w16du:dateUtc="2024-08-28T16:01:00Z">
        <w:r w:rsidR="007B680A" w:rsidRPr="001E7758">
          <w:rPr>
            <w:rFonts w:cs="Times New Roman"/>
            <w:szCs w:val="28"/>
          </w:rPr>
          <w:t>Nonetheless</w:t>
        </w:r>
      </w:ins>
      <w:ins w:id="768" w:author="Gen-Chang Hsu" w:date="2024-08-28T11:59:00Z" w16du:dateUtc="2024-08-28T15:59:00Z">
        <w:r w:rsidR="007B680A" w:rsidRPr="001E7758">
          <w:rPr>
            <w:rFonts w:cs="Times New Roman"/>
            <w:szCs w:val="28"/>
          </w:rPr>
          <w:t xml:space="preserve">, </w:t>
        </w:r>
        <w:r w:rsidR="007B680A" w:rsidRPr="001E7758">
          <w:rPr>
            <w:rFonts w:cs="Times New Roman"/>
            <w:szCs w:val="28"/>
          </w:rPr>
          <w:t>surrounding vegetation</w:t>
        </w:r>
        <w:r w:rsidR="007B680A" w:rsidRPr="001E7758">
          <w:rPr>
            <w:rFonts w:cs="Times New Roman"/>
            <w:szCs w:val="28"/>
          </w:rPr>
          <w:t xml:space="preserve"> </w:t>
        </w:r>
      </w:ins>
      <w:ins w:id="769" w:author="Gen-Chang Hsu" w:date="2024-08-28T12:01:00Z" w16du:dateUtc="2024-08-28T16:01:00Z">
        <w:r w:rsidR="007B680A" w:rsidRPr="001E7758">
          <w:rPr>
            <w:rFonts w:cs="Times New Roman"/>
            <w:szCs w:val="28"/>
          </w:rPr>
          <w:t>can</w:t>
        </w:r>
      </w:ins>
      <w:ins w:id="770" w:author="Gen-Chang Hsu" w:date="2024-08-28T11:59:00Z" w16du:dateUtc="2024-08-28T15:59:00Z">
        <w:r w:rsidR="007B680A" w:rsidRPr="001E7758">
          <w:rPr>
            <w:rFonts w:cs="Times New Roman"/>
            <w:szCs w:val="28"/>
          </w:rPr>
          <w:t xml:space="preserve"> still </w:t>
        </w:r>
      </w:ins>
      <w:ins w:id="771" w:author="Gen-Chang Hsu" w:date="2024-08-28T12:00:00Z" w16du:dateUtc="2024-08-28T16:00:00Z">
        <w:r w:rsidR="007B680A" w:rsidRPr="001E7758">
          <w:rPr>
            <w:rFonts w:cs="Times New Roman"/>
            <w:szCs w:val="28"/>
          </w:rPr>
          <w:t>influ</w:t>
        </w:r>
      </w:ins>
      <w:ins w:id="772" w:author="Gen-Chang Hsu" w:date="2024-08-28T12:01:00Z" w16du:dateUtc="2024-08-28T16:01:00Z">
        <w:r w:rsidR="007B680A" w:rsidRPr="001E7758">
          <w:rPr>
            <w:rFonts w:cs="Times New Roman"/>
            <w:szCs w:val="28"/>
          </w:rPr>
          <w:t>ence</w:t>
        </w:r>
      </w:ins>
      <w:ins w:id="773" w:author="Gen-Chang Hsu" w:date="2024-08-28T11:59:00Z" w16du:dateUtc="2024-08-28T15:59:00Z">
        <w:r w:rsidR="007B680A" w:rsidRPr="001E7758">
          <w:rPr>
            <w:rFonts w:cs="Times New Roman"/>
            <w:szCs w:val="28"/>
          </w:rPr>
          <w:t xml:space="preserve"> overall pest control</w:t>
        </w:r>
      </w:ins>
      <w:ins w:id="774" w:author="Gen-Chang Hsu" w:date="2024-08-28T12:03:00Z" w16du:dateUtc="2024-08-28T16:03:00Z">
        <w:r w:rsidR="007B680A" w:rsidRPr="001E7758">
          <w:rPr>
            <w:rFonts w:cs="Times New Roman"/>
            <w:szCs w:val="28"/>
            <w:rPrChange w:id="775" w:author="Gen-Chang Hsu" w:date="2024-08-28T12:12:00Z" w16du:dateUtc="2024-08-28T16:12:00Z">
              <w:rPr>
                <w:rFonts w:cs="Times New Roman"/>
                <w:color w:val="FF0000"/>
                <w:szCs w:val="28"/>
              </w:rPr>
            </w:rPrChange>
          </w:rPr>
          <w:t xml:space="preserve"> efficacy</w:t>
        </w:r>
      </w:ins>
      <w:ins w:id="776" w:author="Gen-Chang Hsu" w:date="2024-08-28T11:59:00Z" w16du:dateUtc="2024-08-28T15:59:00Z">
        <w:r w:rsidR="007B680A" w:rsidRPr="001E7758">
          <w:rPr>
            <w:rFonts w:cs="Times New Roman"/>
            <w:szCs w:val="28"/>
          </w:rPr>
          <w:t xml:space="preserve"> by</w:t>
        </w:r>
      </w:ins>
      <w:ins w:id="777" w:author="Gen-Chang Hsu" w:date="2024-08-28T12:00:00Z" w16du:dateUtc="2024-08-28T16:00:00Z">
        <w:r w:rsidR="007B680A" w:rsidRPr="001E7758">
          <w:rPr>
            <w:rFonts w:cs="Times New Roman"/>
            <w:szCs w:val="28"/>
          </w:rPr>
          <w:t xml:space="preserve"> </w:t>
        </w:r>
      </w:ins>
      <w:ins w:id="778" w:author="Gen-Chang Hsu" w:date="2024-08-28T12:08:00Z" w16du:dateUtc="2024-08-28T16:08:00Z">
        <w:r w:rsidR="008A5349" w:rsidRPr="001E7758">
          <w:rPr>
            <w:rFonts w:cs="Times New Roman"/>
            <w:szCs w:val="28"/>
            <w:rPrChange w:id="779" w:author="Gen-Chang Hsu" w:date="2024-08-28T12:12:00Z" w16du:dateUtc="2024-08-28T16:12:00Z">
              <w:rPr>
                <w:rFonts w:cs="Times New Roman"/>
                <w:color w:val="FF0000"/>
                <w:szCs w:val="28"/>
              </w:rPr>
            </w:rPrChange>
          </w:rPr>
          <w:t xml:space="preserve">influencing </w:t>
        </w:r>
      </w:ins>
      <w:ins w:id="780" w:author="Gen-Chang Hsu" w:date="2024-08-28T12:07:00Z" w16du:dateUtc="2024-08-28T16:07:00Z">
        <w:r w:rsidR="008A5349" w:rsidRPr="001E7758">
          <w:rPr>
            <w:rFonts w:cs="Times New Roman"/>
            <w:szCs w:val="28"/>
            <w:rPrChange w:id="781" w:author="Gen-Chang Hsu" w:date="2024-08-28T12:12:00Z" w16du:dateUtc="2024-08-28T16:12:00Z">
              <w:rPr>
                <w:rFonts w:cs="Times New Roman"/>
                <w:color w:val="FF0000"/>
                <w:szCs w:val="28"/>
              </w:rPr>
            </w:rPrChange>
          </w:rPr>
          <w:t>the dispersal o</w:t>
        </w:r>
      </w:ins>
      <w:ins w:id="782" w:author="Gen-Chang Hsu" w:date="2024-08-28T12:08:00Z" w16du:dateUtc="2024-08-28T16:08:00Z">
        <w:r w:rsidR="008A5349" w:rsidRPr="001E7758">
          <w:rPr>
            <w:rFonts w:cs="Times New Roman"/>
            <w:szCs w:val="28"/>
            <w:rPrChange w:id="783" w:author="Gen-Chang Hsu" w:date="2024-08-28T12:12:00Z" w16du:dateUtc="2024-08-28T16:12:00Z">
              <w:rPr>
                <w:rFonts w:cs="Times New Roman"/>
                <w:color w:val="FF0000"/>
                <w:szCs w:val="28"/>
              </w:rPr>
            </w:rPrChange>
          </w:rPr>
          <w:t>f</w:t>
        </w:r>
      </w:ins>
      <w:ins w:id="784" w:author="Gen-Chang Hsu" w:date="2024-08-28T12:07:00Z" w16du:dateUtc="2024-08-28T16:07:00Z">
        <w:r w:rsidR="008A5349" w:rsidRPr="001E7758">
          <w:rPr>
            <w:rFonts w:cs="Times New Roman"/>
            <w:szCs w:val="28"/>
            <w:rPrChange w:id="785" w:author="Gen-Chang Hsu" w:date="2024-08-28T12:12:00Z" w16du:dateUtc="2024-08-28T16:12:00Z">
              <w:rPr>
                <w:rFonts w:cs="Times New Roman"/>
                <w:color w:val="FF0000"/>
                <w:szCs w:val="28"/>
              </w:rPr>
            </w:rPrChange>
          </w:rPr>
          <w:t xml:space="preserve"> predator</w:t>
        </w:r>
      </w:ins>
      <w:ins w:id="786" w:author="Gen-Chang Hsu" w:date="2024-08-28T12:08:00Z" w16du:dateUtc="2024-08-28T16:08:00Z">
        <w:r w:rsidR="008A5349" w:rsidRPr="001E7758">
          <w:rPr>
            <w:rFonts w:cs="Times New Roman"/>
            <w:szCs w:val="28"/>
            <w:rPrChange w:id="787" w:author="Gen-Chang Hsu" w:date="2024-08-28T12:12:00Z" w16du:dateUtc="2024-08-28T16:12:00Z">
              <w:rPr>
                <w:rFonts w:cs="Times New Roman"/>
                <w:color w:val="FF0000"/>
                <w:szCs w:val="28"/>
              </w:rPr>
            </w:rPrChange>
          </w:rPr>
          <w:t>s</w:t>
        </w:r>
      </w:ins>
      <w:ins w:id="788" w:author="Gen-Chang Hsu" w:date="2024-08-28T12:07:00Z" w16du:dateUtc="2024-08-28T16:07:00Z">
        <w:r w:rsidR="008A5349" w:rsidRPr="001E7758">
          <w:rPr>
            <w:rFonts w:cs="Times New Roman"/>
            <w:szCs w:val="28"/>
            <w:rPrChange w:id="789" w:author="Gen-Chang Hsu" w:date="2024-08-28T12:12:00Z" w16du:dateUtc="2024-08-28T16:12:00Z">
              <w:rPr>
                <w:rFonts w:cs="Times New Roman"/>
                <w:color w:val="FF0000"/>
                <w:szCs w:val="28"/>
              </w:rPr>
            </w:rPrChange>
          </w:rPr>
          <w:t xml:space="preserve"> and prey </w:t>
        </w:r>
      </w:ins>
      <w:ins w:id="790" w:author="Gen-Chang Hsu" w:date="2024-08-28T12:08:00Z" w16du:dateUtc="2024-08-28T16:08:00Z">
        <w:r w:rsidR="008A5349" w:rsidRPr="001E7758">
          <w:rPr>
            <w:rFonts w:cs="Times New Roman"/>
            <w:szCs w:val="28"/>
            <w:rPrChange w:id="791" w:author="Gen-Chang Hsu" w:date="2024-08-28T12:12:00Z" w16du:dateUtc="2024-08-28T16:12:00Z">
              <w:rPr>
                <w:rFonts w:cs="Times New Roman"/>
                <w:color w:val="FF0000"/>
                <w:szCs w:val="28"/>
              </w:rPr>
            </w:rPrChange>
          </w:rPr>
          <w:t xml:space="preserve">as well as </w:t>
        </w:r>
      </w:ins>
      <w:ins w:id="792" w:author="Gen-Chang Hsu" w:date="2024-08-28T12:00:00Z" w16du:dateUtc="2024-08-28T16:00:00Z">
        <w:r w:rsidR="007B680A" w:rsidRPr="001E7758">
          <w:rPr>
            <w:rFonts w:cs="Times New Roman"/>
            <w:szCs w:val="28"/>
          </w:rPr>
          <w:t>providing spatial refuge for predators when pest densities are low</w:t>
        </w:r>
      </w:ins>
      <w:ins w:id="793" w:author="Gen-Chang Hsu" w:date="2024-08-28T12:02:00Z" w16du:dateUtc="2024-08-28T16:02:00Z">
        <w:r w:rsidR="007B680A" w:rsidRPr="001E7758">
          <w:rPr>
            <w:rFonts w:cs="Times New Roman"/>
            <w:szCs w:val="28"/>
          </w:rPr>
          <w:t xml:space="preserve"> (</w:t>
        </w:r>
      </w:ins>
      <w:commentRangeStart w:id="794"/>
      <w:ins w:id="795" w:author="Gen-Chang Hsu" w:date="2024-08-28T12:10:00Z" w16du:dateUtc="2024-08-28T16:10:00Z">
        <w:r w:rsidR="001E7758" w:rsidRPr="001E7758">
          <w:rPr>
            <w:rFonts w:cs="Times New Roman"/>
            <w:szCs w:val="28"/>
            <w:rPrChange w:id="796" w:author="Gen-Chang Hsu" w:date="2024-08-28T12:12:00Z" w16du:dateUtc="2024-08-28T16:12:00Z">
              <w:rPr>
                <w:rFonts w:cs="Times New Roman"/>
                <w:color w:val="FF0000"/>
                <w:szCs w:val="28"/>
              </w:rPr>
            </w:rPrChange>
          </w:rPr>
          <w:t xml:space="preserve">Vasseur </w:t>
        </w:r>
        <w:r w:rsidR="001E7758" w:rsidRPr="001E7758">
          <w:rPr>
            <w:rFonts w:cs="Times New Roman"/>
            <w:i/>
            <w:iCs/>
            <w:szCs w:val="28"/>
            <w:rPrChange w:id="797" w:author="Gen-Chang Hsu" w:date="2024-08-28T12:12:00Z" w16du:dateUtc="2024-08-28T16:12:00Z">
              <w:rPr>
                <w:rFonts w:cs="Times New Roman"/>
                <w:color w:val="FF0000"/>
                <w:szCs w:val="28"/>
              </w:rPr>
            </w:rPrChange>
          </w:rPr>
          <w:t>et al</w:t>
        </w:r>
        <w:r w:rsidR="001E7758" w:rsidRPr="001E7758">
          <w:rPr>
            <w:rFonts w:cs="Times New Roman"/>
            <w:szCs w:val="28"/>
            <w:rPrChange w:id="798" w:author="Gen-Chang Hsu" w:date="2024-08-28T12:12:00Z" w16du:dateUtc="2024-08-28T16:12:00Z">
              <w:rPr>
                <w:rFonts w:cs="Times New Roman"/>
                <w:color w:val="FF0000"/>
                <w:szCs w:val="28"/>
              </w:rPr>
            </w:rPrChange>
          </w:rPr>
          <w:t>., 2013</w:t>
        </w:r>
      </w:ins>
      <w:commentRangeEnd w:id="794"/>
      <w:ins w:id="799" w:author="Gen-Chang Hsu" w:date="2024-08-28T12:11:00Z" w16du:dateUtc="2024-08-28T16:11:00Z">
        <w:r w:rsidR="001E7758" w:rsidRPr="001E7758">
          <w:rPr>
            <w:rStyle w:val="CommentReference"/>
          </w:rPr>
          <w:commentReference w:id="794"/>
        </w:r>
      </w:ins>
      <w:ins w:id="800" w:author="Gen-Chang Hsu" w:date="2024-08-28T12:02:00Z" w16du:dateUtc="2024-08-28T16:02:00Z">
        <w:r w:rsidR="007B680A" w:rsidRPr="001E7758">
          <w:rPr>
            <w:rFonts w:cs="Times New Roman"/>
            <w:szCs w:val="28"/>
          </w:rPr>
          <w:t xml:space="preserve">).  </w:t>
        </w:r>
      </w:ins>
      <w:commentRangeEnd w:id="766"/>
      <w:ins w:id="801" w:author="Gen-Chang Hsu" w:date="2024-08-28T12:46:00Z" w16du:dateUtc="2024-08-28T16:46:00Z">
        <w:r w:rsidR="006C5479">
          <w:rPr>
            <w:rStyle w:val="CommentReference"/>
          </w:rPr>
          <w:commentReference w:id="766"/>
        </w:r>
      </w:ins>
      <w:r w:rsidR="0026143E" w:rsidRPr="001E7758">
        <w:rPr>
          <w:rFonts w:cs="Times New Roman"/>
          <w:szCs w:val="28"/>
        </w:rPr>
        <w:t>Furthermore</w:t>
      </w:r>
      <w:r w:rsidRPr="001E7758">
        <w:rPr>
          <w:rFonts w:cs="Times New Roman"/>
          <w:szCs w:val="28"/>
        </w:rPr>
        <w:t>, although the diet composition of generalist predators</w:t>
      </w:r>
      <w:r w:rsidRPr="007719CB">
        <w:rPr>
          <w:rFonts w:cs="Times New Roman"/>
          <w:szCs w:val="28"/>
        </w:rPr>
        <w:t xml:space="preserve">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our </w:t>
      </w:r>
      <w:del w:id="802" w:author="Gen-Chang Hsu" w:date="2024-08-25T23:30:00Z" w16du:dateUtc="2024-08-26T03:30:00Z">
        <w:r w:rsidRPr="005C029F" w:rsidDel="00413624">
          <w:rPr>
            <w:rFonts w:cs="Times New Roman"/>
            <w:szCs w:val="28"/>
          </w:rPr>
          <w:delText xml:space="preserve">beta regression </w:delText>
        </w:r>
      </w:del>
      <w:r w:rsidRPr="005C029F">
        <w:rPr>
          <w:rFonts w:cs="Times New Roman"/>
          <w:szCs w:val="28"/>
        </w:rPr>
        <w:t>model</w:t>
      </w:r>
      <w:ins w:id="803" w:author="Gen-Chang Hsu" w:date="2024-08-25T23:30:00Z" w16du:dateUtc="2024-08-26T03:30:00Z">
        <w:r w:rsidR="00413624">
          <w:rPr>
            <w:rFonts w:cs="Times New Roman"/>
            <w:szCs w:val="28"/>
          </w:rPr>
          <w:t xml:space="preserve"> results</w:t>
        </w:r>
      </w:ins>
      <w:del w:id="804" w:author="Gen-Chang Hsu" w:date="2024-08-25T23:30:00Z" w16du:dateUtc="2024-08-26T03:30:00Z">
        <w:r w:rsidR="007D2510" w:rsidDel="00413624">
          <w:rPr>
            <w:rFonts w:cs="Times New Roman"/>
            <w:szCs w:val="28"/>
          </w:rPr>
          <w:delText>s</w:delText>
        </w:r>
      </w:del>
      <w:r w:rsidRPr="005C029F">
        <w:rPr>
          <w:rFonts w:cs="Times New Roman"/>
          <w:szCs w:val="28"/>
        </w:rPr>
        <w:t xml:space="preserve"> suggest </w:t>
      </w:r>
      <w:r w:rsidR="00746FDC" w:rsidRPr="005C029F">
        <w:rPr>
          <w:rFonts w:cs="Times New Roman"/>
          <w:szCs w:val="28"/>
        </w:rPr>
        <w:t xml:space="preserve">no such correlation between </w:t>
      </w:r>
      <w:ins w:id="805" w:author="Gen-Chang Hsu" w:date="2024-08-25T23:30:00Z" w16du:dateUtc="2024-08-26T03:30:00Z">
        <w:r w:rsidR="00413624">
          <w:rPr>
            <w:rFonts w:cs="Times New Roman"/>
            <w:szCs w:val="28"/>
          </w:rPr>
          <w:t xml:space="preserve">the relative abundance of </w:t>
        </w:r>
      </w:ins>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w:t>
      </w:r>
      <w:ins w:id="806" w:author="Gen-Chang Hsu" w:date="2024-08-25T23:30:00Z" w16du:dateUtc="2024-08-26T03:30:00Z">
        <w:r w:rsidR="00413624">
          <w:rPr>
            <w:rFonts w:cs="Times New Roman"/>
            <w:szCs w:val="28"/>
          </w:rPr>
          <w:t xml:space="preserve">pest consumption by </w:t>
        </w:r>
      </w:ins>
      <w:r w:rsidRPr="005C029F">
        <w:rPr>
          <w:rFonts w:cs="Times New Roman"/>
          <w:szCs w:val="28"/>
        </w:rPr>
        <w:t xml:space="preserve">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ins w:id="807" w:author="Gen-Chang Hsu" w:date="2024-08-25T23:31:00Z" w16du:dateUtc="2024-08-26T03:31:00Z">
        <w:r w:rsidR="00D35B81">
          <w:rPr>
            <w:rFonts w:cs="Times New Roman"/>
            <w:szCs w:val="28"/>
          </w:rPr>
          <w:t xml:space="preserve"> </w:t>
        </w:r>
      </w:ins>
      <w:del w:id="808" w:author="Gen-Chang Hsu" w:date="2024-08-25T23:31:00Z" w16du:dateUtc="2024-08-26T03:31:00Z">
        <w:r w:rsidR="00CC061C" w:rsidDel="00D35B81">
          <w:rPr>
            <w:rFonts w:cs="Times New Roman"/>
            <w:szCs w:val="28"/>
          </w:rPr>
          <w:delText xml:space="preserve"> likely</w:delText>
        </w:r>
        <w:r w:rsidR="003B6989" w:rsidRPr="005C029F" w:rsidDel="00D35B81">
          <w:rPr>
            <w:rFonts w:cs="Times New Roman"/>
            <w:szCs w:val="28"/>
          </w:rPr>
          <w:delText xml:space="preserve"> </w:delText>
        </w:r>
      </w:del>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w:t>
      </w:r>
      <w:ins w:id="809" w:author="Gen-Chang Hsu" w:date="2024-08-25T23:31:00Z" w16du:dateUtc="2024-08-26T03:31:00Z">
        <w:r w:rsidR="00D35B81">
          <w:rPr>
            <w:rFonts w:cs="Times New Roman"/>
            <w:szCs w:val="28"/>
          </w:rPr>
          <w:t xml:space="preserve"> likely</w:t>
        </w:r>
      </w:ins>
      <w:r w:rsidR="003B6989" w:rsidRPr="005C029F">
        <w:rPr>
          <w:rFonts w:cs="Times New Roman"/>
          <w:szCs w:val="28"/>
        </w:rPr>
        <w:t xml:space="preserve">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in pest consumption by GAPs</w:t>
      </w:r>
      <w:del w:id="810" w:author="Gen-Chang Hsu" w:date="2024-08-25T22:29:00Z" w16du:dateUtc="2024-08-26T02:29:00Z">
        <w:r w:rsidR="009B6D01" w:rsidDel="008105A0">
          <w:rPr>
            <w:rFonts w:cs="Times New Roman"/>
            <w:szCs w:val="28"/>
          </w:rPr>
          <w:delText xml:space="preserve"> </w:delText>
        </w:r>
      </w:del>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lastRenderedPageBreak/>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49A7EA9D" w14:textId="27739911" w:rsidR="007811BB" w:rsidRDefault="00DD4E15" w:rsidP="00FE6BE4">
      <w:pPr>
        <w:spacing w:after="0" w:line="480" w:lineRule="auto"/>
        <w:ind w:firstLine="720"/>
        <w:jc w:val="left"/>
        <w:rPr>
          <w:ins w:id="811" w:author="Gen-Chang Hsu" w:date="2024-08-27T13:47:00Z" w16du:dateUtc="2024-08-27T17:47:00Z"/>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ins w:id="812" w:author="Gen-Chang Hsu" w:date="2024-08-27T13:42:00Z" w16du:dateUtc="2024-08-27T17:42:00Z">
        <w:r w:rsidR="00E45DEE">
          <w:rPr>
            <w:rFonts w:cs="Times New Roman"/>
            <w:szCs w:val="28"/>
          </w:rPr>
          <w:t>may</w:t>
        </w:r>
      </w:ins>
      <w:del w:id="813" w:author="Gen-Chang Hsu" w:date="2024-08-27T13:42:00Z" w16du:dateUtc="2024-08-27T17:42:00Z">
        <w:r w:rsidR="006045A2" w:rsidRPr="005C029F" w:rsidDel="00E45DEE">
          <w:rPr>
            <w:rFonts w:cs="Times New Roman"/>
            <w:szCs w:val="28"/>
          </w:rPr>
          <w:delText>may</w:delText>
        </w:r>
      </w:del>
      <w:ins w:id="814" w:author="Gen-Chang Hsu" w:date="2024-08-27T13:42:00Z" w16du:dateUtc="2024-08-27T17:42:00Z">
        <w:r w:rsidR="00E45DEE">
          <w:rPr>
            <w:rFonts w:cs="Times New Roman"/>
            <w:szCs w:val="28"/>
          </w:rPr>
          <w:t xml:space="preserve"> </w:t>
        </w:r>
      </w:ins>
      <w:del w:id="815" w:author="Gen-Chang Hsu" w:date="2024-08-27T13:42:00Z" w16du:dateUtc="2024-08-27T17:42:00Z">
        <w:r w:rsidR="006045A2" w:rsidRPr="005C029F" w:rsidDel="00E45DEE">
          <w:rPr>
            <w:rFonts w:cs="Times New Roman"/>
            <w:szCs w:val="28"/>
          </w:rPr>
          <w:delText xml:space="preserve"> </w:delText>
        </w:r>
        <w:r w:rsidRPr="005C029F" w:rsidDel="00E45DEE">
          <w:rPr>
            <w:rFonts w:cs="Times New Roman"/>
            <w:szCs w:val="28"/>
          </w:rPr>
          <w:delText xml:space="preserve">require </w:delText>
        </w:r>
      </w:del>
      <w:r w:rsidRPr="005C029F">
        <w:rPr>
          <w:rFonts w:cs="Times New Roman"/>
          <w:szCs w:val="28"/>
        </w:rPr>
        <w:t>complement</w:t>
      </w:r>
      <w:del w:id="816" w:author="Gen-Chang Hsu" w:date="2024-08-27T13:42:00Z" w16du:dateUtc="2024-08-27T17:42:00Z">
        <w:r w:rsidRPr="005C029F" w:rsidDel="00E45DEE">
          <w:rPr>
            <w:rFonts w:cs="Times New Roman"/>
            <w:szCs w:val="28"/>
          </w:rPr>
          <w:delText>ing</w:delText>
        </w:r>
      </w:del>
      <w:r w:rsidRPr="005C029F">
        <w:rPr>
          <w:rFonts w:cs="Times New Roman"/>
          <w:szCs w:val="28"/>
        </w:rPr>
        <w:t xml:space="preserve"> stable isotope analysis with field observations of predator and pest populations</w:t>
      </w:r>
      <w:ins w:id="817" w:author="Gen-Chang Hsu" w:date="2024-08-27T13:43:00Z" w16du:dateUtc="2024-08-27T17:43:00Z">
        <w:r w:rsidR="00E45DEE">
          <w:rPr>
            <w:rFonts w:cs="Times New Roman"/>
            <w:szCs w:val="28"/>
          </w:rPr>
          <w:t xml:space="preserve"> as well as </w:t>
        </w:r>
      </w:ins>
      <w:del w:id="818" w:author="Gen-Chang Hsu" w:date="2024-08-27T13:43:00Z" w16du:dateUtc="2024-08-27T17:43:00Z">
        <w:r w:rsidRPr="005C029F" w:rsidDel="00E45DEE">
          <w:rPr>
            <w:rFonts w:cs="Times New Roman"/>
            <w:szCs w:val="28"/>
          </w:rPr>
          <w:delText xml:space="preserve">. </w:delText>
        </w:r>
        <w:r w:rsidR="004F1203" w:rsidDel="00E45DEE">
          <w:rPr>
            <w:rFonts w:cs="Times New Roman"/>
            <w:szCs w:val="28"/>
          </w:rPr>
          <w:delText xml:space="preserve"> </w:delText>
        </w:r>
        <w:r w:rsidR="00004AEF" w:rsidDel="00E45DEE">
          <w:rPr>
            <w:rFonts w:cs="Times New Roman"/>
            <w:szCs w:val="28"/>
          </w:rPr>
          <w:delText xml:space="preserve">Furthermore, future work may examine </w:delText>
        </w:r>
      </w:del>
      <w:r w:rsidR="00004AEF">
        <w:rPr>
          <w:rFonts w:cs="Times New Roman"/>
          <w:szCs w:val="28"/>
        </w:rPr>
        <w:t>cro</w:t>
      </w:r>
      <w:ins w:id="819" w:author="Gen-Chang Hsu" w:date="2024-08-27T13:44:00Z" w16du:dateUtc="2024-08-27T17:44:00Z">
        <w:r w:rsidR="00E45DEE">
          <w:rPr>
            <w:rFonts w:cs="Times New Roman"/>
            <w:szCs w:val="28"/>
          </w:rPr>
          <w:t xml:space="preserve">p </w:t>
        </w:r>
      </w:ins>
      <w:del w:id="820" w:author="Gen-Chang Hsu" w:date="2024-08-27T13:44:00Z" w16du:dateUtc="2024-08-27T17:44:00Z">
        <w:r w:rsidR="00004AEF" w:rsidDel="00E45DEE">
          <w:rPr>
            <w:rFonts w:cs="Times New Roman"/>
            <w:szCs w:val="28"/>
          </w:rPr>
          <w:delText xml:space="preserve">p damage and </w:delText>
        </w:r>
      </w:del>
      <w:r w:rsidR="001B48A7">
        <w:rPr>
          <w:rFonts w:cs="Times New Roman"/>
          <w:szCs w:val="28"/>
        </w:rPr>
        <w:t>production</w:t>
      </w:r>
      <w:r w:rsidR="00004AEF">
        <w:rPr>
          <w:rFonts w:cs="Times New Roman"/>
          <w:szCs w:val="28"/>
        </w:rPr>
        <w:t xml:space="preserve"> to reveal the </w:t>
      </w:r>
      <w:ins w:id="821" w:author="Gen-Chang Hsu" w:date="2024-08-27T13:43:00Z" w16du:dateUtc="2024-08-27T17:43:00Z">
        <w:r w:rsidR="00E45DEE">
          <w:rPr>
            <w:rFonts w:cs="Times New Roman"/>
            <w:szCs w:val="28"/>
          </w:rPr>
          <w:t xml:space="preserve">overall </w:t>
        </w:r>
      </w:ins>
      <w:r w:rsidR="00004AEF">
        <w:rPr>
          <w:rFonts w:cs="Times New Roman"/>
          <w:szCs w:val="28"/>
        </w:rPr>
        <w:t>effect</w:t>
      </w:r>
      <w:ins w:id="822" w:author="Gen-Chang Hsu" w:date="2024-08-27T13:44:00Z" w16du:dateUtc="2024-08-27T17:44:00Z">
        <w:r w:rsidR="00E45DEE">
          <w:rPr>
            <w:rFonts w:cs="Times New Roman"/>
            <w:szCs w:val="28"/>
          </w:rPr>
          <w:t>s</w:t>
        </w:r>
      </w:ins>
      <w:r w:rsidR="00004AEF">
        <w:rPr>
          <w:rFonts w:cs="Times New Roman"/>
          <w:szCs w:val="28"/>
        </w:rPr>
        <w:t xml:space="preserve"> of GAPs on</w:t>
      </w:r>
      <w:r w:rsidR="003715A2">
        <w:rPr>
          <w:rFonts w:cs="Times New Roman"/>
          <w:szCs w:val="28"/>
        </w:rPr>
        <w:t xml:space="preserve"> pest control and</w:t>
      </w:r>
      <w:r w:rsidR="00004AEF">
        <w:rPr>
          <w:rFonts w:cs="Times New Roman"/>
          <w:szCs w:val="28"/>
        </w:rPr>
        <w:t xml:space="preserve"> crop performance.  </w:t>
      </w:r>
    </w:p>
    <w:p w14:paraId="2A9B0BAB" w14:textId="77777777" w:rsidR="004378B7" w:rsidRDefault="004378B7" w:rsidP="00FE6BE4">
      <w:pPr>
        <w:spacing w:after="0" w:line="480" w:lineRule="auto"/>
        <w:ind w:firstLine="720"/>
        <w:jc w:val="left"/>
        <w:rPr>
          <w:ins w:id="823" w:author="Gen-Chang Hsu" w:date="2024-08-25T22:29:00Z" w16du:dateUtc="2024-08-26T02:29:00Z"/>
          <w:rFonts w:cs="Times New Roman"/>
          <w:szCs w:val="28"/>
        </w:rPr>
      </w:pPr>
    </w:p>
    <w:p w14:paraId="35FF7790" w14:textId="33B0A31A" w:rsidR="00BD3C16" w:rsidRPr="00066407" w:rsidRDefault="00DD4E15" w:rsidP="00BD3C16">
      <w:pPr>
        <w:spacing w:after="0" w:line="480" w:lineRule="auto"/>
        <w:ind w:firstLine="720"/>
        <w:jc w:val="left"/>
        <w:rPr>
          <w:moveTo w:id="824" w:author="Gen-Chang Hsu" w:date="2024-08-28T22:15:00Z" w16du:dateUtc="2024-08-29T02:15:00Z"/>
          <w:rFonts w:cs="Times New Roman"/>
          <w:color w:val="FF0000"/>
          <w:szCs w:val="28"/>
        </w:rPr>
      </w:pPr>
      <w:del w:id="825" w:author="Gen-Chang Hsu" w:date="2024-08-27T13:47:00Z" w16du:dateUtc="2024-08-27T17:47:00Z">
        <w:r w:rsidRPr="00E97EDF" w:rsidDel="00F43656">
          <w:rPr>
            <w:rFonts w:cs="Times New Roman"/>
            <w:color w:val="FF0000"/>
            <w:szCs w:val="28"/>
            <w:rPrChange w:id="826" w:author="Gen-Chang Hsu" w:date="2024-08-28T20:15:00Z" w16du:dateUtc="2024-08-29T00:15:00Z">
              <w:rPr>
                <w:rFonts w:cs="Times New Roman"/>
                <w:szCs w:val="28"/>
              </w:rPr>
            </w:rPrChange>
          </w:rPr>
          <w:delText>Second,</w:delText>
        </w:r>
      </w:del>
      <w:ins w:id="827" w:author="Gen-Chang Hsu" w:date="2024-08-27T13:47:00Z" w16du:dateUtc="2024-08-27T17:47:00Z">
        <w:r w:rsidR="00F43656" w:rsidRPr="00E97EDF">
          <w:rPr>
            <w:rFonts w:cs="Times New Roman"/>
            <w:color w:val="FF0000"/>
            <w:szCs w:val="28"/>
            <w:rPrChange w:id="828" w:author="Gen-Chang Hsu" w:date="2024-08-28T20:15:00Z" w16du:dateUtc="2024-08-29T00:15:00Z">
              <w:rPr>
                <w:rFonts w:cs="Times New Roman"/>
                <w:szCs w:val="28"/>
              </w:rPr>
            </w:rPrChange>
          </w:rPr>
          <w:t xml:space="preserve">Another </w:t>
        </w:r>
      </w:ins>
      <w:ins w:id="829" w:author="Gen-Chang Hsu" w:date="2024-08-27T13:48:00Z" w16du:dateUtc="2024-08-27T17:48:00Z">
        <w:r w:rsidR="004378B7" w:rsidRPr="00E97EDF">
          <w:rPr>
            <w:rFonts w:cs="Times New Roman"/>
            <w:color w:val="FF0000"/>
            <w:szCs w:val="28"/>
            <w:rPrChange w:id="830" w:author="Gen-Chang Hsu" w:date="2024-08-28T20:15:00Z" w16du:dateUtc="2024-08-29T00:15:00Z">
              <w:rPr>
                <w:rFonts w:cs="Times New Roman"/>
                <w:szCs w:val="28"/>
              </w:rPr>
            </w:rPrChange>
          </w:rPr>
          <w:t xml:space="preserve">factor that can potentially affect predator-pest interactions and </w:t>
        </w:r>
        <w:proofErr w:type="spellStart"/>
        <w:r w:rsidR="004378B7" w:rsidRPr="00E97EDF">
          <w:rPr>
            <w:rFonts w:cs="Times New Roman"/>
            <w:color w:val="FF0000"/>
            <w:szCs w:val="28"/>
            <w:rPrChange w:id="831" w:author="Gen-Chang Hsu" w:date="2024-08-28T20:15:00Z" w16du:dateUtc="2024-08-29T00:15:00Z">
              <w:rPr>
                <w:rFonts w:cs="Times New Roman"/>
                <w:szCs w:val="28"/>
              </w:rPr>
            </w:rPrChange>
          </w:rPr>
          <w:t>GAPs’</w:t>
        </w:r>
        <w:proofErr w:type="spellEnd"/>
        <w:r w:rsidR="004378B7" w:rsidRPr="00E97EDF">
          <w:rPr>
            <w:rFonts w:cs="Times New Roman"/>
            <w:color w:val="FF0000"/>
            <w:szCs w:val="28"/>
            <w:rPrChange w:id="832" w:author="Gen-Chang Hsu" w:date="2024-08-28T20:15:00Z" w16du:dateUtc="2024-08-29T00:15:00Z">
              <w:rPr>
                <w:rFonts w:cs="Times New Roman"/>
                <w:szCs w:val="28"/>
              </w:rPr>
            </w:rPrChange>
          </w:rPr>
          <w:t xml:space="preserve"> biocontrol effectiveness </w:t>
        </w:r>
      </w:ins>
      <w:ins w:id="833" w:author="Gen-Chang Hsu" w:date="2024-08-27T13:47:00Z" w16du:dateUtc="2024-08-27T17:47:00Z">
        <w:r w:rsidR="00F43656" w:rsidRPr="00E97EDF">
          <w:rPr>
            <w:rFonts w:cs="Times New Roman"/>
            <w:color w:val="FF0000"/>
            <w:szCs w:val="28"/>
            <w:rPrChange w:id="834" w:author="Gen-Chang Hsu" w:date="2024-08-28T20:15:00Z" w16du:dateUtc="2024-08-29T00:15:00Z">
              <w:rPr>
                <w:rFonts w:cs="Times New Roman"/>
                <w:szCs w:val="28"/>
              </w:rPr>
            </w:rPrChange>
          </w:rPr>
          <w:t>is intraguild predation</w:t>
        </w:r>
      </w:ins>
      <w:ins w:id="835" w:author="Gen-Chang Hsu" w:date="2024-08-28T22:15:00Z" w16du:dateUtc="2024-08-29T02:15:00Z">
        <w:r w:rsidR="00BD3C16">
          <w:rPr>
            <w:rFonts w:cs="Times New Roman"/>
            <w:color w:val="FF0000"/>
            <w:szCs w:val="28"/>
          </w:rPr>
          <w:t xml:space="preserve"> </w:t>
        </w:r>
      </w:ins>
      <w:moveToRangeStart w:id="836" w:author="Gen-Chang Hsu" w:date="2024-08-28T22:15:00Z" w:name="move175775755"/>
      <w:moveTo w:id="837" w:author="Gen-Chang Hsu" w:date="2024-08-28T22:15:00Z" w16du:dateUtc="2024-08-29T02:15:00Z">
        <w:r w:rsidR="00BD3C16" w:rsidRPr="00066407">
          <w:rPr>
            <w:rFonts w:cs="Times New Roman"/>
            <w:color w:val="FF0000"/>
            <w:szCs w:val="28"/>
          </w:rPr>
          <w:fldChar w:fldCharType="begin"/>
        </w:r>
        <w:r w:rsidR="00BD3C16" w:rsidRPr="00066407">
          <w:rPr>
            <w:rFonts w:cs="Times New Roman"/>
            <w:color w:val="FF0000"/>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BD3C16" w:rsidRPr="00066407">
          <w:rPr>
            <w:rFonts w:cs="Times New Roman"/>
            <w:color w:val="FF0000"/>
            <w:szCs w:val="28"/>
          </w:rPr>
          <w:fldChar w:fldCharType="separate"/>
        </w:r>
        <w:r w:rsidR="00BD3C16" w:rsidRPr="00066407">
          <w:rPr>
            <w:rFonts w:cs="Times New Roman"/>
            <w:noProof/>
            <w:color w:val="FF0000"/>
            <w:szCs w:val="28"/>
          </w:rPr>
          <w:t>(Straub</w:t>
        </w:r>
        <w:r w:rsidR="00BD3C16" w:rsidRPr="00066407">
          <w:rPr>
            <w:rFonts w:cs="Times New Roman"/>
            <w:i/>
            <w:noProof/>
            <w:color w:val="FF0000"/>
            <w:szCs w:val="28"/>
          </w:rPr>
          <w:t xml:space="preserve"> et al.</w:t>
        </w:r>
        <w:r w:rsidR="00BD3C16" w:rsidRPr="00066407">
          <w:rPr>
            <w:rFonts w:cs="Times New Roman"/>
            <w:noProof/>
            <w:color w:val="FF0000"/>
            <w:szCs w:val="28"/>
          </w:rPr>
          <w:t>, 2008; Michalko</w:t>
        </w:r>
        <w:r w:rsidR="00BD3C16" w:rsidRPr="00066407">
          <w:rPr>
            <w:rFonts w:cs="Times New Roman"/>
            <w:i/>
            <w:noProof/>
            <w:color w:val="FF0000"/>
            <w:szCs w:val="28"/>
          </w:rPr>
          <w:t xml:space="preserve"> et al.</w:t>
        </w:r>
        <w:r w:rsidR="00BD3C16" w:rsidRPr="00066407">
          <w:rPr>
            <w:rFonts w:cs="Times New Roman"/>
            <w:noProof/>
            <w:color w:val="FF0000"/>
            <w:szCs w:val="28"/>
          </w:rPr>
          <w:t>, 2019)</w:t>
        </w:r>
        <w:r w:rsidR="00BD3C16" w:rsidRPr="00066407">
          <w:rPr>
            <w:rFonts w:cs="Times New Roman"/>
            <w:color w:val="FF0000"/>
            <w:szCs w:val="28"/>
          </w:rPr>
          <w:fldChar w:fldCharType="end"/>
        </w:r>
      </w:moveTo>
      <w:ins w:id="838" w:author="Gen-Chang Hsu" w:date="2024-08-28T22:15:00Z" w16du:dateUtc="2024-08-29T02:15:00Z">
        <w:r w:rsidR="00BD3C16">
          <w:rPr>
            <w:rFonts w:cs="Times New Roman"/>
            <w:color w:val="FF0000"/>
            <w:szCs w:val="28"/>
          </w:rPr>
          <w:t>.</w:t>
        </w:r>
      </w:ins>
      <w:moveTo w:id="839" w:author="Gen-Chang Hsu" w:date="2024-08-28T22:15:00Z" w16du:dateUtc="2024-08-29T02:15:00Z">
        <w:del w:id="840" w:author="Gen-Chang Hsu" w:date="2024-08-28T22:15:00Z" w16du:dateUtc="2024-08-29T02:15:00Z">
          <w:r w:rsidR="00BD3C16" w:rsidRPr="00066407" w:rsidDel="00BD3C16">
            <w:rPr>
              <w:rFonts w:cs="Times New Roman"/>
              <w:color w:val="FF0000"/>
              <w:szCs w:val="28"/>
            </w:rPr>
            <w:delText xml:space="preserve">, </w:delText>
          </w:r>
        </w:del>
      </w:moveTo>
    </w:p>
    <w:moveToRangeEnd w:id="836"/>
    <w:p w14:paraId="01B94EC9" w14:textId="3C8E888D" w:rsidR="00BB1BD9" w:rsidRPr="00E97EDF" w:rsidRDefault="00DD4E15" w:rsidP="00FE6BE4">
      <w:pPr>
        <w:spacing w:after="0" w:line="480" w:lineRule="auto"/>
        <w:ind w:firstLine="720"/>
        <w:jc w:val="left"/>
        <w:rPr>
          <w:ins w:id="841" w:author="Gen-Chang Hsu" w:date="2024-08-27T13:47:00Z" w16du:dateUtc="2024-08-27T17:47:00Z"/>
          <w:rFonts w:cs="Times New Roman"/>
          <w:color w:val="FF0000"/>
          <w:szCs w:val="28"/>
          <w:rPrChange w:id="842" w:author="Gen-Chang Hsu" w:date="2024-08-28T20:15:00Z" w16du:dateUtc="2024-08-29T00:15:00Z">
            <w:rPr>
              <w:ins w:id="843" w:author="Gen-Chang Hsu" w:date="2024-08-27T13:47:00Z" w16du:dateUtc="2024-08-27T17:47:00Z"/>
              <w:rFonts w:cs="Times New Roman"/>
              <w:szCs w:val="28"/>
            </w:rPr>
          </w:rPrChange>
        </w:rPr>
      </w:pPr>
      <w:del w:id="844" w:author="Gen-Chang Hsu" w:date="2024-08-27T13:48:00Z" w16du:dateUtc="2024-08-27T17:48:00Z">
        <w:r w:rsidRPr="00E97EDF" w:rsidDel="004378B7">
          <w:rPr>
            <w:rFonts w:cs="Times New Roman"/>
            <w:color w:val="FF0000"/>
            <w:szCs w:val="28"/>
            <w:rPrChange w:id="845" w:author="Gen-Chang Hsu" w:date="2024-08-28T20:15:00Z" w16du:dateUtc="2024-08-29T00:15:00Z">
              <w:rPr>
                <w:rFonts w:cs="Times New Roman"/>
                <w:szCs w:val="28"/>
              </w:rPr>
            </w:rPrChange>
          </w:rPr>
          <w:delText xml:space="preserve"> </w:delText>
        </w:r>
      </w:del>
      <w:ins w:id="846" w:author="Gen-Chang Hsu" w:date="2024-08-27T13:49:00Z" w16du:dateUtc="2024-08-27T17:49:00Z">
        <w:r w:rsidR="00BB1BD9" w:rsidRPr="00E97EDF">
          <w:rPr>
            <w:rFonts w:cs="Times New Roman"/>
            <w:color w:val="FF0000"/>
            <w:szCs w:val="28"/>
            <w:rPrChange w:id="847" w:author="Gen-Chang Hsu" w:date="2024-08-28T20:15:00Z" w16du:dateUtc="2024-08-29T00:15:00Z">
              <w:rPr>
                <w:rFonts w:cs="Times New Roman"/>
                <w:szCs w:val="28"/>
              </w:rPr>
            </w:rPrChange>
          </w:rPr>
          <w:t>For example, XXX</w:t>
        </w:r>
      </w:ins>
    </w:p>
    <w:p w14:paraId="3D85A679" w14:textId="5A4120F9" w:rsidR="005B0566" w:rsidRPr="00F71711" w:rsidRDefault="00DD4E15" w:rsidP="00FE6BE4">
      <w:pPr>
        <w:spacing w:after="0" w:line="480" w:lineRule="auto"/>
        <w:ind w:firstLine="720"/>
        <w:jc w:val="left"/>
        <w:rPr>
          <w:rFonts w:cs="Times New Roman"/>
          <w:szCs w:val="28"/>
        </w:rPr>
      </w:pPr>
      <w:del w:id="848" w:author="Gen-Chang Hsu" w:date="2024-08-28T22:15:00Z" w16du:dateUtc="2024-08-29T02:15:00Z">
        <w:r w:rsidRPr="00F71711" w:rsidDel="00BD3C16">
          <w:rPr>
            <w:rFonts w:cs="Times New Roman"/>
            <w:szCs w:val="28"/>
          </w:rPr>
          <w:delText>while intra</w:delText>
        </w:r>
      </w:del>
      <w:del w:id="849" w:author="Gen-Chang Hsu" w:date="2024-08-27T13:45:00Z" w16du:dateUtc="2024-08-27T17:45:00Z">
        <w:r w:rsidRPr="00F71711" w:rsidDel="00EF2E12">
          <w:rPr>
            <w:rFonts w:cs="Times New Roman"/>
            <w:szCs w:val="28"/>
          </w:rPr>
          <w:delText>-</w:delText>
        </w:r>
      </w:del>
      <w:del w:id="850" w:author="Gen-Chang Hsu" w:date="2024-08-28T22:15:00Z" w16du:dateUtc="2024-08-29T02:15:00Z">
        <w:r w:rsidRPr="00F71711" w:rsidDel="00BD3C16">
          <w:rPr>
            <w:rFonts w:cs="Times New Roman"/>
            <w:szCs w:val="28"/>
          </w:rPr>
          <w:delText xml:space="preserve">guild predation </w:delText>
        </w:r>
        <w:r w:rsidR="00431BDD" w:rsidRPr="00F71711" w:rsidDel="00BD3C16">
          <w:rPr>
            <w:rFonts w:cs="Times New Roman"/>
            <w:szCs w:val="28"/>
          </w:rPr>
          <w:delText>potentially</w:delText>
        </w:r>
        <w:r w:rsidRPr="00F71711" w:rsidDel="00BD3C16">
          <w:rPr>
            <w:rFonts w:cs="Times New Roman"/>
            <w:szCs w:val="28"/>
          </w:rPr>
          <w:delText xml:space="preserve"> </w:delText>
        </w:r>
        <w:r w:rsidR="00431BDD" w:rsidRPr="00F71711" w:rsidDel="00BD3C16">
          <w:rPr>
            <w:rFonts w:cs="Times New Roman"/>
            <w:szCs w:val="28"/>
          </w:rPr>
          <w:delText>influence</w:delText>
        </w:r>
        <w:r w:rsidR="009A7C41" w:rsidRPr="00F71711" w:rsidDel="00BD3C16">
          <w:rPr>
            <w:rFonts w:cs="Times New Roman"/>
            <w:szCs w:val="28"/>
          </w:rPr>
          <w:delText>s</w:delText>
        </w:r>
        <w:r w:rsidRPr="00F71711" w:rsidDel="00BD3C16">
          <w:rPr>
            <w:rFonts w:cs="Times New Roman"/>
            <w:szCs w:val="28"/>
          </w:rPr>
          <w:delText xml:space="preserve"> the pest control by GAPs </w:delText>
        </w:r>
      </w:del>
      <w:moveFromRangeStart w:id="851" w:author="Gen-Chang Hsu" w:date="2024-08-28T22:15:00Z" w:name="move175775755"/>
      <w:moveFrom w:id="852" w:author="Gen-Chang Hsu" w:date="2024-08-28T22:15:00Z" w16du:dateUtc="2024-08-29T02:15:00Z">
        <w:del w:id="853" w:author="Gen-Chang Hsu" w:date="2024-08-28T22:15:00Z" w16du:dateUtc="2024-08-29T02:15:00Z">
          <w:r w:rsidR="005723B1" w:rsidRPr="00F71711" w:rsidDel="00BD3C16">
            <w:rPr>
              <w:rFonts w:cs="Times New Roman"/>
              <w:szCs w:val="28"/>
            </w:rPr>
            <w:fldChar w:fldCharType="begin"/>
          </w:r>
          <w:r w:rsidR="002D78D0" w:rsidRPr="00F71711" w:rsidDel="00BD3C16">
            <w:rPr>
              <w:rFonts w:cs="Times New Roman"/>
              <w:szCs w:val="28"/>
            </w:rPr>
            <w:del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delInstrText>
          </w:r>
          <w:r w:rsidR="005723B1" w:rsidRPr="00F71711" w:rsidDel="00BD3C16">
            <w:rPr>
              <w:rFonts w:cs="Times New Roman"/>
              <w:szCs w:val="28"/>
            </w:rPr>
            <w:fldChar w:fldCharType="separate"/>
          </w:r>
          <w:r w:rsidR="002D78D0" w:rsidRPr="00F71711" w:rsidDel="00BD3C16">
            <w:rPr>
              <w:rFonts w:cs="Times New Roman"/>
              <w:noProof/>
              <w:szCs w:val="28"/>
            </w:rPr>
            <w:delText>(Straub</w:delText>
          </w:r>
          <w:r w:rsidR="002D78D0" w:rsidRPr="00F71711" w:rsidDel="00BD3C16">
            <w:rPr>
              <w:rFonts w:cs="Times New Roman"/>
              <w:i/>
              <w:noProof/>
              <w:szCs w:val="28"/>
            </w:rPr>
            <w:delText xml:space="preserve"> et al.</w:delText>
          </w:r>
          <w:r w:rsidR="002D78D0" w:rsidRPr="00F71711" w:rsidDel="00BD3C16">
            <w:rPr>
              <w:rFonts w:cs="Times New Roman"/>
              <w:noProof/>
              <w:szCs w:val="28"/>
            </w:rPr>
            <w:delText>, 2008; Michalko</w:delText>
          </w:r>
          <w:r w:rsidR="002D78D0" w:rsidRPr="00F71711" w:rsidDel="00BD3C16">
            <w:rPr>
              <w:rFonts w:cs="Times New Roman"/>
              <w:i/>
              <w:noProof/>
              <w:szCs w:val="28"/>
            </w:rPr>
            <w:delText xml:space="preserve"> et al.</w:delText>
          </w:r>
          <w:r w:rsidR="002D78D0" w:rsidRPr="00F71711" w:rsidDel="00BD3C16">
            <w:rPr>
              <w:rFonts w:cs="Times New Roman"/>
              <w:noProof/>
              <w:szCs w:val="28"/>
            </w:rPr>
            <w:delText>, 2019)</w:delText>
          </w:r>
          <w:r w:rsidR="005723B1" w:rsidRPr="00F71711" w:rsidDel="00BD3C16">
            <w:rPr>
              <w:rFonts w:cs="Times New Roman"/>
              <w:szCs w:val="28"/>
            </w:rPr>
            <w:fldChar w:fldCharType="end"/>
          </w:r>
          <w:r w:rsidRPr="00F71711" w:rsidDel="00BD3C16">
            <w:rPr>
              <w:rFonts w:cs="Times New Roman"/>
              <w:szCs w:val="28"/>
            </w:rPr>
            <w:delText xml:space="preserve">, </w:delText>
          </w:r>
        </w:del>
      </w:moveFrom>
      <w:moveFromRangeEnd w:id="851"/>
      <w:del w:id="854" w:author="Gen-Chang Hsu" w:date="2024-08-27T13:49:00Z" w16du:dateUtc="2024-08-27T17:49:00Z">
        <w:r w:rsidR="00431BDD" w:rsidRPr="00F71711" w:rsidDel="00BB1BD9">
          <w:rPr>
            <w:rFonts w:cs="Times New Roman"/>
            <w:szCs w:val="28"/>
          </w:rPr>
          <w:delText>i</w:delText>
        </w:r>
      </w:del>
      <w:ins w:id="855" w:author="Gen-Chang Hsu" w:date="2024-08-27T13:49:00Z" w16du:dateUtc="2024-08-27T17:49:00Z">
        <w:r w:rsidR="00BB1BD9" w:rsidRPr="00F71711">
          <w:rPr>
            <w:rFonts w:cs="Times New Roman"/>
            <w:szCs w:val="28"/>
          </w:rPr>
          <w:t>We</w:t>
        </w:r>
      </w:ins>
      <w:del w:id="856" w:author="Gen-Chang Hsu" w:date="2024-08-27T13:49:00Z" w16du:dateUtc="2024-08-27T17:49:00Z">
        <w:r w:rsidR="00431BDD" w:rsidRPr="00F71711" w:rsidDel="00BB1BD9">
          <w:rPr>
            <w:rFonts w:cs="Times New Roman"/>
            <w:szCs w:val="28"/>
          </w:rPr>
          <w:delText>t</w:delText>
        </w:r>
      </w:del>
      <w:r w:rsidRPr="00F71711">
        <w:rPr>
          <w:rFonts w:cs="Times New Roman"/>
          <w:szCs w:val="28"/>
        </w:rPr>
        <w:t xml:space="preserve"> </w:t>
      </w:r>
      <w:ins w:id="857" w:author="Gen-Chang Hsu" w:date="2024-08-27T13:49:00Z" w16du:dateUtc="2024-08-27T17:49:00Z">
        <w:r w:rsidR="00BB1BD9" w:rsidRPr="00F71711">
          <w:rPr>
            <w:rFonts w:cs="Times New Roman"/>
            <w:szCs w:val="28"/>
          </w:rPr>
          <w:t>did</w:t>
        </w:r>
      </w:ins>
      <w:del w:id="858" w:author="Gen-Chang Hsu" w:date="2024-08-27T13:49:00Z" w16du:dateUtc="2024-08-27T17:49:00Z">
        <w:r w:rsidRPr="00F71711" w:rsidDel="00BB1BD9">
          <w:rPr>
            <w:rFonts w:cs="Times New Roman"/>
            <w:szCs w:val="28"/>
          </w:rPr>
          <w:delText>was</w:delText>
        </w:r>
      </w:del>
      <w:r w:rsidRPr="00F71711">
        <w:rPr>
          <w:rFonts w:cs="Times New Roman"/>
          <w:szCs w:val="28"/>
        </w:rPr>
        <w:t xml:space="preserve"> not </w:t>
      </w:r>
      <w:ins w:id="859" w:author="Gen-Chang Hsu" w:date="2024-08-27T13:51:00Z" w16du:dateUtc="2024-08-27T17:51:00Z">
        <w:r w:rsidR="004D736E" w:rsidRPr="00F71711">
          <w:rPr>
            <w:rFonts w:cs="Times New Roman"/>
            <w:szCs w:val="28"/>
          </w:rPr>
          <w:t xml:space="preserve">attempt to </w:t>
        </w:r>
      </w:ins>
      <w:r w:rsidR="00165307" w:rsidRPr="00F71711">
        <w:rPr>
          <w:rFonts w:cs="Times New Roman"/>
          <w:szCs w:val="28"/>
        </w:rPr>
        <w:t>quantif</w:t>
      </w:r>
      <w:ins w:id="860" w:author="Gen-Chang Hsu" w:date="2024-08-27T13:51:00Z" w16du:dateUtc="2024-08-27T17:51:00Z">
        <w:r w:rsidR="004D736E" w:rsidRPr="00F71711">
          <w:rPr>
            <w:rFonts w:cs="Times New Roman"/>
            <w:szCs w:val="28"/>
          </w:rPr>
          <w:t>y intraguild predation</w:t>
        </w:r>
      </w:ins>
      <w:del w:id="861" w:author="Gen-Chang Hsu" w:date="2024-08-27T13:51:00Z" w16du:dateUtc="2024-08-27T17:51:00Z">
        <w:r w:rsidR="00165307" w:rsidRPr="00F71711" w:rsidDel="004D736E">
          <w:rPr>
            <w:rFonts w:cs="Times New Roman"/>
            <w:szCs w:val="28"/>
          </w:rPr>
          <w:delText>ied</w:delText>
        </w:r>
      </w:del>
      <w:r w:rsidRPr="00F71711">
        <w:rPr>
          <w:rFonts w:cs="Times New Roman"/>
          <w:szCs w:val="28"/>
        </w:rPr>
        <w:t xml:space="preserve"> in our diet composition analysis</w:t>
      </w:r>
      <w:ins w:id="862" w:author="Gen-Chang Hsu" w:date="2024-08-28T22:20:00Z" w16du:dateUtc="2024-08-29T02:20:00Z">
        <w:r w:rsidR="00007376" w:rsidRPr="00F71711">
          <w:rPr>
            <w:rFonts w:cs="Times New Roman"/>
            <w:szCs w:val="28"/>
            <w:rPrChange w:id="863" w:author="Gen-Chang Hsu" w:date="2024-08-28T22:27:00Z" w16du:dateUtc="2024-08-29T02:27:00Z">
              <w:rPr>
                <w:rFonts w:cs="Times New Roman"/>
                <w:color w:val="FF0000"/>
                <w:szCs w:val="28"/>
              </w:rPr>
            </w:rPrChange>
          </w:rPr>
          <w:t xml:space="preserve"> as</w:t>
        </w:r>
      </w:ins>
      <w:del w:id="864" w:author="Gen-Chang Hsu" w:date="2024-08-28T22:20:00Z" w16du:dateUtc="2024-08-29T02:20:00Z">
        <w:r w:rsidRPr="00F71711" w:rsidDel="00007376">
          <w:rPr>
            <w:rFonts w:cs="Times New Roman"/>
            <w:szCs w:val="28"/>
          </w:rPr>
          <w:delText xml:space="preserve"> </w:delText>
        </w:r>
      </w:del>
      <w:del w:id="865" w:author="Gen-Chang Hsu" w:date="2024-08-27T13:51:00Z" w16du:dateUtc="2024-08-27T17:51:00Z">
        <w:r w:rsidR="00431BDD" w:rsidRPr="00F71711" w:rsidDel="004D736E">
          <w:rPr>
            <w:rFonts w:cs="Times New Roman"/>
            <w:szCs w:val="28"/>
          </w:rPr>
          <w:delText>due to</w:delText>
        </w:r>
      </w:del>
      <w:del w:id="866" w:author="Gen-Chang Hsu" w:date="2024-08-28T22:20:00Z" w16du:dateUtc="2024-08-29T02:20:00Z">
        <w:r w:rsidR="00431BDD" w:rsidRPr="00F71711" w:rsidDel="00007376">
          <w:rPr>
            <w:rFonts w:cs="Times New Roman"/>
            <w:szCs w:val="28"/>
          </w:rPr>
          <w:delText xml:space="preserve"> the limitation of </w:delText>
        </w:r>
      </w:del>
      <w:del w:id="867" w:author="Gen-Chang Hsu" w:date="2024-08-27T13:49:00Z" w16du:dateUtc="2024-08-27T17:49:00Z">
        <w:r w:rsidRPr="00F71711" w:rsidDel="00BB1BD9">
          <w:rPr>
            <w:rFonts w:cs="Times New Roman"/>
            <w:szCs w:val="28"/>
          </w:rPr>
          <w:delText xml:space="preserve"> </w:delText>
        </w:r>
      </w:del>
      <w:del w:id="868" w:author="Gen-Chang Hsu" w:date="2024-08-28T22:20:00Z" w16du:dateUtc="2024-08-29T02:20:00Z">
        <w:r w:rsidRPr="00F71711" w:rsidDel="00007376">
          <w:rPr>
            <w:rFonts w:cs="Times New Roman"/>
            <w:szCs w:val="28"/>
          </w:rPr>
          <w:delText>stable isotope mixing models</w:delText>
        </w:r>
      </w:del>
      <w:ins w:id="869" w:author="Gen-Chang Hsu" w:date="2024-08-28T22:19:00Z" w16du:dateUtc="2024-08-29T02:19:00Z">
        <w:r w:rsidR="00007376" w:rsidRPr="00F71711">
          <w:rPr>
            <w:rFonts w:cs="Times New Roman"/>
            <w:szCs w:val="28"/>
            <w:rPrChange w:id="870" w:author="Gen-Chang Hsu" w:date="2024-08-28T22:27:00Z" w16du:dateUtc="2024-08-29T02:27:00Z">
              <w:rPr>
                <w:rFonts w:cs="Times New Roman"/>
                <w:color w:val="FF0000"/>
                <w:szCs w:val="28"/>
              </w:rPr>
            </w:rPrChange>
          </w:rPr>
          <w:t xml:space="preserve"> we were not able to </w:t>
        </w:r>
      </w:ins>
      <w:ins w:id="871" w:author="Gen-Chang Hsu" w:date="2024-08-28T22:21:00Z" w16du:dateUtc="2024-08-29T02:21:00Z">
        <w:r w:rsidR="00007376" w:rsidRPr="00F71711">
          <w:rPr>
            <w:rFonts w:cs="Times New Roman"/>
            <w:szCs w:val="28"/>
            <w:rPrChange w:id="872" w:author="Gen-Chang Hsu" w:date="2024-08-28T22:27:00Z" w16du:dateUtc="2024-08-29T02:27:00Z">
              <w:rPr>
                <w:rFonts w:cs="Times New Roman"/>
                <w:color w:val="FF0000"/>
                <w:szCs w:val="28"/>
              </w:rPr>
            </w:rPrChange>
          </w:rPr>
          <w:t xml:space="preserve">accurately </w:t>
        </w:r>
      </w:ins>
      <w:ins w:id="873" w:author="Gen-Chang Hsu" w:date="2024-08-28T22:20:00Z" w16du:dateUtc="2024-08-29T02:20:00Z">
        <w:r w:rsidR="00007376" w:rsidRPr="00F71711">
          <w:rPr>
            <w:rFonts w:cs="Times New Roman"/>
            <w:szCs w:val="28"/>
            <w:rPrChange w:id="874" w:author="Gen-Chang Hsu" w:date="2024-08-28T22:27:00Z" w16du:dateUtc="2024-08-29T02:27:00Z">
              <w:rPr>
                <w:rFonts w:cs="Times New Roman"/>
                <w:color w:val="FF0000"/>
                <w:szCs w:val="28"/>
              </w:rPr>
            </w:rPrChange>
          </w:rPr>
          <w:t>identify</w:t>
        </w:r>
      </w:ins>
      <w:ins w:id="875" w:author="Gen-Chang Hsu" w:date="2024-08-28T22:19:00Z" w16du:dateUtc="2024-08-29T02:19:00Z">
        <w:r w:rsidR="00007376" w:rsidRPr="00F71711">
          <w:rPr>
            <w:rFonts w:cs="Times New Roman"/>
            <w:szCs w:val="28"/>
            <w:rPrChange w:id="876" w:author="Gen-Chang Hsu" w:date="2024-08-28T22:27:00Z" w16du:dateUtc="2024-08-29T02:27:00Z">
              <w:rPr>
                <w:rFonts w:cs="Times New Roman"/>
                <w:color w:val="FF0000"/>
                <w:szCs w:val="28"/>
              </w:rPr>
            </w:rPrChange>
          </w:rPr>
          <w:t xml:space="preserve"> those</w:t>
        </w:r>
      </w:ins>
      <w:ins w:id="877" w:author="Gen-Chang Hsu" w:date="2024-08-28T22:20:00Z" w16du:dateUtc="2024-08-29T02:20:00Z">
        <w:r w:rsidR="00007376" w:rsidRPr="00F71711">
          <w:rPr>
            <w:rFonts w:cs="Times New Roman"/>
            <w:szCs w:val="28"/>
            <w:rPrChange w:id="878" w:author="Gen-Chang Hsu" w:date="2024-08-28T22:27:00Z" w16du:dateUtc="2024-08-29T02:27:00Z">
              <w:rPr>
                <w:rFonts w:cs="Times New Roman"/>
                <w:color w:val="FF0000"/>
                <w:szCs w:val="28"/>
              </w:rPr>
            </w:rPrChange>
          </w:rPr>
          <w:t xml:space="preserve"> predator individuals that </w:t>
        </w:r>
      </w:ins>
      <w:ins w:id="879" w:author="Gen-Chang Hsu" w:date="2024-08-28T22:21:00Z" w16du:dateUtc="2024-08-29T02:21:00Z">
        <w:r w:rsidR="00007376" w:rsidRPr="00F71711">
          <w:rPr>
            <w:rFonts w:cs="Times New Roman"/>
            <w:szCs w:val="28"/>
            <w:rPrChange w:id="880" w:author="Gen-Chang Hsu" w:date="2024-08-28T22:27:00Z" w16du:dateUtc="2024-08-29T02:27:00Z">
              <w:rPr>
                <w:rFonts w:cs="Times New Roman"/>
                <w:color w:val="FF0000"/>
                <w:szCs w:val="28"/>
              </w:rPr>
            </w:rPrChange>
          </w:rPr>
          <w:t>engaged vs. did not engaged in intraguild predation</w:t>
        </w:r>
      </w:ins>
      <w:ins w:id="881" w:author="Gen-Chang Hsu" w:date="2024-08-28T22:19:00Z" w16du:dateUtc="2024-08-29T02:19:00Z">
        <w:r w:rsidR="00007376" w:rsidRPr="00F71711">
          <w:rPr>
            <w:rFonts w:cs="Times New Roman"/>
            <w:szCs w:val="28"/>
            <w:rPrChange w:id="882" w:author="Gen-Chang Hsu" w:date="2024-08-28T22:27:00Z" w16du:dateUtc="2024-08-29T02:27:00Z">
              <w:rPr>
                <w:rFonts w:cs="Times New Roman"/>
                <w:color w:val="FF0000"/>
                <w:szCs w:val="28"/>
              </w:rPr>
            </w:rPrChange>
          </w:rPr>
          <w:t xml:space="preserve"> in the </w:t>
        </w:r>
      </w:ins>
      <w:ins w:id="883" w:author="Gen-Chang Hsu" w:date="2024-08-28T22:20:00Z" w16du:dateUtc="2024-08-29T02:20:00Z">
        <w:r w:rsidR="00007376" w:rsidRPr="00F71711">
          <w:rPr>
            <w:rFonts w:cs="Times New Roman"/>
            <w:szCs w:val="28"/>
            <w:rPrChange w:id="884" w:author="Gen-Chang Hsu" w:date="2024-08-28T22:27:00Z" w16du:dateUtc="2024-08-29T02:27:00Z">
              <w:rPr>
                <w:rFonts w:cs="Times New Roman"/>
                <w:color w:val="FF0000"/>
                <w:szCs w:val="28"/>
              </w:rPr>
            </w:rPrChange>
          </w:rPr>
          <w:t>stable isotope mixing models.</w:t>
        </w:r>
      </w:ins>
      <w:ins w:id="885" w:author="Gen-Chang Hsu" w:date="2024-08-28T22:27:00Z" w16du:dateUtc="2024-08-29T02:27:00Z">
        <w:r w:rsidR="00F71711" w:rsidRPr="00F71711">
          <w:rPr>
            <w:rFonts w:cs="Times New Roman"/>
            <w:szCs w:val="28"/>
            <w:rPrChange w:id="886" w:author="Gen-Chang Hsu" w:date="2024-08-28T22:27:00Z" w16du:dateUtc="2024-08-29T02:27:00Z">
              <w:rPr>
                <w:rFonts w:cs="Times New Roman"/>
                <w:color w:val="FF0000"/>
                <w:szCs w:val="28"/>
              </w:rPr>
            </w:rPrChange>
          </w:rPr>
          <w:t xml:space="preserve"> </w:t>
        </w:r>
      </w:ins>
      <w:del w:id="887" w:author="Gen-Chang Hsu" w:date="2024-08-28T22:11:00Z" w16du:dateUtc="2024-08-29T02:11:00Z">
        <w:r w:rsidRPr="00F71711" w:rsidDel="007416D7">
          <w:rPr>
            <w:rFonts w:cs="Times New Roman"/>
            <w:szCs w:val="28"/>
          </w:rPr>
          <w:delText xml:space="preserve"> </w:delText>
        </w:r>
      </w:del>
      <w:del w:id="888" w:author="Gen-Chang Hsu" w:date="2024-08-28T22:16:00Z" w16du:dateUtc="2024-08-29T02:16:00Z">
        <w:r w:rsidR="005723B1" w:rsidRPr="00F71711" w:rsidDel="00BD3C16">
          <w:rPr>
            <w:rFonts w:cs="Times New Roman"/>
            <w:szCs w:val="28"/>
          </w:rPr>
          <w:fldChar w:fldCharType="begin"/>
        </w:r>
        <w:r w:rsidR="002D78D0" w:rsidRPr="00F71711" w:rsidDel="00BD3C16">
          <w:rPr>
            <w:rFonts w:cs="Times New Roman"/>
            <w:szCs w:val="28"/>
          </w:rPr>
          <w:del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delInstrText>
        </w:r>
        <w:r w:rsidR="005723B1" w:rsidRPr="00F71711" w:rsidDel="00BD3C16">
          <w:rPr>
            <w:rFonts w:cs="Times New Roman"/>
            <w:szCs w:val="28"/>
          </w:rPr>
          <w:fldChar w:fldCharType="separate"/>
        </w:r>
        <w:r w:rsidR="002D78D0" w:rsidRPr="00F71711" w:rsidDel="00BD3C16">
          <w:rPr>
            <w:rFonts w:cs="Times New Roman"/>
            <w:szCs w:val="28"/>
            <w:rPrChange w:id="889" w:author="Gen-Chang Hsu" w:date="2024-08-28T22:27:00Z" w16du:dateUtc="2024-08-29T02:27:00Z">
              <w:rPr>
                <w:rFonts w:cs="Times New Roman"/>
                <w:noProof/>
                <w:szCs w:val="28"/>
              </w:rPr>
            </w:rPrChange>
          </w:rPr>
          <w:delText>(Hsu</w:delText>
        </w:r>
        <w:r w:rsidR="002D78D0" w:rsidRPr="00F71711" w:rsidDel="00BD3C16">
          <w:rPr>
            <w:rFonts w:cs="Times New Roman"/>
            <w:szCs w:val="28"/>
            <w:rPrChange w:id="890" w:author="Gen-Chang Hsu" w:date="2024-08-28T22:27:00Z" w16du:dateUtc="2024-08-29T02:27:00Z">
              <w:rPr>
                <w:rFonts w:cs="Times New Roman"/>
                <w:i/>
                <w:noProof/>
                <w:szCs w:val="28"/>
              </w:rPr>
            </w:rPrChange>
          </w:rPr>
          <w:delText xml:space="preserve"> et al.</w:delText>
        </w:r>
        <w:r w:rsidR="002D78D0" w:rsidRPr="00F71711" w:rsidDel="00BD3C16">
          <w:rPr>
            <w:rFonts w:cs="Times New Roman"/>
            <w:szCs w:val="28"/>
            <w:rPrChange w:id="891" w:author="Gen-Chang Hsu" w:date="2024-08-28T22:27:00Z" w16du:dateUtc="2024-08-29T02:27:00Z">
              <w:rPr>
                <w:rFonts w:cs="Times New Roman"/>
                <w:noProof/>
                <w:szCs w:val="28"/>
              </w:rPr>
            </w:rPrChange>
          </w:rPr>
          <w:delText>, 2021)</w:delText>
        </w:r>
        <w:r w:rsidR="005723B1" w:rsidRPr="00F71711" w:rsidDel="00BD3C16">
          <w:rPr>
            <w:rFonts w:cs="Times New Roman"/>
            <w:szCs w:val="28"/>
          </w:rPr>
          <w:fldChar w:fldCharType="end"/>
        </w:r>
        <w:r w:rsidRPr="00F71711" w:rsidDel="00BD3C16">
          <w:rPr>
            <w:rFonts w:cs="Times New Roman"/>
            <w:szCs w:val="28"/>
          </w:rPr>
          <w:delText>.</w:delText>
        </w:r>
      </w:del>
      <w:del w:id="892" w:author="Gen-Chang Hsu" w:date="2024-08-27T13:49:00Z" w16du:dateUtc="2024-08-27T17:49:00Z">
        <w:r w:rsidRPr="00F71711" w:rsidDel="00BB1BD9">
          <w:rPr>
            <w:rFonts w:cs="Times New Roman"/>
            <w:szCs w:val="28"/>
          </w:rPr>
          <w:delText xml:space="preserve"> </w:delText>
        </w:r>
        <w:r w:rsidR="004F1203" w:rsidRPr="00F71711" w:rsidDel="00BB1BD9">
          <w:rPr>
            <w:rFonts w:cs="Times New Roman"/>
            <w:szCs w:val="28"/>
          </w:rPr>
          <w:delText xml:space="preserve"> </w:delText>
        </w:r>
      </w:del>
      <w:r w:rsidR="009A7C41" w:rsidRPr="00F71711">
        <w:rPr>
          <w:rFonts w:cs="Times New Roman"/>
          <w:szCs w:val="28"/>
        </w:rPr>
        <w:t>H</w:t>
      </w:r>
      <w:r w:rsidRPr="00F71711">
        <w:rPr>
          <w:rFonts w:cs="Times New Roman"/>
          <w:szCs w:val="28"/>
        </w:rPr>
        <w:t xml:space="preserve">owever, </w:t>
      </w:r>
      <w:ins w:id="893" w:author="Gen-Chang Hsu" w:date="2024-08-28T22:16:00Z" w16du:dateUtc="2024-08-29T02:16:00Z">
        <w:r w:rsidR="00E72CCB" w:rsidRPr="00F71711">
          <w:rPr>
            <w:rFonts w:cs="Times New Roman"/>
            <w:szCs w:val="28"/>
            <w:rPrChange w:id="894" w:author="Gen-Chang Hsu" w:date="2024-08-28T22:27:00Z" w16du:dateUtc="2024-08-29T02:27:00Z">
              <w:rPr>
                <w:rFonts w:cs="Times New Roman"/>
                <w:color w:val="FF0000"/>
                <w:szCs w:val="28"/>
              </w:rPr>
            </w:rPrChange>
          </w:rPr>
          <w:t xml:space="preserve">we feel that </w:t>
        </w:r>
      </w:ins>
      <w:r w:rsidRPr="00F71711">
        <w:rPr>
          <w:rFonts w:cs="Times New Roman"/>
          <w:szCs w:val="28"/>
        </w:rPr>
        <w:t>this may not be a major concern</w:t>
      </w:r>
      <w:r w:rsidR="006225A7" w:rsidRPr="00F71711">
        <w:rPr>
          <w:rFonts w:cs="Times New Roman"/>
          <w:szCs w:val="28"/>
        </w:rPr>
        <w:t xml:space="preserve"> in our study</w:t>
      </w:r>
      <w:ins w:id="895" w:author="Gen-Chang Hsu" w:date="2024-08-28T22:22:00Z" w16du:dateUtc="2024-08-29T02:22:00Z">
        <w:r w:rsidR="00007376" w:rsidRPr="00F71711">
          <w:rPr>
            <w:rFonts w:cs="Times New Roman"/>
            <w:szCs w:val="28"/>
            <w:rPrChange w:id="896" w:author="Gen-Chang Hsu" w:date="2024-08-28T22:27:00Z" w16du:dateUtc="2024-08-29T02:27:00Z">
              <w:rPr>
                <w:rFonts w:cs="Times New Roman"/>
                <w:color w:val="FF0000"/>
                <w:szCs w:val="28"/>
              </w:rPr>
            </w:rPrChange>
          </w:rPr>
          <w:t xml:space="preserve"> for several reasons. First,</w:t>
        </w:r>
      </w:ins>
      <w:del w:id="897" w:author="Gen-Chang Hsu" w:date="2024-08-28T22:22:00Z" w16du:dateUtc="2024-08-29T02:22:00Z">
        <w:r w:rsidR="006225A7" w:rsidRPr="00F71711" w:rsidDel="00007376">
          <w:rPr>
            <w:rFonts w:cs="Times New Roman"/>
            <w:szCs w:val="28"/>
          </w:rPr>
          <w:delText xml:space="preserve"> </w:delText>
        </w:r>
        <w:r w:rsidR="005D5108" w:rsidRPr="00F71711" w:rsidDel="00007376">
          <w:rPr>
            <w:rFonts w:cs="Times New Roman"/>
            <w:szCs w:val="28"/>
          </w:rPr>
          <w:delText>because</w:delText>
        </w:r>
      </w:del>
      <w:r w:rsidR="005D5108" w:rsidRPr="00F71711">
        <w:rPr>
          <w:rFonts w:cs="Times New Roman"/>
          <w:szCs w:val="28"/>
        </w:rPr>
        <w:t xml:space="preserve"> rice plants </w:t>
      </w:r>
      <w:r w:rsidR="00782B12" w:rsidRPr="00F71711">
        <w:rPr>
          <w:rFonts w:cs="Times New Roman"/>
          <w:szCs w:val="28"/>
        </w:rPr>
        <w:t xml:space="preserve">grow </w:t>
      </w:r>
      <w:r w:rsidR="00512C49" w:rsidRPr="00F71711">
        <w:rPr>
          <w:rFonts w:cs="Times New Roman"/>
          <w:szCs w:val="28"/>
        </w:rPr>
        <w:t>in</w:t>
      </w:r>
      <w:r w:rsidR="005D5108" w:rsidRPr="00F71711">
        <w:rPr>
          <w:rFonts w:cs="Times New Roman"/>
          <w:szCs w:val="28"/>
        </w:rPr>
        <w:t xml:space="preserve"> dense clumps</w:t>
      </w:r>
      <w:ins w:id="898" w:author="Gen-Chang Hsu" w:date="2024-08-27T13:46:00Z" w16du:dateUtc="2024-08-27T17:46:00Z">
        <w:r w:rsidR="00596FF3" w:rsidRPr="00F71711">
          <w:rPr>
            <w:rFonts w:cs="Times New Roman"/>
            <w:szCs w:val="28"/>
          </w:rPr>
          <w:t xml:space="preserve"> (</w:t>
        </w:r>
      </w:ins>
      <w:ins w:id="899" w:author="Gen-Chang Hsu" w:date="2024-08-27T13:53:00Z" w16du:dateUtc="2024-08-27T17:53:00Z">
        <w:r w:rsidR="00794EF1" w:rsidRPr="00F71711">
          <w:rPr>
            <w:rFonts w:cs="Times New Roman"/>
            <w:szCs w:val="28"/>
          </w:rPr>
          <w:t xml:space="preserve">especially at the late crop season; </w:t>
        </w:r>
      </w:ins>
      <w:ins w:id="900" w:author="Gen-Chang Hsu" w:date="2024-08-27T13:46:00Z" w16du:dateUtc="2024-08-27T17:46:00Z">
        <w:r w:rsidR="00596FF3" w:rsidRPr="00F71711">
          <w:rPr>
            <w:rFonts w:cs="Times New Roman"/>
            <w:szCs w:val="28"/>
          </w:rPr>
          <w:t>Fig. Ab)</w:t>
        </w:r>
      </w:ins>
      <w:r w:rsidR="00782B12" w:rsidRPr="00F71711">
        <w:rPr>
          <w:rFonts w:cs="Times New Roman"/>
          <w:szCs w:val="28"/>
        </w:rPr>
        <w:t xml:space="preserve"> and form</w:t>
      </w:r>
      <w:r w:rsidR="009A7C41" w:rsidRPr="00F71711">
        <w:rPr>
          <w:rFonts w:cs="Times New Roman"/>
          <w:szCs w:val="28"/>
        </w:rPr>
        <w:t xml:space="preserve"> a</w:t>
      </w:r>
      <w:r w:rsidR="00782B12" w:rsidRPr="00F71711">
        <w:rPr>
          <w:rFonts w:cs="Times New Roman"/>
          <w:szCs w:val="28"/>
        </w:rPr>
        <w:t xml:space="preserve"> complex structure</w:t>
      </w:r>
      <w:r w:rsidR="005D5108" w:rsidRPr="00F71711">
        <w:rPr>
          <w:rFonts w:cs="Times New Roman"/>
          <w:szCs w:val="28"/>
        </w:rPr>
        <w:t xml:space="preserve"> that could </w:t>
      </w:r>
      <w:r w:rsidR="00782B12" w:rsidRPr="00F71711">
        <w:rPr>
          <w:rFonts w:cs="Times New Roman"/>
          <w:szCs w:val="28"/>
        </w:rPr>
        <w:t xml:space="preserve">substantially </w:t>
      </w:r>
      <w:r w:rsidR="005D5108" w:rsidRPr="00F71711">
        <w:rPr>
          <w:rFonts w:cs="Times New Roman"/>
          <w:szCs w:val="28"/>
        </w:rPr>
        <w:t>relax i</w:t>
      </w:r>
      <w:r w:rsidRPr="00F71711">
        <w:rPr>
          <w:rFonts w:cs="Times New Roman"/>
          <w:szCs w:val="28"/>
        </w:rPr>
        <w:t>ntra</w:t>
      </w:r>
      <w:del w:id="901" w:author="Gen-Chang Hsu" w:date="2024-08-27T13:45:00Z" w16du:dateUtc="2024-08-27T17:45:00Z">
        <w:r w:rsidRPr="00F71711" w:rsidDel="00EF2E12">
          <w:rPr>
            <w:rFonts w:cs="Times New Roman"/>
            <w:szCs w:val="28"/>
          </w:rPr>
          <w:delText>-</w:delText>
        </w:r>
      </w:del>
      <w:r w:rsidRPr="00F71711">
        <w:rPr>
          <w:rFonts w:cs="Times New Roman"/>
          <w:szCs w:val="28"/>
        </w:rPr>
        <w:t xml:space="preserve">guild predation pressure </w:t>
      </w:r>
      <w:r w:rsidR="005723B1" w:rsidRPr="00F71711">
        <w:rPr>
          <w:rFonts w:cs="Times New Roman"/>
          <w:szCs w:val="28"/>
        </w:rPr>
        <w:fldChar w:fldCharType="begin"/>
      </w:r>
      <w:r w:rsidR="002D78D0" w:rsidRPr="00F71711">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F71711">
        <w:rPr>
          <w:rFonts w:cs="Times New Roman"/>
          <w:szCs w:val="28"/>
        </w:rPr>
        <w:fldChar w:fldCharType="separate"/>
      </w:r>
      <w:r w:rsidR="002D78D0" w:rsidRPr="00F71711">
        <w:rPr>
          <w:rFonts w:cs="Times New Roman"/>
          <w:szCs w:val="28"/>
          <w:rPrChange w:id="902" w:author="Gen-Chang Hsu" w:date="2024-08-28T22:27:00Z" w16du:dateUtc="2024-08-29T02:27:00Z">
            <w:rPr>
              <w:rFonts w:cs="Times New Roman"/>
              <w:noProof/>
              <w:szCs w:val="28"/>
            </w:rPr>
          </w:rPrChange>
        </w:rPr>
        <w:t>(Finke and Denno, 2006; Janssen</w:t>
      </w:r>
      <w:r w:rsidR="002D78D0" w:rsidRPr="00F71711">
        <w:rPr>
          <w:rFonts w:cs="Times New Roman"/>
          <w:szCs w:val="28"/>
          <w:rPrChange w:id="903" w:author="Gen-Chang Hsu" w:date="2024-08-28T22:27:00Z" w16du:dateUtc="2024-08-29T02:27:00Z">
            <w:rPr>
              <w:rFonts w:cs="Times New Roman"/>
              <w:i/>
              <w:noProof/>
              <w:szCs w:val="28"/>
            </w:rPr>
          </w:rPrChange>
        </w:rPr>
        <w:t xml:space="preserve"> et al.</w:t>
      </w:r>
      <w:r w:rsidR="002D78D0" w:rsidRPr="00F71711">
        <w:rPr>
          <w:rFonts w:cs="Times New Roman"/>
          <w:szCs w:val="28"/>
          <w:rPrChange w:id="904" w:author="Gen-Chang Hsu" w:date="2024-08-28T22:27:00Z" w16du:dateUtc="2024-08-29T02:27:00Z">
            <w:rPr>
              <w:rFonts w:cs="Times New Roman"/>
              <w:noProof/>
              <w:szCs w:val="28"/>
            </w:rPr>
          </w:rPrChange>
        </w:rPr>
        <w:t>, 2007)</w:t>
      </w:r>
      <w:r w:rsidR="005723B1" w:rsidRPr="00F71711">
        <w:rPr>
          <w:rFonts w:cs="Times New Roman"/>
          <w:szCs w:val="28"/>
        </w:rPr>
        <w:fldChar w:fldCharType="end"/>
      </w:r>
      <w:r w:rsidR="00782B12" w:rsidRPr="00F71711">
        <w:rPr>
          <w:rFonts w:cs="Times New Roman"/>
          <w:szCs w:val="28"/>
        </w:rPr>
        <w:t>.</w:t>
      </w:r>
      <w:ins w:id="905" w:author="Gen-Chang Hsu" w:date="2024-08-28T22:27:00Z" w16du:dateUtc="2024-08-29T02:27:00Z">
        <w:r w:rsidR="00F71711" w:rsidRPr="00F71711">
          <w:rPr>
            <w:rFonts w:cs="Times New Roman"/>
            <w:szCs w:val="28"/>
            <w:rPrChange w:id="906" w:author="Gen-Chang Hsu" w:date="2024-08-28T22:27:00Z" w16du:dateUtc="2024-08-29T02:27:00Z">
              <w:rPr>
                <w:rFonts w:cs="Times New Roman"/>
                <w:color w:val="FF0000"/>
                <w:szCs w:val="28"/>
              </w:rPr>
            </w:rPrChange>
          </w:rPr>
          <w:t xml:space="preserve"> </w:t>
        </w:r>
      </w:ins>
      <w:del w:id="907" w:author="Gen-Chang Hsu" w:date="2024-08-28T22:19:00Z" w16du:dateUtc="2024-08-29T02:19:00Z">
        <w:r w:rsidR="00782B12" w:rsidRPr="00F71711" w:rsidDel="00E72CCB">
          <w:rPr>
            <w:rFonts w:cs="Times New Roman"/>
            <w:szCs w:val="28"/>
          </w:rPr>
          <w:delText xml:space="preserve"> </w:delText>
        </w:r>
        <w:r w:rsidR="004F1203" w:rsidRPr="00F71711" w:rsidDel="00E72CCB">
          <w:rPr>
            <w:rFonts w:cs="Times New Roman"/>
            <w:szCs w:val="28"/>
          </w:rPr>
          <w:delText xml:space="preserve"> </w:delText>
        </w:r>
      </w:del>
      <w:ins w:id="908" w:author="Gen-Chang Hsu" w:date="2024-08-27T13:49:00Z" w16du:dateUtc="2024-08-27T17:49:00Z">
        <w:r w:rsidR="00BB1BD9" w:rsidRPr="00F71711">
          <w:rPr>
            <w:rFonts w:cs="Times New Roman"/>
            <w:szCs w:val="28"/>
          </w:rPr>
          <w:t xml:space="preserve">Moreover, </w:t>
        </w:r>
      </w:ins>
      <w:ins w:id="909" w:author="Gen-Chang Hsu" w:date="2024-08-28T22:17:00Z" w16du:dateUtc="2024-08-29T02:17:00Z">
        <w:r w:rsidR="00E72CCB" w:rsidRPr="00F71711">
          <w:rPr>
            <w:rFonts w:cs="Times New Roman"/>
            <w:szCs w:val="28"/>
            <w:rPrChange w:id="910" w:author="Gen-Chang Hsu" w:date="2024-08-28T22:27:00Z" w16du:dateUtc="2024-08-29T02:27:00Z">
              <w:rPr>
                <w:rFonts w:cs="Times New Roman"/>
                <w:color w:val="FF0000"/>
                <w:szCs w:val="28"/>
              </w:rPr>
            </w:rPrChange>
          </w:rPr>
          <w:t xml:space="preserve">the </w:t>
        </w:r>
      </w:ins>
      <w:ins w:id="911" w:author="Gen-Chang Hsu" w:date="2024-08-28T22:18:00Z" w16du:dateUtc="2024-08-29T02:18:00Z">
        <w:r w:rsidR="00E72CCB" w:rsidRPr="00F71711">
          <w:rPr>
            <w:rFonts w:cs="Times New Roman"/>
            <w:szCs w:val="28"/>
            <w:rPrChange w:id="912" w:author="Gen-Chang Hsu" w:date="2024-08-28T22:27:00Z" w16du:dateUtc="2024-08-29T02:27:00Z">
              <w:rPr>
                <w:rFonts w:cs="Times New Roman"/>
                <w:color w:val="FF0000"/>
                <w:szCs w:val="28"/>
              </w:rPr>
            </w:rPrChange>
          </w:rPr>
          <w:t>main</w:t>
        </w:r>
      </w:ins>
      <w:ins w:id="913" w:author="Gen-Chang Hsu" w:date="2024-08-28T22:17:00Z" w16du:dateUtc="2024-08-29T02:17:00Z">
        <w:r w:rsidR="00E72CCB" w:rsidRPr="00F71711">
          <w:rPr>
            <w:rFonts w:cs="Times New Roman"/>
            <w:szCs w:val="28"/>
            <w:rPrChange w:id="914" w:author="Gen-Chang Hsu" w:date="2024-08-28T22:27:00Z" w16du:dateUtc="2024-08-29T02:27:00Z">
              <w:rPr>
                <w:rFonts w:cs="Times New Roman"/>
                <w:color w:val="FF0000"/>
                <w:szCs w:val="28"/>
              </w:rPr>
            </w:rPrChange>
          </w:rPr>
          <w:t xml:space="preserve"> spider</w:t>
        </w:r>
      </w:ins>
      <w:ins w:id="915" w:author="Gen-Chang Hsu" w:date="2024-08-28T22:18:00Z" w16du:dateUtc="2024-08-29T02:18:00Z">
        <w:r w:rsidR="00E72CCB" w:rsidRPr="00F71711">
          <w:rPr>
            <w:rFonts w:cs="Times New Roman"/>
            <w:szCs w:val="28"/>
            <w:rPrChange w:id="916" w:author="Gen-Chang Hsu" w:date="2024-08-28T22:27:00Z" w16du:dateUtc="2024-08-29T02:27:00Z">
              <w:rPr>
                <w:rFonts w:cs="Times New Roman"/>
                <w:color w:val="FF0000"/>
                <w:szCs w:val="28"/>
              </w:rPr>
            </w:rPrChange>
          </w:rPr>
          <w:t xml:space="preserve"> families</w:t>
        </w:r>
      </w:ins>
      <w:ins w:id="917" w:author="Gen-Chang Hsu" w:date="2024-08-28T22:17:00Z" w16du:dateUtc="2024-08-29T02:17:00Z">
        <w:r w:rsidR="00E72CCB" w:rsidRPr="00F71711">
          <w:rPr>
            <w:rFonts w:cs="Times New Roman"/>
            <w:szCs w:val="28"/>
            <w:rPrChange w:id="918" w:author="Gen-Chang Hsu" w:date="2024-08-28T22:27:00Z" w16du:dateUtc="2024-08-29T02:27:00Z">
              <w:rPr>
                <w:rFonts w:cs="Times New Roman"/>
                <w:color w:val="FF0000"/>
                <w:szCs w:val="28"/>
              </w:rPr>
            </w:rPrChange>
          </w:rPr>
          <w:t xml:space="preserve"> in our stud</w:t>
        </w:r>
      </w:ins>
      <w:ins w:id="919" w:author="Gen-Chang Hsu" w:date="2024-08-28T22:23:00Z" w16du:dateUtc="2024-08-29T02:23:00Z">
        <w:r w:rsidR="00007376" w:rsidRPr="00F71711">
          <w:rPr>
            <w:rFonts w:cs="Times New Roman"/>
            <w:szCs w:val="28"/>
            <w:rPrChange w:id="920" w:author="Gen-Chang Hsu" w:date="2024-08-28T22:27:00Z" w16du:dateUtc="2024-08-29T02:27:00Z">
              <w:rPr>
                <w:rFonts w:cs="Times New Roman"/>
                <w:color w:val="FF0000"/>
                <w:szCs w:val="28"/>
              </w:rPr>
            </w:rPrChange>
          </w:rPr>
          <w:t>y</w:t>
        </w:r>
      </w:ins>
      <w:ins w:id="921" w:author="Gen-Chang Hsu" w:date="2024-08-28T22:17:00Z" w16du:dateUtc="2024-08-29T02:17:00Z">
        <w:r w:rsidR="00E72CCB" w:rsidRPr="00F71711">
          <w:rPr>
            <w:rFonts w:cs="Times New Roman"/>
            <w:szCs w:val="28"/>
            <w:rPrChange w:id="922" w:author="Gen-Chang Hsu" w:date="2024-08-28T22:27:00Z" w16du:dateUtc="2024-08-29T02:27:00Z">
              <w:rPr>
                <w:rFonts w:cs="Times New Roman"/>
                <w:color w:val="FF0000"/>
                <w:szCs w:val="28"/>
              </w:rPr>
            </w:rPrChange>
          </w:rPr>
          <w:t xml:space="preserve"> were web-building sit-and-wait predators, which </w:t>
        </w:r>
      </w:ins>
      <w:ins w:id="923" w:author="Gen-Chang Hsu" w:date="2024-08-28T22:18:00Z" w16du:dateUtc="2024-08-29T02:18:00Z">
        <w:r w:rsidR="00E72CCB" w:rsidRPr="00F71711">
          <w:rPr>
            <w:rFonts w:cs="Times New Roman"/>
            <w:szCs w:val="28"/>
            <w:rPrChange w:id="924" w:author="Gen-Chang Hsu" w:date="2024-08-28T22:27:00Z" w16du:dateUtc="2024-08-29T02:27:00Z">
              <w:rPr>
                <w:rFonts w:cs="Times New Roman"/>
                <w:color w:val="FF0000"/>
                <w:szCs w:val="28"/>
              </w:rPr>
            </w:rPrChange>
          </w:rPr>
          <w:t>have been shown to engage less in</w:t>
        </w:r>
      </w:ins>
      <w:ins w:id="925" w:author="Gen-Chang Hsu" w:date="2024-08-28T22:23:00Z" w16du:dateUtc="2024-08-29T02:23:00Z">
        <w:r w:rsidR="00007376" w:rsidRPr="00F71711">
          <w:rPr>
            <w:rFonts w:cs="Times New Roman"/>
            <w:szCs w:val="28"/>
            <w:rPrChange w:id="926" w:author="Gen-Chang Hsu" w:date="2024-08-28T22:27:00Z" w16du:dateUtc="2024-08-29T02:27:00Z">
              <w:rPr>
                <w:rFonts w:cs="Times New Roman"/>
                <w:color w:val="FF0000"/>
                <w:szCs w:val="28"/>
              </w:rPr>
            </w:rPrChange>
          </w:rPr>
          <w:t xml:space="preserve"> intraguild predation</w:t>
        </w:r>
      </w:ins>
      <w:ins w:id="927" w:author="Gen-Chang Hsu" w:date="2024-08-28T22:18:00Z" w16du:dateUtc="2024-08-29T02:18:00Z">
        <w:r w:rsidR="00E72CCB" w:rsidRPr="00F71711">
          <w:rPr>
            <w:rFonts w:cs="Times New Roman"/>
            <w:szCs w:val="28"/>
            <w:rPrChange w:id="928" w:author="Gen-Chang Hsu" w:date="2024-08-28T22:27:00Z" w16du:dateUtc="2024-08-29T02:27:00Z">
              <w:rPr>
                <w:rFonts w:cs="Times New Roman"/>
                <w:color w:val="FF0000"/>
                <w:szCs w:val="28"/>
              </w:rPr>
            </w:rPrChange>
          </w:rPr>
          <w:t xml:space="preserve"> (</w:t>
        </w:r>
        <w:r w:rsidR="00E72CCB" w:rsidRPr="00A016A4">
          <w:rPr>
            <w:rFonts w:cs="Times New Roman"/>
            <w:color w:val="FF0000"/>
            <w:szCs w:val="28"/>
          </w:rPr>
          <w:t>citation</w:t>
        </w:r>
        <w:r w:rsidR="00E72CCB" w:rsidRPr="00F71711">
          <w:rPr>
            <w:rFonts w:cs="Times New Roman"/>
            <w:szCs w:val="28"/>
            <w:rPrChange w:id="929" w:author="Gen-Chang Hsu" w:date="2024-08-28T22:27:00Z" w16du:dateUtc="2024-08-29T02:27:00Z">
              <w:rPr>
                <w:rFonts w:cs="Times New Roman"/>
                <w:color w:val="FF0000"/>
                <w:szCs w:val="28"/>
              </w:rPr>
            </w:rPrChange>
          </w:rPr>
          <w:t>).</w:t>
        </w:r>
      </w:ins>
      <w:ins w:id="930" w:author="Gen-Chang Hsu" w:date="2024-08-28T22:27:00Z" w16du:dateUtc="2024-08-29T02:27:00Z">
        <w:r w:rsidR="00F71711" w:rsidRPr="00F71711">
          <w:rPr>
            <w:rFonts w:cs="Times New Roman"/>
            <w:szCs w:val="28"/>
            <w:rPrChange w:id="931" w:author="Gen-Chang Hsu" w:date="2024-08-28T22:27:00Z" w16du:dateUtc="2024-08-29T02:27:00Z">
              <w:rPr>
                <w:rFonts w:cs="Times New Roman"/>
                <w:color w:val="FF0000"/>
                <w:szCs w:val="28"/>
              </w:rPr>
            </w:rPrChange>
          </w:rPr>
          <w:t xml:space="preserve"> </w:t>
        </w:r>
      </w:ins>
      <w:ins w:id="932" w:author="Gen-Chang Hsu" w:date="2024-08-28T22:19:00Z" w16du:dateUtc="2024-08-29T02:19:00Z">
        <w:r w:rsidR="00E72CCB" w:rsidRPr="00F71711">
          <w:rPr>
            <w:rFonts w:cs="Times New Roman"/>
            <w:szCs w:val="28"/>
            <w:rPrChange w:id="933" w:author="Gen-Chang Hsu" w:date="2024-08-28T22:27:00Z" w16du:dateUtc="2024-08-29T02:27:00Z">
              <w:rPr>
                <w:rFonts w:cs="Times New Roman"/>
                <w:color w:val="FF0000"/>
                <w:szCs w:val="28"/>
              </w:rPr>
            </w:rPrChange>
          </w:rPr>
          <w:t>Finally, t</w:t>
        </w:r>
      </w:ins>
      <w:ins w:id="934" w:author="Gen-Chang Hsu" w:date="2024-08-27T13:49:00Z" w16du:dateUtc="2024-08-27T17:49:00Z">
        <w:r w:rsidR="00BB1BD9" w:rsidRPr="00F71711">
          <w:rPr>
            <w:rFonts w:cs="Times New Roman"/>
            <w:szCs w:val="28"/>
          </w:rPr>
          <w:t>he</w:t>
        </w:r>
      </w:ins>
      <w:ins w:id="935" w:author="Gen-Chang Hsu" w:date="2024-08-27T13:50:00Z" w16du:dateUtc="2024-08-27T17:50:00Z">
        <w:r w:rsidR="00BB1BD9" w:rsidRPr="00F71711">
          <w:rPr>
            <w:rFonts w:cs="Times New Roman"/>
            <w:szCs w:val="28"/>
          </w:rPr>
          <w:t xml:space="preserve"> </w:t>
        </w:r>
      </w:ins>
      <w:ins w:id="936" w:author="Gen-Chang Hsu" w:date="2024-08-28T22:26:00Z" w16du:dateUtc="2024-08-29T02:26:00Z">
        <w:r w:rsidR="00F71711" w:rsidRPr="00A016A4">
          <w:rPr>
            <w:rFonts w:cs="Times New Roman"/>
            <w:szCs w:val="28"/>
            <w:vertAlign w:val="superscript"/>
            <w:rPrChange w:id="937" w:author="Gen-Chang Hsu" w:date="2024-08-28T22:28:00Z" w16du:dateUtc="2024-08-29T02:28:00Z">
              <w:rPr>
                <w:rFonts w:cs="Times New Roman"/>
                <w:color w:val="FF0000"/>
                <w:szCs w:val="28"/>
              </w:rPr>
            </w:rPrChange>
          </w:rPr>
          <w:t>15</w:t>
        </w:r>
        <w:r w:rsidR="00F71711" w:rsidRPr="00F71711">
          <w:rPr>
            <w:rFonts w:cs="Times New Roman"/>
            <w:szCs w:val="28"/>
            <w:rPrChange w:id="938" w:author="Gen-Chang Hsu" w:date="2024-08-28T22:27:00Z" w16du:dateUtc="2024-08-29T02:27:00Z">
              <w:rPr>
                <w:rFonts w:cs="Times New Roman"/>
                <w:color w:val="FF0000"/>
                <w:szCs w:val="28"/>
              </w:rPr>
            </w:rPrChange>
          </w:rPr>
          <w:t xml:space="preserve">N </w:t>
        </w:r>
      </w:ins>
      <w:ins w:id="939" w:author="Gen-Chang Hsu" w:date="2024-08-27T13:50:00Z" w16du:dateUtc="2024-08-27T17:50:00Z">
        <w:r w:rsidR="00BB1BD9" w:rsidRPr="00F71711">
          <w:rPr>
            <w:rFonts w:cs="Times New Roman"/>
            <w:szCs w:val="28"/>
          </w:rPr>
          <w:t>signature of</w:t>
        </w:r>
      </w:ins>
      <w:ins w:id="940" w:author="Gen-Chang Hsu" w:date="2024-08-27T13:49:00Z" w16du:dateUtc="2024-08-27T17:49:00Z">
        <w:r w:rsidR="00BB1BD9" w:rsidRPr="00F71711">
          <w:rPr>
            <w:rFonts w:cs="Times New Roman"/>
            <w:szCs w:val="28"/>
          </w:rPr>
          <w:t xml:space="preserve"> predator</w:t>
        </w:r>
      </w:ins>
      <w:ins w:id="941" w:author="Gen-Chang Hsu" w:date="2024-08-28T22:24:00Z" w16du:dateUtc="2024-08-29T02:24:00Z">
        <w:r w:rsidR="00007376" w:rsidRPr="00F71711">
          <w:rPr>
            <w:rFonts w:cs="Times New Roman"/>
            <w:szCs w:val="28"/>
            <w:rPrChange w:id="942" w:author="Gen-Chang Hsu" w:date="2024-08-28T22:27:00Z" w16du:dateUtc="2024-08-29T02:27:00Z">
              <w:rPr>
                <w:rFonts w:cs="Times New Roman"/>
                <w:color w:val="FF0000"/>
                <w:szCs w:val="28"/>
              </w:rPr>
            </w:rPrChange>
          </w:rPr>
          <w:t>s</w:t>
        </w:r>
      </w:ins>
      <w:ins w:id="943" w:author="Gen-Chang Hsu" w:date="2024-08-27T13:50:00Z" w16du:dateUtc="2024-08-27T17:50:00Z">
        <w:r w:rsidR="00BB1BD9" w:rsidRPr="00F71711">
          <w:rPr>
            <w:rFonts w:cs="Times New Roman"/>
            <w:szCs w:val="28"/>
          </w:rPr>
          <w:t xml:space="preserve"> lie</w:t>
        </w:r>
      </w:ins>
      <w:ins w:id="944" w:author="Gen-Chang Hsu" w:date="2024-08-28T22:24:00Z" w16du:dateUtc="2024-08-29T02:24:00Z">
        <w:r w:rsidR="00007376" w:rsidRPr="00F71711">
          <w:rPr>
            <w:rFonts w:cs="Times New Roman"/>
            <w:szCs w:val="28"/>
            <w:rPrChange w:id="945" w:author="Gen-Chang Hsu" w:date="2024-08-28T22:27:00Z" w16du:dateUtc="2024-08-29T02:27:00Z">
              <w:rPr>
                <w:rFonts w:cs="Times New Roman"/>
                <w:color w:val="FF0000"/>
                <w:szCs w:val="28"/>
              </w:rPr>
            </w:rPrChange>
          </w:rPr>
          <w:t>d</w:t>
        </w:r>
      </w:ins>
      <w:ins w:id="946" w:author="Gen-Chang Hsu" w:date="2024-08-28T22:12:00Z" w16du:dateUtc="2024-08-29T02:12:00Z">
        <w:r w:rsidR="007416D7" w:rsidRPr="00F71711">
          <w:rPr>
            <w:rFonts w:cs="Times New Roman"/>
            <w:szCs w:val="28"/>
            <w:rPrChange w:id="947" w:author="Gen-Chang Hsu" w:date="2024-08-28T22:27:00Z" w16du:dateUtc="2024-08-29T02:27:00Z">
              <w:rPr>
                <w:rFonts w:cs="Times New Roman"/>
                <w:color w:val="FF0000"/>
                <w:szCs w:val="28"/>
              </w:rPr>
            </w:rPrChange>
          </w:rPr>
          <w:t xml:space="preserve"> </w:t>
        </w:r>
      </w:ins>
      <w:ins w:id="948" w:author="Gen-Chang Hsu" w:date="2024-08-28T22:26:00Z" w16du:dateUtc="2024-08-29T02:26:00Z">
        <w:r w:rsidR="00F71711" w:rsidRPr="00F71711">
          <w:rPr>
            <w:rFonts w:cs="Times New Roman"/>
            <w:szCs w:val="28"/>
            <w:rPrChange w:id="949" w:author="Gen-Chang Hsu" w:date="2024-08-28T22:27:00Z" w16du:dateUtc="2024-08-29T02:27:00Z">
              <w:rPr>
                <w:rFonts w:cs="Times New Roman"/>
                <w:color w:val="FF0000"/>
                <w:szCs w:val="28"/>
              </w:rPr>
            </w:rPrChange>
          </w:rPr>
          <w:lastRenderedPageBreak/>
          <w:t xml:space="preserve">fairly </w:t>
        </w:r>
      </w:ins>
      <w:ins w:id="950" w:author="Gen-Chang Hsu" w:date="2024-08-28T22:12:00Z" w16du:dateUtc="2024-08-29T02:12:00Z">
        <w:r w:rsidR="007416D7" w:rsidRPr="00F71711">
          <w:rPr>
            <w:rFonts w:cs="Times New Roman"/>
            <w:szCs w:val="28"/>
            <w:rPrChange w:id="951" w:author="Gen-Chang Hsu" w:date="2024-08-28T22:27:00Z" w16du:dateUtc="2024-08-29T02:27:00Z">
              <w:rPr>
                <w:rFonts w:cs="Times New Roman"/>
                <w:color w:val="FF0000"/>
                <w:szCs w:val="28"/>
              </w:rPr>
            </w:rPrChange>
          </w:rPr>
          <w:t>close to th</w:t>
        </w:r>
      </w:ins>
      <w:ins w:id="952" w:author="Gen-Chang Hsu" w:date="2024-08-28T22:26:00Z" w16du:dateUtc="2024-08-29T02:26:00Z">
        <w:r w:rsidR="00F71711" w:rsidRPr="00F71711">
          <w:rPr>
            <w:rFonts w:cs="Times New Roman"/>
            <w:szCs w:val="28"/>
            <w:rPrChange w:id="953" w:author="Gen-Chang Hsu" w:date="2024-08-28T22:27:00Z" w16du:dateUtc="2024-08-29T02:27:00Z">
              <w:rPr>
                <w:rFonts w:cs="Times New Roman"/>
                <w:color w:val="FF0000"/>
                <w:szCs w:val="28"/>
              </w:rPr>
            </w:rPrChange>
          </w:rPr>
          <w:t>at</w:t>
        </w:r>
      </w:ins>
      <w:ins w:id="954" w:author="Gen-Chang Hsu" w:date="2024-08-28T22:25:00Z" w16du:dateUtc="2024-08-29T02:25:00Z">
        <w:r w:rsidR="00007376" w:rsidRPr="00F71711">
          <w:rPr>
            <w:rFonts w:cs="Times New Roman"/>
            <w:szCs w:val="28"/>
            <w:rPrChange w:id="955" w:author="Gen-Chang Hsu" w:date="2024-08-28T22:27:00Z" w16du:dateUtc="2024-08-29T02:27:00Z">
              <w:rPr>
                <w:rFonts w:cs="Times New Roman"/>
                <w:color w:val="FF0000"/>
                <w:szCs w:val="28"/>
              </w:rPr>
            </w:rPrChange>
          </w:rPr>
          <w:t xml:space="preserve"> of</w:t>
        </w:r>
      </w:ins>
      <w:ins w:id="956" w:author="Gen-Chang Hsu" w:date="2024-08-28T22:12:00Z" w16du:dateUtc="2024-08-29T02:12:00Z">
        <w:r w:rsidR="007416D7" w:rsidRPr="00F71711">
          <w:rPr>
            <w:rFonts w:cs="Times New Roman"/>
            <w:szCs w:val="28"/>
            <w:rPrChange w:id="957" w:author="Gen-Chang Hsu" w:date="2024-08-28T22:27:00Z" w16du:dateUtc="2024-08-29T02:27:00Z">
              <w:rPr>
                <w:rFonts w:cs="Times New Roman"/>
                <w:color w:val="FF0000"/>
                <w:szCs w:val="28"/>
              </w:rPr>
            </w:rPrChange>
          </w:rPr>
          <w:t xml:space="preserve"> rice herbivore</w:t>
        </w:r>
      </w:ins>
      <w:ins w:id="958" w:author="Gen-Chang Hsu" w:date="2024-08-28T22:16:00Z" w16du:dateUtc="2024-08-29T02:16:00Z">
        <w:r w:rsidR="00E72CCB" w:rsidRPr="00F71711">
          <w:rPr>
            <w:rFonts w:cs="Times New Roman"/>
            <w:szCs w:val="28"/>
            <w:rPrChange w:id="959" w:author="Gen-Chang Hsu" w:date="2024-08-28T22:27:00Z" w16du:dateUtc="2024-08-29T02:27:00Z">
              <w:rPr>
                <w:rFonts w:cs="Times New Roman"/>
                <w:color w:val="FF0000"/>
                <w:szCs w:val="28"/>
              </w:rPr>
            </w:rPrChange>
          </w:rPr>
          <w:t>s</w:t>
        </w:r>
      </w:ins>
      <w:ins w:id="960" w:author="Gen-Chang Hsu" w:date="2024-08-27T13:50:00Z" w16du:dateUtc="2024-08-27T17:50:00Z">
        <w:r w:rsidR="00BB1BD9" w:rsidRPr="00F71711">
          <w:rPr>
            <w:rFonts w:cs="Times New Roman"/>
            <w:szCs w:val="28"/>
          </w:rPr>
          <w:t xml:space="preserve"> (Fig. S1), suggesting that intraguild predation, </w:t>
        </w:r>
      </w:ins>
      <w:ins w:id="961" w:author="Gen-Chang Hsu" w:date="2024-08-27T13:51:00Z" w16du:dateUtc="2024-08-27T17:51:00Z">
        <w:r w:rsidR="00BB1BD9" w:rsidRPr="00F71711">
          <w:rPr>
            <w:rFonts w:cs="Times New Roman"/>
            <w:szCs w:val="28"/>
          </w:rPr>
          <w:t>if not absent</w:t>
        </w:r>
      </w:ins>
      <w:ins w:id="962" w:author="Gen-Chang Hsu" w:date="2024-08-27T13:50:00Z" w16du:dateUtc="2024-08-27T17:50:00Z">
        <w:r w:rsidR="00BB1BD9" w:rsidRPr="00F71711">
          <w:rPr>
            <w:rFonts w:cs="Times New Roman"/>
            <w:szCs w:val="28"/>
          </w:rPr>
          <w:t>, might be relatively minor</w:t>
        </w:r>
      </w:ins>
      <w:ins w:id="963" w:author="Gen-Chang Hsu" w:date="2024-08-28T22:12:00Z" w16du:dateUtc="2024-08-29T02:12:00Z">
        <w:r w:rsidR="007416D7" w:rsidRPr="00F71711">
          <w:rPr>
            <w:rFonts w:cs="Times New Roman"/>
            <w:szCs w:val="28"/>
            <w:rPrChange w:id="964" w:author="Gen-Chang Hsu" w:date="2024-08-28T22:27:00Z" w16du:dateUtc="2024-08-29T02:27:00Z">
              <w:rPr>
                <w:rFonts w:cs="Times New Roman"/>
                <w:color w:val="FF0000"/>
                <w:szCs w:val="28"/>
              </w:rPr>
            </w:rPrChange>
          </w:rPr>
          <w:t xml:space="preserve"> (otherwise</w:t>
        </w:r>
      </w:ins>
      <w:ins w:id="965" w:author="Gen-Chang Hsu" w:date="2024-08-28T22:25:00Z" w16du:dateUtc="2024-08-29T02:25:00Z">
        <w:r w:rsidR="00007376" w:rsidRPr="00F71711">
          <w:rPr>
            <w:rFonts w:cs="Times New Roman"/>
            <w:szCs w:val="28"/>
            <w:rPrChange w:id="966" w:author="Gen-Chang Hsu" w:date="2024-08-28T22:27:00Z" w16du:dateUtc="2024-08-29T02:27:00Z">
              <w:rPr>
                <w:rFonts w:cs="Times New Roman"/>
                <w:color w:val="FF0000"/>
                <w:szCs w:val="28"/>
              </w:rPr>
            </w:rPrChange>
          </w:rPr>
          <w:t>,</w:t>
        </w:r>
      </w:ins>
      <w:ins w:id="967" w:author="Gen-Chang Hsu" w:date="2024-08-28T22:12:00Z" w16du:dateUtc="2024-08-29T02:12:00Z">
        <w:r w:rsidR="007416D7" w:rsidRPr="00F71711">
          <w:rPr>
            <w:rFonts w:cs="Times New Roman"/>
            <w:szCs w:val="28"/>
            <w:rPrChange w:id="968" w:author="Gen-Chang Hsu" w:date="2024-08-28T22:27:00Z" w16du:dateUtc="2024-08-29T02:27:00Z">
              <w:rPr>
                <w:rFonts w:cs="Times New Roman"/>
                <w:color w:val="FF0000"/>
                <w:szCs w:val="28"/>
              </w:rPr>
            </w:rPrChange>
          </w:rPr>
          <w:t xml:space="preserve"> the</w:t>
        </w:r>
      </w:ins>
      <w:ins w:id="969" w:author="Gen-Chang Hsu" w:date="2024-08-28T22:25:00Z" w16du:dateUtc="2024-08-29T02:25:00Z">
        <w:r w:rsidR="00007376" w:rsidRPr="00F71711">
          <w:rPr>
            <w:rFonts w:cs="Times New Roman"/>
            <w:szCs w:val="28"/>
            <w:rPrChange w:id="970" w:author="Gen-Chang Hsu" w:date="2024-08-28T22:27:00Z" w16du:dateUtc="2024-08-29T02:27:00Z">
              <w:rPr>
                <w:rFonts w:cs="Times New Roman"/>
                <w:color w:val="FF0000"/>
                <w:szCs w:val="28"/>
              </w:rPr>
            </w:rPrChange>
          </w:rPr>
          <w:t>ir</w:t>
        </w:r>
      </w:ins>
      <w:ins w:id="971" w:author="Gen-Chang Hsu" w:date="2024-08-28T22:12:00Z" w16du:dateUtc="2024-08-29T02:12:00Z">
        <w:r w:rsidR="007416D7" w:rsidRPr="00F71711">
          <w:rPr>
            <w:rFonts w:cs="Times New Roman"/>
            <w:szCs w:val="28"/>
            <w:rPrChange w:id="972" w:author="Gen-Chang Hsu" w:date="2024-08-28T22:27:00Z" w16du:dateUtc="2024-08-29T02:27:00Z">
              <w:rPr>
                <w:rFonts w:cs="Times New Roman"/>
                <w:color w:val="FF0000"/>
                <w:szCs w:val="28"/>
              </w:rPr>
            </w:rPrChange>
          </w:rPr>
          <w:t xml:space="preserve"> </w:t>
        </w:r>
      </w:ins>
      <w:ins w:id="973" w:author="Gen-Chang Hsu" w:date="2024-08-28T22:27:00Z" w16du:dateUtc="2024-08-29T02:27:00Z">
        <w:r w:rsidR="00F71711" w:rsidRPr="00651842">
          <w:rPr>
            <w:rFonts w:cs="Times New Roman"/>
            <w:szCs w:val="28"/>
            <w:vertAlign w:val="superscript"/>
            <w:rPrChange w:id="974" w:author="Gen-Chang Hsu" w:date="2024-08-28T22:28:00Z" w16du:dateUtc="2024-08-29T02:28:00Z">
              <w:rPr>
                <w:rFonts w:cs="Times New Roman"/>
                <w:color w:val="FF0000"/>
                <w:szCs w:val="28"/>
                <w:vertAlign w:val="superscript"/>
              </w:rPr>
            </w:rPrChange>
          </w:rPr>
          <w:t>15</w:t>
        </w:r>
        <w:r w:rsidR="00F71711" w:rsidRPr="00F71711">
          <w:rPr>
            <w:rFonts w:cs="Times New Roman"/>
            <w:szCs w:val="28"/>
            <w:rPrChange w:id="975" w:author="Gen-Chang Hsu" w:date="2024-08-28T22:27:00Z" w16du:dateUtc="2024-08-29T02:27:00Z">
              <w:rPr>
                <w:rFonts w:cs="Times New Roman"/>
                <w:color w:val="FF0000"/>
                <w:szCs w:val="28"/>
              </w:rPr>
            </w:rPrChange>
          </w:rPr>
          <w:t>N signature</w:t>
        </w:r>
        <w:r w:rsidR="00F71711" w:rsidRPr="00F71711">
          <w:rPr>
            <w:rFonts w:cs="Times New Roman"/>
            <w:szCs w:val="28"/>
            <w:rPrChange w:id="976" w:author="Gen-Chang Hsu" w:date="2024-08-28T22:27:00Z" w16du:dateUtc="2024-08-29T02:27:00Z">
              <w:rPr>
                <w:rFonts w:cs="Times New Roman"/>
                <w:color w:val="FF0000"/>
                <w:szCs w:val="28"/>
              </w:rPr>
            </w:rPrChange>
          </w:rPr>
          <w:t xml:space="preserve"> </w:t>
        </w:r>
      </w:ins>
      <w:ins w:id="977" w:author="Gen-Chang Hsu" w:date="2024-08-28T22:12:00Z" w16du:dateUtc="2024-08-29T02:12:00Z">
        <w:r w:rsidR="007416D7" w:rsidRPr="00F71711">
          <w:rPr>
            <w:rFonts w:cs="Times New Roman"/>
            <w:szCs w:val="28"/>
            <w:rPrChange w:id="978" w:author="Gen-Chang Hsu" w:date="2024-08-28T22:27:00Z" w16du:dateUtc="2024-08-29T02:27:00Z">
              <w:rPr>
                <w:rFonts w:cs="Times New Roman"/>
                <w:color w:val="FF0000"/>
                <w:szCs w:val="28"/>
              </w:rPr>
            </w:rPrChange>
          </w:rPr>
          <w:t>would have been higher)</w:t>
        </w:r>
      </w:ins>
      <w:ins w:id="979" w:author="Gen-Chang Hsu" w:date="2024-08-27T13:50:00Z" w16du:dateUtc="2024-08-27T17:50:00Z">
        <w:r w:rsidR="00BB1BD9" w:rsidRPr="00F71711">
          <w:rPr>
            <w:rFonts w:cs="Times New Roman"/>
            <w:szCs w:val="28"/>
          </w:rPr>
          <w:t>.</w:t>
        </w:r>
      </w:ins>
      <w:ins w:id="980" w:author="Gen-Chang Hsu" w:date="2024-08-28T22:27:00Z" w16du:dateUtc="2024-08-29T02:27:00Z">
        <w:r w:rsidR="00F71711" w:rsidRPr="00F71711">
          <w:rPr>
            <w:rFonts w:cs="Times New Roman"/>
            <w:szCs w:val="28"/>
            <w:rPrChange w:id="981" w:author="Gen-Chang Hsu" w:date="2024-08-28T22:27:00Z" w16du:dateUtc="2024-08-29T02:27:00Z">
              <w:rPr>
                <w:rFonts w:cs="Times New Roman"/>
                <w:color w:val="FF0000"/>
                <w:szCs w:val="28"/>
              </w:rPr>
            </w:rPrChange>
          </w:rPr>
          <w:t xml:space="preserve"> </w:t>
        </w:r>
      </w:ins>
      <w:r w:rsidR="00ED5BF1" w:rsidRPr="00F71711">
        <w:rPr>
          <w:rFonts w:cs="Times New Roman"/>
          <w:szCs w:val="28"/>
        </w:rPr>
        <w:t>Regardless</w:t>
      </w:r>
      <w:r w:rsidRPr="00F71711">
        <w:rPr>
          <w:rFonts w:cs="Times New Roman"/>
          <w:szCs w:val="28"/>
        </w:rPr>
        <w:t>, we caution that our diet estimates of predators (without predator-predator interference) might not apply to systems where intra</w:t>
      </w:r>
      <w:del w:id="982" w:author="Gen-Chang Hsu" w:date="2024-08-27T13:45:00Z" w16du:dateUtc="2024-08-27T17:45:00Z">
        <w:r w:rsidRPr="00F71711" w:rsidDel="00EF2E12">
          <w:rPr>
            <w:rFonts w:cs="Times New Roman"/>
            <w:szCs w:val="28"/>
          </w:rPr>
          <w:delText>-</w:delText>
        </w:r>
      </w:del>
      <w:r w:rsidRPr="00F71711">
        <w:rPr>
          <w:rFonts w:cs="Times New Roman"/>
          <w:szCs w:val="28"/>
        </w:rPr>
        <w:t>guild predation prevails</w:t>
      </w:r>
      <w:r w:rsidR="003869D6" w:rsidRPr="00F71711">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26D6AB6F"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del w:id="983" w:author="Gen-Chang Hsu" w:date="2024-08-27T14:04:00Z" w16du:dateUtc="2024-08-27T18:04:00Z">
        <w:r w:rsidRPr="005C029F" w:rsidDel="0084331F">
          <w:rPr>
            <w:rFonts w:cs="Times New Roman"/>
          </w:rPr>
          <w:delText xml:space="preserve">tool </w:delText>
        </w:r>
      </w:del>
      <w:ins w:id="984" w:author="Gen-Chang Hsu" w:date="2024-08-27T14:04:00Z" w16du:dateUtc="2024-08-27T18:04:00Z">
        <w:r w:rsidR="0084331F">
          <w:rPr>
            <w:rFonts w:cs="Times New Roman"/>
          </w:rPr>
          <w:t>approach</w:t>
        </w:r>
        <w:r w:rsidR="0084331F" w:rsidRPr="005C029F">
          <w:rPr>
            <w:rFonts w:cs="Times New Roman"/>
          </w:rPr>
          <w:t xml:space="preserve"> </w:t>
        </w:r>
        <w:r w:rsidR="0084331F">
          <w:rPr>
            <w:rFonts w:cs="Times New Roman"/>
          </w:rPr>
          <w:t>to</w:t>
        </w:r>
      </w:ins>
      <w:del w:id="985" w:author="Gen-Chang Hsu" w:date="2024-08-27T14:04:00Z" w16du:dateUtc="2024-08-27T18:04:00Z">
        <w:r w:rsidR="00FB5E74" w:rsidDel="0084331F">
          <w:rPr>
            <w:rFonts w:cs="Times New Roman"/>
          </w:rPr>
          <w:delText>for</w:delText>
        </w:r>
      </w:del>
      <w:r w:rsidR="00FB5E74">
        <w:rPr>
          <w:rFonts w:cs="Times New Roman"/>
        </w:rPr>
        <w:t xml:space="preserve">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w:t>
      </w:r>
      <w:del w:id="986" w:author="Gen-Chang Hsu" w:date="2024-08-27T14:08:00Z" w16du:dateUtc="2024-08-27T18:08:00Z">
        <w:r w:rsidRPr="005C029F" w:rsidDel="008F48A0">
          <w:rPr>
            <w:rFonts w:cs="Times New Roman"/>
            <w:szCs w:val="28"/>
          </w:rPr>
          <w:delText>GAPs</w:delText>
        </w:r>
        <w:r w:rsidR="006D0326" w:rsidDel="008F48A0">
          <w:rPr>
            <w:rFonts w:cs="Times New Roman"/>
            <w:szCs w:val="28"/>
          </w:rPr>
          <w:delText xml:space="preserve"> </w:delText>
        </w:r>
      </w:del>
      <w:ins w:id="987" w:author="Gen-Chang Hsu" w:date="2024-08-27T14:08:00Z" w16du:dateUtc="2024-08-27T18:08:00Z">
        <w:r w:rsidR="008F48A0">
          <w:rPr>
            <w:rFonts w:cs="Times New Roman"/>
            <w:szCs w:val="28"/>
          </w:rPr>
          <w:t xml:space="preserve">generalist arthropod predators </w:t>
        </w:r>
      </w:ins>
      <w:r w:rsidR="006D0326">
        <w:rPr>
          <w:rFonts w:cs="Times New Roman"/>
          <w:szCs w:val="28"/>
        </w:rPr>
        <w:t>(spiders and ladybeetles) over the rice grow</w:t>
      </w:r>
      <w:ins w:id="988" w:author="Gen-Chang Hsu" w:date="2024-08-27T14:05:00Z" w16du:dateUtc="2024-08-27T18:05:00Z">
        <w:r w:rsidR="0084331F">
          <w:rPr>
            <w:rFonts w:cs="Times New Roman"/>
            <w:szCs w:val="28"/>
          </w:rPr>
          <w:t>ing</w:t>
        </w:r>
      </w:ins>
      <w:del w:id="989" w:author="Gen-Chang Hsu" w:date="2024-08-27T14:05:00Z" w16du:dateUtc="2024-08-27T18:05:00Z">
        <w:r w:rsidR="006D0326" w:rsidDel="0084331F">
          <w:rPr>
            <w:rFonts w:cs="Times New Roman"/>
            <w:szCs w:val="28"/>
          </w:rPr>
          <w:delText>th</w:delText>
        </w:r>
      </w:del>
      <w:r w:rsidR="006D0326">
        <w:rPr>
          <w:rFonts w:cs="Times New Roman"/>
          <w:szCs w:val="28"/>
        </w:rPr>
        <w:t xml:space="preserve"> season</w:t>
      </w:r>
      <w:r w:rsidRPr="005C029F">
        <w:rPr>
          <w:rFonts w:cs="Times New Roman"/>
          <w:szCs w:val="28"/>
        </w:rPr>
        <w:t xml:space="preserve"> and </w:t>
      </w:r>
      <w:ins w:id="990" w:author="Gen-Chang Hsu" w:date="2024-08-27T14:05:00Z" w16du:dateUtc="2024-08-27T18:05:00Z">
        <w:r w:rsidR="0084331F">
          <w:rPr>
            <w:rFonts w:cs="Times New Roman"/>
            <w:szCs w:val="28"/>
          </w:rPr>
          <w:t xml:space="preserve">by </w:t>
        </w:r>
      </w:ins>
      <w:r w:rsidRPr="005C029F">
        <w:rPr>
          <w:rFonts w:cs="Times New Roman"/>
          <w:szCs w:val="28"/>
        </w:rPr>
        <w:t xml:space="preserve">identifying the underlying mechanisms for enemy-pest interactions in rice farms </w:t>
      </w:r>
      <w:ins w:id="991" w:author="Gen-Chang Hsu" w:date="2024-08-27T14:06:00Z" w16du:dateUtc="2024-08-27T18:06:00Z">
        <w:r w:rsidR="0084331F">
          <w:rPr>
            <w:rFonts w:cs="Times New Roman"/>
            <w:szCs w:val="28"/>
          </w:rPr>
          <w:t>for</w:t>
        </w:r>
      </w:ins>
      <w:del w:id="992" w:author="Gen-Chang Hsu" w:date="2024-08-27T14:06:00Z" w16du:dateUtc="2024-08-27T18:06:00Z">
        <w:r w:rsidRPr="005C029F" w:rsidDel="0084331F">
          <w:rPr>
            <w:rFonts w:cs="Times New Roman"/>
            <w:szCs w:val="28"/>
          </w:rPr>
          <w:delText>over</w:delText>
        </w:r>
      </w:del>
      <w:r w:rsidRPr="005C029F">
        <w:rPr>
          <w:rFonts w:cs="Times New Roman"/>
          <w:szCs w:val="28"/>
        </w:rPr>
        <w:t xml:space="preserve"> three consecutive years. </w:t>
      </w:r>
      <w:r w:rsidR="00670ECB">
        <w:rPr>
          <w:rFonts w:cs="Times New Roman"/>
          <w:szCs w:val="28"/>
        </w:rPr>
        <w:t xml:space="preserve"> </w:t>
      </w:r>
      <w:r w:rsidRPr="005C029F">
        <w:rPr>
          <w:rFonts w:cs="Times New Roman"/>
          <w:szCs w:val="28"/>
        </w:rPr>
        <w:t>The results show a high proportion of rice pests in</w:t>
      </w:r>
      <w:ins w:id="993" w:author="Gen-Chang Hsu" w:date="2024-08-27T14:08:00Z" w16du:dateUtc="2024-08-27T18:08:00Z">
        <w:r w:rsidR="008F48A0">
          <w:rPr>
            <w:rFonts w:cs="Times New Roman"/>
            <w:szCs w:val="28"/>
          </w:rPr>
          <w:t xml:space="preserve"> predators’</w:t>
        </w:r>
      </w:ins>
      <w:del w:id="994" w:author="Gen-Chang Hsu" w:date="2024-08-27T14:08:00Z" w16du:dateUtc="2024-08-27T18:08:00Z">
        <w:r w:rsidRPr="005C029F" w:rsidDel="008F48A0">
          <w:rPr>
            <w:rFonts w:cs="Times New Roman"/>
            <w:szCs w:val="28"/>
          </w:rPr>
          <w:delText xml:space="preserve"> </w:delText>
        </w:r>
        <w:r w:rsidR="00136B3C" w:rsidRPr="005C029F" w:rsidDel="008F48A0">
          <w:rPr>
            <w:rFonts w:cs="Times New Roman"/>
            <w:szCs w:val="28"/>
          </w:rPr>
          <w:delText>GAPs’</w:delText>
        </w:r>
      </w:del>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t>
      </w:r>
      <w:del w:id="995" w:author="Gen-Chang Hsu" w:date="2024-08-27T14:07:00Z" w16du:dateUtc="2024-08-27T18:07:00Z">
        <w:r w:rsidRPr="005C029F" w:rsidDel="008F48A0">
          <w:rPr>
            <w:rFonts w:cs="Times New Roman"/>
          </w:rPr>
          <w:delText>(</w:delText>
        </w:r>
      </w:del>
      <w:r w:rsidRPr="005C029F">
        <w:rPr>
          <w:rFonts w:cs="Times New Roman"/>
        </w:rPr>
        <w:t>when rice plants are fruiting</w:t>
      </w:r>
      <w:del w:id="996" w:author="Gen-Chang Hsu" w:date="2024-08-27T14:07:00Z" w16du:dateUtc="2024-08-27T18:07:00Z">
        <w:r w:rsidRPr="005C029F" w:rsidDel="008F48A0">
          <w:rPr>
            <w:rFonts w:cs="Times New Roman"/>
          </w:rPr>
          <w:delText xml:space="preserve"> and pests are abundant)</w:delText>
        </w:r>
      </w:del>
      <w:r w:rsidRPr="005C029F">
        <w:rPr>
          <w:rFonts w:cs="Times New Roman"/>
        </w:rPr>
        <w:t xml:space="preserve">.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ins w:id="997" w:author="Gen-Chang Hsu" w:date="2024-08-27T14:07:00Z" w16du:dateUtc="2024-08-27T18:07:00Z">
        <w:r w:rsidR="008F48A0">
          <w:rPr>
            <w:rFonts w:cs="Times New Roman"/>
            <w:szCs w:val="28"/>
          </w:rPr>
          <w:t xml:space="preserve">fluctuations in </w:t>
        </w:r>
      </w:ins>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w:t>
      </w:r>
      <w:del w:id="998" w:author="Gen-Chang Hsu" w:date="2024-08-27T14:07:00Z" w16du:dateUtc="2024-08-27T18:07:00Z">
        <w:r w:rsidR="00934FEA" w:rsidDel="008F48A0">
          <w:rPr>
            <w:rFonts w:cs="Times New Roman"/>
            <w:szCs w:val="28"/>
          </w:rPr>
          <w:delText xml:space="preserve">the potential </w:delText>
        </w:r>
      </w:del>
      <w:r w:rsidR="00934FEA">
        <w:rPr>
          <w:rFonts w:cs="Times New Roman"/>
          <w:szCs w:val="28"/>
        </w:rPr>
        <w:t xml:space="preserve">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ins w:id="999" w:author="Gen-Chang Hsu" w:date="2024-08-27T14:09:00Z" w16du:dateUtc="2024-08-27T18:09:00Z">
        <w:r w:rsidR="005C71C2">
          <w:rPr>
            <w:rFonts w:cs="Times New Roman"/>
          </w:rPr>
          <w:t xml:space="preserve"> </w:t>
        </w:r>
      </w:ins>
      <w:ins w:id="1000" w:author="Gen-Chang Hsu" w:date="2024-08-27T14:11:00Z" w16du:dateUtc="2024-08-27T18:11:00Z">
        <w:r w:rsidR="00BA4BBD">
          <w:rPr>
            <w:rFonts w:cs="Times New Roman"/>
          </w:rPr>
          <w:t>and</w:t>
        </w:r>
      </w:ins>
      <w:del w:id="1001" w:author="Gen-Chang Hsu" w:date="2024-08-27T14:09:00Z" w16du:dateUtc="2024-08-27T18:09:00Z">
        <w:r w:rsidR="007D0EBD" w:rsidDel="005C71C2">
          <w:rPr>
            <w:rFonts w:cs="Times New Roman"/>
          </w:rPr>
          <w:delText>, such as</w:delText>
        </w:r>
      </w:del>
      <w:r w:rsidR="007D0EBD">
        <w:rPr>
          <w:rFonts w:cs="Times New Roman"/>
        </w:rPr>
        <w:t xml:space="preserve"> </w:t>
      </w:r>
      <w:r w:rsidR="00353120">
        <w:rPr>
          <w:rFonts w:cs="Times New Roman"/>
          <w:szCs w:val="28"/>
        </w:rPr>
        <w:t>maintaining healthy populations of these predators</w:t>
      </w:r>
      <w:del w:id="1002" w:author="Gen-Chang Hsu" w:date="2024-08-27T14:11:00Z" w16du:dateUtc="2024-08-27T18:11:00Z">
        <w:r w:rsidR="007D0EBD" w:rsidDel="00BA4BBD">
          <w:rPr>
            <w:rFonts w:cs="Times New Roman"/>
            <w:szCs w:val="28"/>
          </w:rPr>
          <w:delText>,</w:delText>
        </w:r>
      </w:del>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lastRenderedPageBreak/>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 xml:space="preserve">Krey, K.L., Blubaugh, C.K., Chapman, E.G., Lynch, C.A., Snyder, G.B., Jensen, A.S., Fu, Z., Prischmann-Voldseth, D.A., Harwood, J.D., Snyder, W.E., 2017. Generalist predators </w:t>
      </w:r>
      <w:r w:rsidRPr="00C6471E">
        <w:rPr>
          <w:rFonts w:ascii="Times New Roman" w:hAnsi="Times New Roman" w:cs="Times New Roman"/>
          <w:noProof/>
          <w:sz w:val="24"/>
          <w:szCs w:val="24"/>
        </w:rPr>
        <w:lastRenderedPageBreak/>
        <w:t>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508D9E32" w:rsidR="00552C5D" w:rsidRDefault="00552C5D" w:rsidP="00E02C50">
      <w:pPr>
        <w:jc w:val="left"/>
        <w:rPr>
          <w:rFonts w:cs="Times New Roman"/>
          <w:b/>
        </w:rPr>
      </w:pPr>
      <w:commentRangeStart w:id="1003"/>
      <w:r>
        <w:rPr>
          <w:rFonts w:cs="Times New Roman"/>
          <w:b/>
        </w:rPr>
        <w:lastRenderedPageBreak/>
        <w:t>Tables</w:t>
      </w:r>
      <w:commentRangeEnd w:id="1003"/>
      <w:r w:rsidR="00321E47">
        <w:rPr>
          <w:rStyle w:val="CommentReference"/>
        </w:rPr>
        <w:commentReference w:id="1003"/>
      </w:r>
      <w:del w:id="1004" w:author="Gen-Chang Hsu" w:date="2024-08-25T20:28:00Z" w16du:dateUtc="2024-08-26T00:28:00Z">
        <w:r w:rsidDel="00FA0A56">
          <w:rPr>
            <w:rFonts w:cs="Times New Roman"/>
            <w:b/>
          </w:rPr>
          <w:delText xml:space="preserve"> with captions</w:delText>
        </w:r>
      </w:del>
    </w:p>
    <w:p w14:paraId="2798757A" w14:textId="5AE4EA9F" w:rsidR="00552C5D" w:rsidDel="00653A24" w:rsidRDefault="00552C5D" w:rsidP="00E02C50">
      <w:pPr>
        <w:jc w:val="left"/>
        <w:rPr>
          <w:del w:id="1005" w:author="Gen-Chang Hsu" w:date="2024-08-25T20:28:00Z" w16du:dateUtc="2024-08-26T00:28:00Z"/>
          <w:rFonts w:cs="Times New Roman"/>
          <w:b/>
        </w:rPr>
      </w:pPr>
    </w:p>
    <w:p w14:paraId="74A57EEA" w14:textId="5E29A9A8"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del w:id="1006" w:author="Gen-Chang Hsu" w:date="2024-08-25T20:54:00Z" w16du:dateUtc="2024-08-26T00:54:00Z">
        <w:r w:rsidRPr="00BB0BA4" w:rsidDel="00CC51F8">
          <w:rPr>
            <w:rFonts w:cs="Times New Roman"/>
          </w:rPr>
          <w:delText xml:space="preserve">Statistical results from </w:delText>
        </w:r>
      </w:del>
      <w:r w:rsidR="0079439C">
        <w:rPr>
          <w:rFonts w:cs="Times New Roman"/>
        </w:rPr>
        <w:t>GLM</w:t>
      </w:r>
      <w:r w:rsidR="00E42155">
        <w:rPr>
          <w:rFonts w:cs="Times New Roman"/>
        </w:rPr>
        <w:t>M</w:t>
      </w:r>
      <w:r w:rsidR="0079439C">
        <w:rPr>
          <w:rFonts w:cs="Times New Roman"/>
        </w:rPr>
        <w:t xml:space="preserve"> </w:t>
      </w:r>
      <w:ins w:id="1007" w:author="Gen-Chang Hsu" w:date="2024-08-25T20:54:00Z" w16du:dateUtc="2024-08-26T00:54:00Z">
        <w:r w:rsidR="00CC51F8">
          <w:rPr>
            <w:rFonts w:cs="Times New Roman"/>
          </w:rPr>
          <w:t xml:space="preserve">results </w:t>
        </w:r>
      </w:ins>
      <w:del w:id="1008" w:author="Gen-Chang Hsu" w:date="2024-08-25T20:54:00Z" w16du:dateUtc="2024-08-26T00:54:00Z">
        <w:r w:rsidRPr="005C029F" w:rsidDel="00CC51F8">
          <w:rPr>
            <w:rFonts w:cs="Times New Roman"/>
          </w:rPr>
          <w:delText xml:space="preserve">beta regression models </w:delText>
        </w:r>
      </w:del>
      <w:r>
        <w:rPr>
          <w:rFonts w:cs="Times New Roman"/>
        </w:rPr>
        <w:t>fo</w:t>
      </w:r>
      <w:ins w:id="1009" w:author="Gen-Chang Hsu" w:date="2024-08-25T20:54:00Z" w16du:dateUtc="2024-08-26T00:54:00Z">
        <w:r w:rsidR="009E76CE">
          <w:rPr>
            <w:rFonts w:cs="Times New Roman"/>
          </w:rPr>
          <w:t>r</w:t>
        </w:r>
      </w:ins>
      <w:del w:id="1010" w:author="Gen-Chang Hsu" w:date="2024-08-25T20:54:00Z" w16du:dateUtc="2024-08-26T00:54:00Z">
        <w:r w:rsidDel="009E76CE">
          <w:rPr>
            <w:rFonts w:cs="Times New Roman"/>
          </w:rPr>
          <w:delText>r examining</w:delText>
        </w:r>
      </w:del>
      <w:r>
        <w:rPr>
          <w:rFonts w:cs="Times New Roman"/>
        </w:rPr>
        <w:t xml:space="preserve"> the effects of </w:t>
      </w:r>
      <w:ins w:id="1011" w:author="Gen-Chang Hsu" w:date="2024-08-25T20:54:00Z" w16du:dateUtc="2024-08-26T00:54:00Z">
        <w:r w:rsidR="009E76CE">
          <w:rPr>
            <w:rFonts w:cs="Times New Roman"/>
          </w:rPr>
          <w:t xml:space="preserve">various </w:t>
        </w:r>
      </w:ins>
      <w:del w:id="1012" w:author="Gen-Chang Hsu" w:date="2024-08-25T20:54:00Z" w16du:dateUtc="2024-08-26T00:54:00Z">
        <w:r w:rsidDel="009E76CE">
          <w:rPr>
            <w:rFonts w:cs="Times New Roman"/>
          </w:rPr>
          <w:delText>abiotic and biotic</w:delText>
        </w:r>
      </w:del>
      <w:ins w:id="1013" w:author="Gen-Chang Hsu" w:date="2024-08-25T20:54:00Z" w16du:dateUtc="2024-08-26T00:54:00Z">
        <w:r w:rsidR="009E76CE">
          <w:rPr>
            <w:rFonts w:cs="Times New Roman"/>
          </w:rPr>
          <w:t>farm</w:t>
        </w:r>
      </w:ins>
      <w:r>
        <w:rPr>
          <w:rFonts w:cs="Times New Roman"/>
        </w:rPr>
        <w:t xml:space="preserve">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1014"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proofErr w:type="spellStart"/>
            <w:r>
              <w:rPr>
                <w:rFonts w:cs="Times New Roman"/>
                <w:b w:val="0"/>
                <w:i/>
                <w:color w:val="auto"/>
                <w:sz w:val="22"/>
              </w:rPr>
              <w:t>d.f.</w:t>
            </w:r>
            <w:proofErr w:type="spellEnd"/>
          </w:p>
        </w:tc>
        <w:tc>
          <w:tcPr>
            <w:tcW w:w="1426" w:type="dxa"/>
            <w:shd w:val="clear" w:color="auto" w:fill="auto"/>
            <w:vAlign w:val="center"/>
          </w:tcPr>
          <w:p w14:paraId="79097C4C" w14:textId="09F96CA8"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Change w:id="1015"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χ</w:t>
            </w:r>
            <w:r>
              <w:rPr>
                <w:rFonts w:cs="Times New Roman"/>
                <w:b w:val="0"/>
                <w:color w:val="auto"/>
                <w:sz w:val="22"/>
                <w:vertAlign w:val="superscript"/>
              </w:rPr>
              <w:t>2</w:t>
            </w:r>
          </w:p>
        </w:tc>
        <w:tc>
          <w:tcPr>
            <w:tcW w:w="1417" w:type="dxa"/>
            <w:shd w:val="clear" w:color="auto" w:fill="auto"/>
            <w:vAlign w:val="center"/>
          </w:tcPr>
          <w:p w14:paraId="7BF2617F" w14:textId="40CA2C3E"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1016"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commentRangeStart w:id="1017"/>
      <w:r w:rsidRPr="00E02C50">
        <w:rPr>
          <w:rFonts w:cs="Times New Roman"/>
          <w:b/>
        </w:rPr>
        <w:lastRenderedPageBreak/>
        <w:t>Table 2.</w:t>
      </w:r>
      <w:commentRangeEnd w:id="1017"/>
      <w:r w:rsidR="00321E47">
        <w:rPr>
          <w:rStyle w:val="CommentReference"/>
        </w:rPr>
        <w:commentReference w:id="1017"/>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67068B45"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1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63D58C5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1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3018415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2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3A48BE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2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C61F0A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2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5B5638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2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commentRangeStart w:id="1024"/>
      <w:r w:rsidRPr="00E02C50">
        <w:rPr>
          <w:rFonts w:cs="Times New Roman"/>
          <w:b/>
        </w:rPr>
        <w:lastRenderedPageBreak/>
        <w:t>Table 3.</w:t>
      </w:r>
      <w:commentRangeEnd w:id="1024"/>
      <w:r w:rsidR="00321E47">
        <w:rPr>
          <w:rStyle w:val="CommentReference"/>
        </w:rPr>
        <w:commentReference w:id="1024"/>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580650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25"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74D370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2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3123FE9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w:t>
            </w:r>
            <w:ins w:id="102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13EB698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2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43270B3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2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22AA629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3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033A0F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3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199042E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3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5DAB9C6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3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commentRangeStart w:id="1034"/>
      <w:r w:rsidRPr="00E42155">
        <w:rPr>
          <w:rFonts w:cs="Times New Roman"/>
          <w:b/>
          <w:szCs w:val="24"/>
        </w:rPr>
        <w:lastRenderedPageBreak/>
        <w:t>Figure</w:t>
      </w:r>
      <w:r w:rsidR="002C00BE" w:rsidRPr="00E42155">
        <w:rPr>
          <w:rFonts w:cs="Times New Roman"/>
          <w:b/>
          <w:szCs w:val="24"/>
        </w:rPr>
        <w:t>s</w:t>
      </w:r>
      <w:commentRangeEnd w:id="1034"/>
      <w:r w:rsidR="00321E47">
        <w:rPr>
          <w:rStyle w:val="CommentReference"/>
        </w:rPr>
        <w:commentReference w:id="1034"/>
      </w:r>
    </w:p>
    <w:p w14:paraId="70DF5B3B" w14:textId="33A83A75" w:rsidR="00E42155" w:rsidRPr="00DF0325" w:rsidDel="008B50DD" w:rsidRDefault="00E42155" w:rsidP="00DF0325">
      <w:pPr>
        <w:jc w:val="left"/>
        <w:rPr>
          <w:del w:id="1035" w:author="Gen-Chang Hsu" w:date="2024-08-25T20:28:00Z" w16du:dateUtc="2024-08-26T00:28:00Z"/>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1036" w:author="Gen-Chang Hsu" w:date="2024-08-22T15:09:00Z" w16du:dateUtc="2024-08-22T19:09:00Z">
        <w:r w:rsidR="005A405B">
          <w:rPr>
            <w:rFonts w:cs="Times New Roman"/>
          </w:rPr>
          <w:t xml:space="preserve"> </w:t>
        </w:r>
        <w:r w:rsidR="005A405B" w:rsidRPr="005C029F">
          <w:rPr>
            <w:rFonts w:cs="Times New Roman"/>
          </w:rPr>
          <w:t xml:space="preserve">(mean ± SE) </w:t>
        </w:r>
      </w:ins>
      <w:del w:id="1037"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ins w:id="1038" w:author="Gen-Chang Hsu" w:date="2024-08-25T00:12:00Z" w16du:dateUtc="2024-08-25T04:12:00Z"/>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5B98FE04" w14:textId="77777777" w:rsidR="00B37751" w:rsidRDefault="00B37751" w:rsidP="00DF0325">
      <w:pPr>
        <w:spacing w:line="480" w:lineRule="auto"/>
        <w:jc w:val="left"/>
        <w:rPr>
          <w:rFonts w:cs="Times New Roman"/>
        </w:rPr>
      </w:pPr>
    </w:p>
    <w:p w14:paraId="44C80B07" w14:textId="3C92E444" w:rsidR="00D07886" w:rsidRPr="009169F5" w:rsidRDefault="00D07886">
      <w:pPr>
        <w:spacing w:line="480" w:lineRule="auto"/>
        <w:jc w:val="left"/>
        <w:rPr>
          <w:ins w:id="1039" w:author="Gen-Chang Hsu" w:date="2024-08-25T00:11:00Z" w16du:dateUtc="2024-08-25T04:11:00Z"/>
          <w:rFonts w:cs="Times New Roman"/>
        </w:rPr>
        <w:pPrChange w:id="1040" w:author="Gen-Chang Hsu" w:date="2024-08-25T00:12:00Z" w16du:dateUtc="2024-08-25T04:12:00Z">
          <w:pPr>
            <w:jc w:val="left"/>
          </w:pPr>
        </w:pPrChange>
      </w:pPr>
      <w:commentRangeStart w:id="1041"/>
      <w:ins w:id="1042" w:author="Gen-Chang Hsu" w:date="2024-08-25T00:10:00Z" w16du:dateUtc="2024-08-25T04:10:00Z">
        <w:r w:rsidRPr="00D07886">
          <w:rPr>
            <w:rFonts w:cs="Times New Roman"/>
            <w:b/>
            <w:bCs/>
            <w:rPrChange w:id="1043" w:author="Gen-Chang Hsu" w:date="2024-08-25T00:11:00Z" w16du:dateUtc="2024-08-25T04:11:00Z">
              <w:rPr>
                <w:rFonts w:cs="Times New Roman"/>
              </w:rPr>
            </w:rPrChange>
          </w:rPr>
          <w:t xml:space="preserve">Figure </w:t>
        </w:r>
      </w:ins>
      <w:ins w:id="1044" w:author="Gen-Chang Hsu" w:date="2024-08-26T09:52:00Z" w16du:dateUtc="2024-08-26T13:52:00Z">
        <w:r w:rsidR="00D35A16">
          <w:rPr>
            <w:rFonts w:cs="Times New Roman"/>
            <w:b/>
            <w:bCs/>
          </w:rPr>
          <w:t>A</w:t>
        </w:r>
      </w:ins>
      <w:ins w:id="1045" w:author="Gen-Chang Hsu" w:date="2024-08-25T00:10:00Z" w16du:dateUtc="2024-08-25T04:10:00Z">
        <w:r w:rsidRPr="00D07886">
          <w:rPr>
            <w:rFonts w:cs="Times New Roman"/>
            <w:b/>
            <w:bCs/>
            <w:rPrChange w:id="1046" w:author="Gen-Chang Hsu" w:date="2024-08-25T00:11:00Z" w16du:dateUtc="2024-08-25T04:11:00Z">
              <w:rPr>
                <w:rFonts w:cs="Times New Roman"/>
              </w:rPr>
            </w:rPrChange>
          </w:rPr>
          <w:t>.</w:t>
        </w:r>
      </w:ins>
      <w:commentRangeEnd w:id="1041"/>
      <w:ins w:id="1047" w:author="Gen-Chang Hsu" w:date="2024-08-26T21:23:00Z" w16du:dateUtc="2024-08-27T01:23:00Z">
        <w:r w:rsidR="003957BC">
          <w:rPr>
            <w:rStyle w:val="CommentReference"/>
          </w:rPr>
          <w:commentReference w:id="1041"/>
        </w:r>
      </w:ins>
      <w:ins w:id="1048" w:author="Gen-Chang Hsu" w:date="2024-08-25T00:10:00Z" w16du:dateUtc="2024-08-25T04:10:00Z">
        <w:r w:rsidRPr="00D07886">
          <w:rPr>
            <w:rFonts w:cs="Times New Roman"/>
            <w:b/>
            <w:bCs/>
            <w:rPrChange w:id="1049" w:author="Gen-Chang Hsu" w:date="2024-08-25T00:11:00Z" w16du:dateUtc="2024-08-25T04:11:00Z">
              <w:rPr>
                <w:rFonts w:cs="Times New Roman"/>
              </w:rPr>
            </w:rPrChange>
          </w:rPr>
          <w:t xml:space="preserve"> </w:t>
        </w:r>
      </w:ins>
      <w:ins w:id="1050" w:author="Gen-Chang Hsu" w:date="2024-08-25T00:11:00Z" w16du:dateUtc="2024-08-25T04:11:00Z">
        <w:r w:rsidRPr="009169F5">
          <w:rPr>
            <w:rFonts w:cs="Times New Roman"/>
          </w:rPr>
          <w:t>The sampling design and analyses in the study.</w:t>
        </w:r>
        <w:r>
          <w:rPr>
            <w:rFonts w:cs="Times New Roman"/>
          </w:rPr>
          <w:t xml:space="preserve"> </w:t>
        </w:r>
        <w:r w:rsidRPr="009169F5">
          <w:rPr>
            <w:rFonts w:cs="Times New Roman"/>
          </w:rPr>
          <w:t xml:space="preserve">(a) A map of </w:t>
        </w:r>
        <w:r w:rsidRPr="009169F5">
          <w:rPr>
            <w:rFonts w:cs="Times New Roman"/>
            <w:bCs/>
            <w:szCs w:val="24"/>
          </w:rPr>
          <w:t xml:space="preserve">the </w:t>
        </w:r>
        <w:r w:rsidRPr="007C661D">
          <w:rPr>
            <w:rFonts w:cs="Times New Roman"/>
            <w:bCs/>
            <w:szCs w:val="24"/>
          </w:rPr>
          <w:t xml:space="preserve">paired organic and conventional rice farms </w:t>
        </w:r>
        <w:r w:rsidRPr="009169F5">
          <w:rPr>
            <w:rFonts w:cs="Times New Roman"/>
            <w:bCs/>
            <w:szCs w:val="24"/>
          </w:rPr>
          <w:t>in the three study</w:t>
        </w:r>
        <w:r w:rsidRPr="007C661D">
          <w:rPr>
            <w:rFonts w:cs="Times New Roman"/>
            <w:bCs/>
            <w:szCs w:val="24"/>
          </w:rPr>
          <w:t xml:space="preserve"> years (three </w:t>
        </w:r>
        <w:r w:rsidRPr="009169F5">
          <w:rPr>
            <w:rFonts w:cs="Times New Roman"/>
            <w:bCs/>
            <w:szCs w:val="24"/>
          </w:rPr>
          <w:t xml:space="preserve">farm </w:t>
        </w:r>
        <w:r w:rsidRPr="007C661D">
          <w:rPr>
            <w:rFonts w:cs="Times New Roman"/>
            <w:bCs/>
            <w:szCs w:val="24"/>
          </w:rPr>
          <w:t xml:space="preserve">pairs in 2017 and seven </w:t>
        </w:r>
        <w:r w:rsidRPr="009169F5">
          <w:rPr>
            <w:rFonts w:cs="Times New Roman"/>
            <w:bCs/>
            <w:szCs w:val="24"/>
          </w:rPr>
          <w:t xml:space="preserve">farm </w:t>
        </w:r>
        <w:r w:rsidRPr="007C661D">
          <w:rPr>
            <w:rFonts w:cs="Times New Roman"/>
            <w:bCs/>
            <w:szCs w:val="24"/>
          </w:rPr>
          <w:t xml:space="preserve">pairs in 2018 and 2019). The red rectangle in the inset map denotes the area in </w:t>
        </w:r>
        <w:r w:rsidRPr="009169F5">
          <w:rPr>
            <w:rFonts w:cs="Times New Roman"/>
            <w:bCs/>
            <w:szCs w:val="24"/>
          </w:rPr>
          <w:t>c</w:t>
        </w:r>
        <w:r w:rsidRPr="007C661D">
          <w:rPr>
            <w:rFonts w:cs="Times New Roman"/>
            <w:bCs/>
            <w:szCs w:val="24"/>
          </w:rPr>
          <w:t>entral Taiwan where the farms were located.</w:t>
        </w:r>
        <w:r>
          <w:rPr>
            <w:rFonts w:cs="Times New Roman"/>
            <w:bCs/>
            <w:szCs w:val="24"/>
          </w:rPr>
          <w:t xml:space="preserve"> </w:t>
        </w:r>
        <w:r w:rsidRPr="009169F5">
          <w:rPr>
            <w:rFonts w:cs="Times New Roman"/>
          </w:rPr>
          <w:t>(b) In each farm, a</w:t>
        </w:r>
        <w:r w:rsidRPr="009169F5">
          <w:rPr>
            <w:rFonts w:cs="Times New Roman"/>
            <w:bCs/>
            <w:szCs w:val="24"/>
          </w:rPr>
          <w:t>rthropods were sampled at four major rice stages (seedling, tillering, flowering, and ripening stage) via the sweep net method.</w:t>
        </w:r>
        <w:r w:rsidRPr="006C1701">
          <w:rPr>
            <w:rFonts w:cs="Times New Roman"/>
            <w:bCs/>
            <w:szCs w:val="24"/>
          </w:rPr>
          <w:t xml:space="preserve"> </w:t>
        </w:r>
        <w:r w:rsidRPr="009169F5">
          <w:rPr>
            <w:rFonts w:cs="Times New Roman"/>
          </w:rPr>
          <w:t xml:space="preserve">(c) The field arthropod samples were assigned to three prey guilds (rice herbivore, tourist herbivore, and detritivore) and </w:t>
        </w:r>
        <w:r w:rsidRPr="009169F5">
          <w:rPr>
            <w:rFonts w:cs="Times New Roman"/>
          </w:rPr>
          <w:lastRenderedPageBreak/>
          <w:t>one predator guild, and the proportions of these three prey sources consumed in predators’ diets were quantified via stable isotope analysis.</w:t>
        </w:r>
        <w:r w:rsidRPr="003470CC">
          <w:rPr>
            <w:rFonts w:cs="Times New Roman"/>
          </w:rPr>
          <w:t xml:space="preserve"> </w:t>
        </w:r>
        <w:r w:rsidRPr="009169F5">
          <w:rPr>
            <w:rFonts w:cs="Times New Roman"/>
          </w:rPr>
          <w:t>(d) The proportion of rice herbivores consumed in predators’ diets was extracted from (c) to examine how pest consumption by predators varied with local farm factors such as farm type, crop stage, percent forest cover, and the relative abundance of rice herbivores in the field.</w:t>
        </w:r>
      </w:ins>
    </w:p>
    <w:p w14:paraId="7CBDAC57" w14:textId="495BE0BC" w:rsidR="00DF0325" w:rsidRPr="00D07886" w:rsidRDefault="00DF0325">
      <w:pPr>
        <w:spacing w:after="0" w:line="480" w:lineRule="auto"/>
        <w:jc w:val="left"/>
        <w:rPr>
          <w:rFonts w:cs="Times New Roman"/>
          <w:b/>
          <w:bCs/>
          <w:rPrChange w:id="1051" w:author="Gen-Chang Hsu" w:date="2024-08-25T00:11:00Z" w16du:dateUtc="2024-08-25T04:11:00Z">
            <w:rPr>
              <w:rFonts w:cs="Times New Roman"/>
            </w:rPr>
          </w:rPrChange>
        </w:rPr>
        <w:pPrChange w:id="1052" w:author="Gen-Chang Hsu" w:date="2024-08-25T00:12:00Z" w16du:dateUtc="2024-08-25T04:12:00Z">
          <w:pPr>
            <w:spacing w:after="0" w:line="240" w:lineRule="auto"/>
            <w:jc w:val="left"/>
          </w:pPr>
        </w:pPrChange>
      </w:pPr>
      <w:r w:rsidRPr="00D07886">
        <w:rPr>
          <w:rFonts w:cs="Times New Roman"/>
          <w:b/>
          <w:bCs/>
          <w:rPrChange w:id="1053" w:author="Gen-Chang Hsu" w:date="2024-08-25T00:11:00Z" w16du:dateUtc="2024-08-25T04:11:00Z">
            <w:rPr>
              <w:rFonts w:cs="Times New Roman"/>
            </w:rPr>
          </w:rPrChange>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4B882FD7" w:rsidR="00946B03" w:rsidRDefault="00946B03">
      <w:pPr>
        <w:spacing w:after="0" w:line="240" w:lineRule="auto"/>
        <w:jc w:val="left"/>
        <w:rPr>
          <w:ins w:id="1054" w:author="Gen-Chang Hsu" w:date="2024-08-23T12:40:00Z" w16du:dateUtc="2024-08-23T16:40:00Z"/>
          <w:rFonts w:cs="Times New Roman"/>
          <w:color w:val="FF0000"/>
        </w:rPr>
      </w:pPr>
      <w:ins w:id="1055" w:author="Gen-Chang Hsu" w:date="2024-08-23T12:40:00Z" w16du:dateUtc="2024-08-23T16:40:00Z">
        <w:r>
          <w:rPr>
            <w:rFonts w:cs="Times New Roman"/>
            <w:color w:val="FF0000"/>
          </w:rPr>
          <w:br w:type="page"/>
        </w:r>
      </w:ins>
    </w:p>
    <w:p w14:paraId="07E01112" w14:textId="09E0BBE7" w:rsidR="00946B03" w:rsidRPr="005E2BBD" w:rsidRDefault="00AB2F67">
      <w:pPr>
        <w:jc w:val="left"/>
        <w:rPr>
          <w:ins w:id="1056" w:author="Gen-Chang Hsu" w:date="2024-08-25T00:11:00Z" w16du:dateUtc="2024-08-25T04:11:00Z"/>
          <w:rFonts w:cs="Times New Roman"/>
          <w:b/>
          <w:bCs/>
          <w:rPrChange w:id="1057" w:author="Gen-Chang Hsu" w:date="2024-08-25T00:12:00Z" w16du:dateUtc="2024-08-25T04:12:00Z">
            <w:rPr>
              <w:ins w:id="1058" w:author="Gen-Chang Hsu" w:date="2024-08-25T00:11:00Z" w16du:dateUtc="2024-08-25T04:11:00Z"/>
              <w:rFonts w:cs="Times New Roman"/>
              <w:color w:val="FF0000"/>
            </w:rPr>
          </w:rPrChange>
        </w:rPr>
        <w:pPrChange w:id="1059" w:author="Gen-Chang Hsu" w:date="2024-08-25T00:12:00Z" w16du:dateUtc="2024-08-25T04:12:00Z">
          <w:pPr>
            <w:jc w:val="center"/>
          </w:pPr>
        </w:pPrChange>
      </w:pPr>
      <w:commentRangeStart w:id="1060"/>
      <w:ins w:id="1061" w:author="Gen-Chang Hsu" w:date="2024-08-25T00:12:00Z" w16du:dateUtc="2024-08-25T04:12:00Z">
        <w:r w:rsidRPr="005E2BBD">
          <w:rPr>
            <w:rFonts w:cs="Times New Roman"/>
            <w:b/>
            <w:bCs/>
            <w:rPrChange w:id="1062" w:author="Gen-Chang Hsu" w:date="2024-08-25T00:12:00Z" w16du:dateUtc="2024-08-25T04:12:00Z">
              <w:rPr>
                <w:rFonts w:cs="Times New Roman"/>
                <w:color w:val="FF0000"/>
              </w:rPr>
            </w:rPrChange>
          </w:rPr>
          <w:lastRenderedPageBreak/>
          <w:t xml:space="preserve">Figure </w:t>
        </w:r>
      </w:ins>
      <w:ins w:id="1063" w:author="Gen-Chang Hsu" w:date="2024-08-26T09:51:00Z" w16du:dateUtc="2024-08-26T13:51:00Z">
        <w:r w:rsidR="00D35A16">
          <w:rPr>
            <w:rFonts w:cs="Times New Roman"/>
            <w:b/>
            <w:bCs/>
          </w:rPr>
          <w:t>A</w:t>
        </w:r>
      </w:ins>
      <w:ins w:id="1064" w:author="Gen-Chang Hsu" w:date="2024-08-25T00:12:00Z" w16du:dateUtc="2024-08-25T04:12:00Z">
        <w:r w:rsidR="005E2BBD">
          <w:rPr>
            <w:rFonts w:cs="Times New Roman"/>
            <w:b/>
            <w:bCs/>
          </w:rPr>
          <w:t>.</w:t>
        </w:r>
      </w:ins>
      <w:commentRangeEnd w:id="1060"/>
      <w:ins w:id="1065" w:author="Gen-Chang Hsu" w:date="2024-08-26T21:24:00Z" w16du:dateUtc="2024-08-27T01:24:00Z">
        <w:r w:rsidR="003957BC">
          <w:rPr>
            <w:rStyle w:val="CommentReference"/>
          </w:rPr>
          <w:commentReference w:id="1060"/>
        </w:r>
      </w:ins>
    </w:p>
    <w:p w14:paraId="739298B8" w14:textId="4DD8B531" w:rsidR="00AB2F67" w:rsidRDefault="00AB2F67">
      <w:pPr>
        <w:jc w:val="center"/>
        <w:rPr>
          <w:ins w:id="1066" w:author="Gen-Chang Hsu" w:date="2024-08-23T12:40:00Z" w16du:dateUtc="2024-08-23T16:40:00Z"/>
          <w:rFonts w:cs="Times New Roman"/>
          <w:color w:val="FF0000"/>
        </w:rPr>
        <w:pPrChange w:id="1067" w:author="Gen-Chang Hsu" w:date="2024-08-24T23:52:00Z" w16du:dateUtc="2024-08-25T03:52:00Z">
          <w:pPr>
            <w:jc w:val="left"/>
          </w:pPr>
        </w:pPrChange>
      </w:pPr>
      <w:ins w:id="1068" w:author="Gen-Chang Hsu" w:date="2024-08-25T00:11:00Z" w16du:dateUtc="2024-08-25T04:11:00Z">
        <w:r>
          <w:rPr>
            <w:rFonts w:cs="Times New Roman"/>
            <w:noProof/>
            <w:color w:val="FF0000"/>
          </w:rPr>
          <w:drawing>
            <wp:inline distT="0" distB="0" distL="0" distR="0" wp14:anchorId="0DABF63D" wp14:editId="3CFDC44D">
              <wp:extent cx="5943600" cy="5379720"/>
              <wp:effectExtent l="0" t="0" r="0" b="0"/>
              <wp:docPr id="8423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7124" name="Picture 842317124"/>
                      <pic:cNvPicPr/>
                    </pic:nvPicPr>
                    <pic:blipFill rotWithShape="1">
                      <a:blip r:embed="rId15">
                        <a:extLst>
                          <a:ext uri="{28A0092B-C50C-407E-A947-70E740481C1C}">
                            <a14:useLocalDpi xmlns:a14="http://schemas.microsoft.com/office/drawing/2010/main" val="0"/>
                          </a:ext>
                        </a:extLst>
                      </a:blip>
                      <a:srcRect t="1" b="49054"/>
                      <a:stretch/>
                    </pic:blipFill>
                    <pic:spPr bwMode="auto">
                      <a:xfrm>
                        <a:off x="0" y="0"/>
                        <a:ext cx="5943600" cy="5379720"/>
                      </a:xfrm>
                      <a:prstGeom prst="rect">
                        <a:avLst/>
                      </a:prstGeom>
                      <a:ln>
                        <a:noFill/>
                      </a:ln>
                      <a:extLst>
                        <a:ext uri="{53640926-AAD7-44D8-BBD7-CCE9431645EC}">
                          <a14:shadowObscured xmlns:a14="http://schemas.microsoft.com/office/drawing/2010/main"/>
                        </a:ext>
                      </a:extLst>
                    </pic:spPr>
                  </pic:pic>
                </a:graphicData>
              </a:graphic>
            </wp:inline>
          </w:drawing>
        </w:r>
      </w:ins>
    </w:p>
    <w:p w14:paraId="29D907CC" w14:textId="4348EB0C" w:rsidR="00946B03" w:rsidRPr="003470CC" w:rsidRDefault="00946B03">
      <w:pPr>
        <w:jc w:val="left"/>
        <w:rPr>
          <w:rFonts w:cs="Times New Roman"/>
          <w:rPrChange w:id="1069" w:author="Gen-Chang Hsu" w:date="2024-08-25T00:10:00Z" w16du:dateUtc="2024-08-25T04:10:00Z">
            <w:rPr>
              <w:rFonts w:cs="Times New Roman"/>
              <w:color w:val="FF0000"/>
            </w:rPr>
          </w:rPrChange>
        </w:rPr>
        <w:pPrChange w:id="1070" w:author="Gen-Chang Hsu" w:date="2024-08-25T00:11:00Z" w16du:dateUtc="2024-08-25T04:11:00Z">
          <w:pPr>
            <w:jc w:val="center"/>
          </w:pPr>
        </w:pPrChange>
      </w:pPr>
    </w:p>
    <w:sectPr w:rsidR="00946B03" w:rsidRPr="003470CC" w:rsidSect="00C30B66">
      <w:footerReference w:type="default" r:id="rId16"/>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3T21:19:00Z" w:initials="GH">
    <w:p w14:paraId="2BCDFF44" w14:textId="77777777" w:rsidR="00B61827" w:rsidRDefault="00D63038" w:rsidP="00B61827">
      <w:pPr>
        <w:pStyle w:val="CommentText"/>
        <w:jc w:val="left"/>
      </w:pPr>
      <w:r>
        <w:rPr>
          <w:rStyle w:val="CommentReference"/>
        </w:rPr>
        <w:annotationRef/>
      </w:r>
      <w:r w:rsidR="00B61827">
        <w:t>The word count is 7,000 inclusive of all parts and we are now beyond this limit. I think what we can do (in this order) are:</w:t>
      </w:r>
    </w:p>
    <w:p w14:paraId="18C69DCF" w14:textId="77777777" w:rsidR="00B61827" w:rsidRDefault="00B61827" w:rsidP="00B61827">
      <w:pPr>
        <w:pStyle w:val="CommentText"/>
        <w:jc w:val="left"/>
      </w:pPr>
    </w:p>
    <w:p w14:paraId="16A0DA54" w14:textId="77777777" w:rsidR="00B61827" w:rsidRDefault="00B61827" w:rsidP="00B61827">
      <w:pPr>
        <w:pStyle w:val="CommentText"/>
        <w:numPr>
          <w:ilvl w:val="0"/>
          <w:numId w:val="13"/>
        </w:numPr>
        <w:jc w:val="left"/>
      </w:pPr>
      <w:r>
        <w:t>Move Table 2 and 3 to the supplementary information.</w:t>
      </w:r>
    </w:p>
    <w:p w14:paraId="33E490F9" w14:textId="77777777" w:rsidR="00B61827" w:rsidRDefault="00B61827" w:rsidP="00B61827">
      <w:pPr>
        <w:pStyle w:val="CommentText"/>
        <w:numPr>
          <w:ilvl w:val="0"/>
          <w:numId w:val="13"/>
        </w:numPr>
        <w:jc w:val="left"/>
      </w:pPr>
      <w:r>
        <w:t>Cut references.</w:t>
      </w:r>
    </w:p>
    <w:p w14:paraId="3552FE55" w14:textId="77777777" w:rsidR="00B61827" w:rsidRDefault="00B61827" w:rsidP="00B61827">
      <w:pPr>
        <w:pStyle w:val="CommentText"/>
        <w:numPr>
          <w:ilvl w:val="0"/>
          <w:numId w:val="13"/>
        </w:numPr>
        <w:jc w:val="left"/>
      </w:pPr>
      <w:r>
        <w:t>Trim some contents in the main text.</w:t>
      </w:r>
    </w:p>
  </w:comment>
  <w:comment w:id="1" w:author="Gen-Chang Hsu" w:date="2024-08-22T21:02:00Z" w:initials="GH">
    <w:p w14:paraId="7174D545" w14:textId="594A3EB0"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2" w:author="Gen-Chang Hsu" w:date="2024-08-23T14:57:00Z" w:initials="GH">
    <w:p w14:paraId="37CB272A" w14:textId="77777777" w:rsidR="00BE7195" w:rsidRDefault="00C91BD7" w:rsidP="00BE7195">
      <w:pPr>
        <w:pStyle w:val="CommentText"/>
        <w:jc w:val="left"/>
      </w:pPr>
      <w:r>
        <w:rPr>
          <w:rStyle w:val="CommentReference"/>
        </w:rPr>
        <w:annotationRef/>
      </w:r>
      <w:r w:rsidR="00BE7195">
        <w:t>The word limit is 350. I have modified the abstract based on Reviewer 2’s comment 6. Please feel free to further edit it wherever appropriate.</w:t>
      </w:r>
    </w:p>
  </w:comment>
  <w:comment w:id="78" w:author="Gen-Chang Hsu" w:date="2024-08-18T15:29:00Z" w:initials="GH">
    <w:p w14:paraId="7D64B1EF" w14:textId="588D2A53"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80" w:author="Gen-Chang Hsu" w:date="2024-08-27T14:52:00Z" w:initials="GH">
    <w:p w14:paraId="70861F42" w14:textId="77777777" w:rsidR="008C5ABC" w:rsidRDefault="00D56687" w:rsidP="008C5ABC">
      <w:pPr>
        <w:pStyle w:val="CommentText"/>
        <w:jc w:val="left"/>
      </w:pPr>
      <w:r>
        <w:rPr>
          <w:rStyle w:val="CommentReference"/>
        </w:rPr>
        <w:annotationRef/>
      </w:r>
      <w:r w:rsidR="008C5ABC">
        <w:t>I added this in response to Reviewer 3’s comment 4 and 14.</w:t>
      </w:r>
    </w:p>
  </w:comment>
  <w:comment w:id="93" w:author="Gen-Chang Hsu" w:date="2024-08-27T14:51:00Z" w:initials="GH">
    <w:p w14:paraId="20EE94DB" w14:textId="60AD0C70" w:rsidR="00CE351F" w:rsidRDefault="00CE351F" w:rsidP="00CE351F">
      <w:pPr>
        <w:pStyle w:val="CommentText"/>
        <w:jc w:val="left"/>
      </w:pPr>
      <w:r>
        <w:rPr>
          <w:rStyle w:val="CommentReference"/>
        </w:rPr>
        <w:annotationRef/>
      </w:r>
      <w:r>
        <w:rPr>
          <w:color w:val="222222"/>
          <w:highlight w:val="white"/>
        </w:rPr>
        <w:t>I added this citation in response to Reviewer 3’s comment 4. Also need to add it to the references:</w:t>
      </w:r>
    </w:p>
    <w:p w14:paraId="7BD16714" w14:textId="77777777" w:rsidR="00CE351F" w:rsidRDefault="00CE351F" w:rsidP="00CE351F">
      <w:pPr>
        <w:pStyle w:val="CommentText"/>
        <w:jc w:val="left"/>
      </w:pPr>
    </w:p>
    <w:p w14:paraId="54297995" w14:textId="77777777" w:rsidR="00CE351F" w:rsidRDefault="00CE351F" w:rsidP="00CE351F">
      <w:pPr>
        <w:pStyle w:val="CommentText"/>
        <w:jc w:val="left"/>
      </w:pPr>
      <w:r>
        <w:rPr>
          <w:color w:val="222222"/>
          <w:highlight w:val="white"/>
        </w:rPr>
        <w:t>Cuff, J. P., Tercel, M. P., Drake, L. E., Vaughan, I. P., Bell, J. R., Orozco‐terWengel, P., ... &amp; Symondson, W. O. (2022). Density‐independent prey choice, taxonomy, life history, and web characteristics determine the diet and biocontrol potential of spiders (Linyphiidae and Lycosidae) in cereal crops. </w:t>
      </w:r>
      <w:r>
        <w:rPr>
          <w:i/>
          <w:iCs/>
          <w:color w:val="222222"/>
          <w:highlight w:val="white"/>
        </w:rPr>
        <w:t>Environmental DNA</w:t>
      </w:r>
      <w:r>
        <w:rPr>
          <w:color w:val="222222"/>
          <w:highlight w:val="white"/>
        </w:rPr>
        <w:t>, </w:t>
      </w:r>
      <w:r>
        <w:rPr>
          <w:i/>
          <w:iCs/>
          <w:color w:val="222222"/>
          <w:highlight w:val="white"/>
        </w:rPr>
        <w:t>4</w:t>
      </w:r>
      <w:r>
        <w:rPr>
          <w:color w:val="222222"/>
          <w:highlight w:val="white"/>
        </w:rPr>
        <w:t>(3), 549-564.</w:t>
      </w:r>
      <w:r>
        <w:t xml:space="preserve"> </w:t>
      </w:r>
    </w:p>
  </w:comment>
  <w:comment w:id="100" w:author="Gen-Chang Hsu" w:date="2024-08-27T14:48:00Z" w:initials="GH">
    <w:p w14:paraId="3EAF7483" w14:textId="7715682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6C1591DD" w14:textId="77777777" w:rsidR="000F2B12" w:rsidRDefault="000F2B12" w:rsidP="000F2B12">
      <w:pPr>
        <w:pStyle w:val="CommentText"/>
        <w:jc w:val="left"/>
      </w:pPr>
    </w:p>
    <w:p w14:paraId="2E98808C" w14:textId="77777777" w:rsidR="000F2B12" w:rsidRDefault="000F2B12" w:rsidP="000F2B12">
      <w:pPr>
        <w:pStyle w:val="CommentText"/>
        <w:jc w:val="left"/>
      </w:pPr>
      <w:r>
        <w:rPr>
          <w:color w:val="222222"/>
          <w:highlight w:val="white"/>
        </w:rPr>
        <w:t>Morente, M., &amp; Ruano, F. (2022). Understanding the trophic relationships amongst arthropods in olive grove by δN15 and δC13 stable isotope analysis. </w:t>
      </w:r>
      <w:r>
        <w:rPr>
          <w:i/>
          <w:iCs/>
          <w:color w:val="222222"/>
          <w:highlight w:val="white"/>
        </w:rPr>
        <w:t>Journal of Applied Entomology</w:t>
      </w:r>
      <w:r>
        <w:rPr>
          <w:color w:val="222222"/>
          <w:highlight w:val="white"/>
        </w:rPr>
        <w:t>, </w:t>
      </w:r>
      <w:r>
        <w:rPr>
          <w:i/>
          <w:iCs/>
          <w:color w:val="222222"/>
          <w:highlight w:val="white"/>
        </w:rPr>
        <w:t>146</w:t>
      </w:r>
      <w:r>
        <w:rPr>
          <w:color w:val="222222"/>
          <w:highlight w:val="white"/>
        </w:rPr>
        <w:t xml:space="preserve">(4), 372-384. </w:t>
      </w:r>
    </w:p>
  </w:comment>
  <w:comment w:id="101" w:author="Gen-Chang Hsu" w:date="2024-08-27T14:47:00Z" w:initials="GH">
    <w:p w14:paraId="02AB5088" w14:textId="4ACC121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013D361F" w14:textId="77777777" w:rsidR="000F2B12" w:rsidRDefault="000F2B12" w:rsidP="000F2B12">
      <w:pPr>
        <w:pStyle w:val="CommentText"/>
        <w:jc w:val="left"/>
      </w:pPr>
    </w:p>
    <w:p w14:paraId="1B865828" w14:textId="77777777" w:rsidR="000F2B12" w:rsidRDefault="000F2B12" w:rsidP="000F2B12">
      <w:pPr>
        <w:pStyle w:val="CommentText"/>
        <w:jc w:val="left"/>
      </w:pPr>
      <w:r>
        <w:rPr>
          <w:color w:val="222222"/>
          <w:highlight w:val="white"/>
        </w:rPr>
        <w:t>Mezőfi, L., Markó, G., Nagy, C., Korányi, D., &amp; Markó, V. (2020). Beyond polyphagy and opportunism: natural prey of hunting spiders in the canopy of apple trees. </w:t>
      </w:r>
      <w:r>
        <w:rPr>
          <w:i/>
          <w:iCs/>
          <w:color w:val="222222"/>
          <w:highlight w:val="white"/>
        </w:rPr>
        <w:t>PeerJ</w:t>
      </w:r>
      <w:r>
        <w:rPr>
          <w:color w:val="222222"/>
          <w:highlight w:val="white"/>
        </w:rPr>
        <w:t>, </w:t>
      </w:r>
      <w:r>
        <w:rPr>
          <w:i/>
          <w:iCs/>
          <w:color w:val="222222"/>
          <w:highlight w:val="white"/>
        </w:rPr>
        <w:t>8</w:t>
      </w:r>
      <w:r>
        <w:rPr>
          <w:color w:val="222222"/>
          <w:highlight w:val="white"/>
        </w:rPr>
        <w:t>, e9334.</w:t>
      </w:r>
      <w:r>
        <w:t xml:space="preserve"> </w:t>
      </w:r>
    </w:p>
  </w:comment>
  <w:comment w:id="102" w:author="Gen-Chang Hsu" w:date="2024-08-27T14:49:00Z" w:initials="GH">
    <w:p w14:paraId="6FCB44C8" w14:textId="77777777" w:rsidR="000F2B12" w:rsidRDefault="000F2B12" w:rsidP="000F2B12">
      <w:pPr>
        <w:pStyle w:val="CommentText"/>
        <w:jc w:val="left"/>
      </w:pPr>
      <w:r>
        <w:rPr>
          <w:rStyle w:val="CommentReference"/>
        </w:rPr>
        <w:annotationRef/>
      </w:r>
      <w:r>
        <w:t>I think we have too many citations here and we should remove at least two of them.</w:t>
      </w:r>
    </w:p>
  </w:comment>
  <w:comment w:id="121" w:author="Gen-Chang Hsu" w:date="2024-08-19T22:33:00Z" w:initials="GH">
    <w:p w14:paraId="7ABCC98C" w14:textId="297B8818" w:rsidR="005B40A9" w:rsidRDefault="005B40A9" w:rsidP="005B40A9">
      <w:pPr>
        <w:pStyle w:val="CommentText"/>
        <w:jc w:val="left"/>
      </w:pPr>
      <w:r>
        <w:rPr>
          <w:rStyle w:val="CommentReference"/>
        </w:rPr>
        <w:annotationRef/>
      </w:r>
      <w:r>
        <w:t>I modified this sentence in response to Reviewer 2’s comment 7.</w:t>
      </w:r>
    </w:p>
  </w:comment>
  <w:comment w:id="138" w:author="Gen-Chang Hsu" w:date="2024-08-27T21:38:00Z" w:initials="GH">
    <w:p w14:paraId="621970C6" w14:textId="77777777" w:rsidR="00FA4006" w:rsidRDefault="00FA4006" w:rsidP="00FA4006">
      <w:pPr>
        <w:pStyle w:val="CommentText"/>
        <w:jc w:val="left"/>
      </w:pPr>
      <w:r>
        <w:rPr>
          <w:rStyle w:val="CommentReference"/>
        </w:rPr>
        <w:annotationRef/>
      </w:r>
      <w:r>
        <w:t>I added this in response to Reviewer 3’s comment 14.</w:t>
      </w:r>
    </w:p>
  </w:comment>
  <w:comment w:id="159" w:author="Gen-Chang Hsu" w:date="2024-08-27T15:12:00Z" w:initials="GH">
    <w:p w14:paraId="7764BD64" w14:textId="1DBBBEF4" w:rsidR="00A84369" w:rsidRDefault="00A84369" w:rsidP="00A84369">
      <w:pPr>
        <w:pStyle w:val="CommentText"/>
        <w:jc w:val="left"/>
      </w:pPr>
      <w:r>
        <w:rPr>
          <w:rStyle w:val="CommentReference"/>
        </w:rPr>
        <w:annotationRef/>
      </w:r>
      <w:r>
        <w:t>I revised this in response to Reviewer 3’s comment 5.</w:t>
      </w:r>
    </w:p>
  </w:comment>
  <w:comment w:id="198" w:author="Gen-Chang Hsu" w:date="2024-08-24T22:02:00Z" w:initials="GH">
    <w:p w14:paraId="5844A4DC" w14:textId="23C365CF" w:rsidR="004A74B9" w:rsidRDefault="004A74B9" w:rsidP="004A74B9">
      <w:pPr>
        <w:pStyle w:val="CommentText"/>
        <w:jc w:val="left"/>
      </w:pPr>
      <w:r>
        <w:rPr>
          <w:rStyle w:val="CommentReference"/>
        </w:rPr>
        <w:annotationRef/>
      </w:r>
      <w:r>
        <w:t>Add this citation to the references:</w:t>
      </w:r>
    </w:p>
    <w:p w14:paraId="5C755EDE" w14:textId="77777777" w:rsidR="004A74B9" w:rsidRDefault="004A74B9" w:rsidP="004A74B9">
      <w:pPr>
        <w:pStyle w:val="CommentText"/>
        <w:jc w:val="left"/>
      </w:pPr>
    </w:p>
    <w:p w14:paraId="6358AFA5" w14:textId="77777777" w:rsidR="004A74B9" w:rsidRDefault="004A74B9" w:rsidP="004A74B9">
      <w:pPr>
        <w:pStyle w:val="CommentText"/>
        <w:jc w:val="left"/>
      </w:pPr>
      <w:r>
        <w:rPr>
          <w:color w:val="222222"/>
          <w:highlight w:val="white"/>
        </w:rPr>
        <w:t>Wardle, D. A., Nicholson, K. S., Bonner, K. I., &amp; Yeates, G. W. (1999). Effects of agricultural intensification on soil-associated arthropod population dynamics, community structure, diversity and temporal variability over a seven-year period. </w:t>
      </w:r>
      <w:r>
        <w:rPr>
          <w:i/>
          <w:iCs/>
          <w:color w:val="222222"/>
          <w:highlight w:val="white"/>
        </w:rPr>
        <w:t>Soil Biology and Biochemistry</w:t>
      </w:r>
      <w:r>
        <w:rPr>
          <w:color w:val="222222"/>
          <w:highlight w:val="white"/>
        </w:rPr>
        <w:t>, </w:t>
      </w:r>
      <w:r>
        <w:rPr>
          <w:i/>
          <w:iCs/>
          <w:color w:val="222222"/>
          <w:highlight w:val="white"/>
        </w:rPr>
        <w:t>31</w:t>
      </w:r>
      <w:r>
        <w:rPr>
          <w:color w:val="222222"/>
          <w:highlight w:val="white"/>
        </w:rPr>
        <w:t>(12), 1691-1706.</w:t>
      </w:r>
      <w:r>
        <w:t xml:space="preserve"> </w:t>
      </w:r>
    </w:p>
  </w:comment>
  <w:comment w:id="182" w:author="Gen-Chang Hsu" w:date="2024-08-24T22:01:00Z" w:initials="GH">
    <w:p w14:paraId="1CAD703B" w14:textId="77777777" w:rsidR="00CF531E" w:rsidRDefault="004A74B9" w:rsidP="00CF531E">
      <w:pPr>
        <w:pStyle w:val="CommentText"/>
        <w:jc w:val="left"/>
      </w:pPr>
      <w:r>
        <w:rPr>
          <w:rStyle w:val="CommentReference"/>
        </w:rPr>
        <w:annotationRef/>
      </w:r>
      <w:r w:rsidR="00CF531E">
        <w:t>In response to Reviewer 2’s comment 2, I modified this part and added some background information regarding why GAPs’ diets may potentially vary over years.</w:t>
      </w:r>
    </w:p>
  </w:comment>
  <w:comment w:id="235" w:author="Gen-Chang Hsu" w:date="2024-08-19T21:32:00Z" w:initials="GH">
    <w:p w14:paraId="5DF75245" w14:textId="44747AB4"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302"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237" w:author="Gen-Chang Hsu" w:date="2024-08-25T00:13:00Z" w:initials="GH">
    <w:p w14:paraId="3494D7A6" w14:textId="77777777" w:rsidR="004E4B71" w:rsidRDefault="004E4B71" w:rsidP="004E4B71">
      <w:pPr>
        <w:pStyle w:val="CommentText"/>
        <w:jc w:val="left"/>
      </w:pPr>
      <w:r>
        <w:rPr>
          <w:rStyle w:val="CommentReference"/>
        </w:rPr>
        <w:annotationRef/>
      </w:r>
      <w:r>
        <w:t>In response to Reviewer 2’s comment 2, I revised this paragraph to strengthen the theory a bit and make better connections to our research questions.</w:t>
      </w:r>
    </w:p>
  </w:comment>
  <w:comment w:id="362" w:author="Gen-Chang Hsu" w:date="2024-08-24T12:25:00Z" w:initials="GH">
    <w:p w14:paraId="10D19134" w14:textId="4425EE96" w:rsidR="00A26082" w:rsidRDefault="00A26082" w:rsidP="00A26082">
      <w:pPr>
        <w:pStyle w:val="CommentText"/>
        <w:jc w:val="left"/>
      </w:pPr>
      <w:r>
        <w:rPr>
          <w:rStyle w:val="CommentReference"/>
        </w:rPr>
        <w:annotationRef/>
      </w:r>
      <w:r>
        <w:t>In response to Reviewer 2’s comment 3, I moved this part up here so that the readers can learn more about stable isotope analysis after we mention it in the previous sentence.</w:t>
      </w:r>
    </w:p>
  </w:comment>
  <w:comment w:id="367" w:author="Gen-Chang Hsu" w:date="2024-08-18T15:42:00Z" w:initials="GH">
    <w:p w14:paraId="09BF9C1E" w14:textId="77777777" w:rsidR="00A26082" w:rsidRDefault="008A6708" w:rsidP="00A26082">
      <w:pPr>
        <w:pStyle w:val="CommentText"/>
        <w:jc w:val="left"/>
      </w:pPr>
      <w:r>
        <w:rPr>
          <w:rStyle w:val="CommentReference"/>
        </w:rPr>
        <w:annotationRef/>
      </w:r>
      <w:r w:rsidR="00A26082">
        <w:t>I think we can rephrase this sentence a bit (in response to Reviewer 1’s comment 7):</w:t>
      </w:r>
    </w:p>
    <w:p w14:paraId="16D4EA71" w14:textId="77777777" w:rsidR="00A26082" w:rsidRDefault="00A26082" w:rsidP="00A26082">
      <w:pPr>
        <w:pStyle w:val="CommentText"/>
        <w:jc w:val="left"/>
      </w:pPr>
    </w:p>
    <w:p w14:paraId="00BD5E20" w14:textId="77777777" w:rsidR="00A26082" w:rsidRDefault="00A26082" w:rsidP="00A26082">
      <w:pPr>
        <w:pStyle w:val="CommentText"/>
        <w:jc w:val="left"/>
      </w:pPr>
      <w:r>
        <w:t>“We expected GAPs to consistently consume high proportions of rice pests in their diets at the late rice stages over years despite their polyphagous nature because of high prey availability in the late crop season.</w:t>
      </w:r>
    </w:p>
  </w:comment>
  <w:comment w:id="368" w:author="Gen-Chang Hsu" w:date="2024-08-23T23:58:00Z" w:initials="GH">
    <w:p w14:paraId="2AB03687" w14:textId="0F0C9EA6" w:rsidR="00A26082" w:rsidRDefault="000F71E2" w:rsidP="00A26082">
      <w:pPr>
        <w:pStyle w:val="CommentText"/>
        <w:jc w:val="left"/>
      </w:pPr>
      <w:r>
        <w:rPr>
          <w:rStyle w:val="CommentReference"/>
        </w:rPr>
        <w:annotationRef/>
      </w:r>
      <w:r w:rsidR="00A26082">
        <w:t xml:space="preserve">In response to reviewer 2’s comment 2 and 7, I modified our predictions/expectations a bit to make them more specific. </w:t>
      </w:r>
    </w:p>
  </w:comment>
  <w:comment w:id="398" w:author="Gen-Chang Hsu" w:date="2024-08-19T22:38:00Z" w:initials="GH">
    <w:p w14:paraId="07B4A73C" w14:textId="765EBEA4" w:rsidR="00B35271" w:rsidRDefault="00B35271" w:rsidP="00B35271">
      <w:pPr>
        <w:pStyle w:val="CommentText"/>
        <w:jc w:val="left"/>
      </w:pPr>
      <w:r>
        <w:rPr>
          <w:rStyle w:val="CommentReference"/>
        </w:rPr>
        <w:annotationRef/>
      </w:r>
      <w:r>
        <w:t>Added this in response to Reviewer 2’s comment 12.</w:t>
      </w:r>
    </w:p>
  </w:comment>
  <w:comment w:id="417" w:author="Gen-Chang Hsu" w:date="2024-08-27T15:03:00Z" w:initials="GH">
    <w:p w14:paraId="179BCA9F" w14:textId="77777777" w:rsidR="006A3AD8" w:rsidRDefault="006A3AD8" w:rsidP="006A3AD8">
      <w:pPr>
        <w:pStyle w:val="CommentText"/>
        <w:jc w:val="left"/>
      </w:pPr>
      <w:r>
        <w:rPr>
          <w:rStyle w:val="CommentReference"/>
        </w:rPr>
        <w:annotationRef/>
      </w:r>
      <w:r>
        <w:t>Revised this in response to Reviewer 3’s comment 7.</w:t>
      </w:r>
    </w:p>
  </w:comment>
  <w:comment w:id="419" w:author="Gen-Chang Hsu" w:date="2024-08-19T22:06:00Z" w:initials="GH">
    <w:p w14:paraId="46942488" w14:textId="6BC54F8E" w:rsidR="00D4546C" w:rsidRDefault="00D4546C" w:rsidP="00D4546C">
      <w:pPr>
        <w:pStyle w:val="CommentText"/>
        <w:jc w:val="left"/>
      </w:pPr>
      <w:r>
        <w:rPr>
          <w:rStyle w:val="CommentReference"/>
        </w:rPr>
        <w:annotationRef/>
      </w:r>
      <w:r>
        <w:t>In response to Reviewer 2’s comment 17.</w:t>
      </w:r>
    </w:p>
  </w:comment>
  <w:comment w:id="424"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429"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456"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461" w:author="Gen-Chang Hsu" w:date="2024-08-28T20:16:00Z" w:initials="GH">
    <w:p w14:paraId="575ECEE9" w14:textId="77777777" w:rsidR="0014417F" w:rsidRDefault="007A0455" w:rsidP="0014417F">
      <w:pPr>
        <w:pStyle w:val="CommentText"/>
        <w:jc w:val="left"/>
      </w:pPr>
      <w:r>
        <w:rPr>
          <w:rStyle w:val="CommentReference"/>
        </w:rPr>
        <w:annotationRef/>
      </w:r>
      <w:r w:rsidR="0014417F">
        <w:t>I added a table of the TDFs used in the mixing models in response to Reviewer 3’s comment 10.</w:t>
      </w:r>
    </w:p>
  </w:comment>
  <w:comment w:id="465" w:author="Gen-Chang Hsu" w:date="2024-08-21T22:16:00Z" w:initials="GH">
    <w:p w14:paraId="73EB0107" w14:textId="053F60CE"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471"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478" w:author="Gen-Chang Hsu" w:date="2024-08-25T23:33:00Z" w:initials="GH">
    <w:p w14:paraId="2D1B8BF8" w14:textId="77777777" w:rsidR="00CB3557" w:rsidRDefault="00CB3557" w:rsidP="00CB3557">
      <w:pPr>
        <w:pStyle w:val="CommentText"/>
        <w:jc w:val="left"/>
      </w:pPr>
      <w:r>
        <w:rPr>
          <w:rStyle w:val="CommentReference"/>
        </w:rPr>
        <w:annotationRef/>
      </w:r>
      <w:r>
        <w:t>I added this part in response to Reviewer 2’s comment 5.</w:t>
      </w:r>
    </w:p>
  </w:comment>
  <w:comment w:id="498" w:author="Gen-Chang Hsu" w:date="2024-08-19T14:28:00Z" w:initials="GH">
    <w:p w14:paraId="41C0D5A2" w14:textId="469781CD"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 w:id="535" w:author="Gen-Chang Hsu" w:date="2024-08-25T23:32:00Z" w:initials="GH">
    <w:p w14:paraId="535E8EF1" w14:textId="77777777" w:rsidR="00CB3557" w:rsidRDefault="00CB3557" w:rsidP="00CB3557">
      <w:pPr>
        <w:pStyle w:val="CommentText"/>
        <w:jc w:val="left"/>
      </w:pPr>
      <w:r>
        <w:rPr>
          <w:rStyle w:val="CommentReference"/>
        </w:rPr>
        <w:annotationRef/>
      </w:r>
      <w:r>
        <w:t>I added this part in response to Reviewer 2’s comment 5.</w:t>
      </w:r>
    </w:p>
  </w:comment>
  <w:comment w:id="579" w:author="Gen-Chang Hsu" w:date="2024-08-25T21:39:00Z" w:initials="GH">
    <w:p w14:paraId="3BB3F3D9" w14:textId="0D05F051" w:rsidR="00322CE7" w:rsidRDefault="00322CE7" w:rsidP="00322CE7">
      <w:pPr>
        <w:pStyle w:val="CommentText"/>
        <w:jc w:val="left"/>
      </w:pPr>
      <w:r>
        <w:rPr>
          <w:rStyle w:val="CommentReference"/>
        </w:rPr>
        <w:annotationRef/>
      </w:r>
      <w:r>
        <w:t>I think we can cut some words here:</w:t>
      </w:r>
    </w:p>
    <w:p w14:paraId="019E9065" w14:textId="77777777" w:rsidR="00322CE7" w:rsidRDefault="00322CE7" w:rsidP="00322CE7">
      <w:pPr>
        <w:pStyle w:val="CommentText"/>
        <w:jc w:val="left"/>
      </w:pPr>
    </w:p>
    <w:p w14:paraId="2718E9FB" w14:textId="77777777" w:rsidR="00322CE7" w:rsidRDefault="00322CE7" w:rsidP="00322CE7">
      <w:pPr>
        <w:pStyle w:val="CommentText"/>
        <w:jc w:val="left"/>
      </w:pPr>
      <w:r>
        <w:t>“We investigated the potential of GAPs as biocontrol agents in rice agro-ecosystems by using stable isotope analysis to quantify their diet composition in organic and conventional rice farms over the crop season for three consecutive years.</w:t>
      </w:r>
    </w:p>
  </w:comment>
  <w:comment w:id="594" w:author="Gen-Chang Hsu" w:date="2024-08-25T21:47:00Z" w:initials="GH">
    <w:p w14:paraId="4F9ADCF5" w14:textId="77777777" w:rsidR="00F63794" w:rsidRDefault="00F63794" w:rsidP="00F63794">
      <w:pPr>
        <w:pStyle w:val="CommentText"/>
        <w:jc w:val="left"/>
      </w:pPr>
      <w:r>
        <w:rPr>
          <w:rStyle w:val="CommentReference"/>
        </w:rPr>
        <w:annotationRef/>
      </w:r>
      <w:r>
        <w:t>I turned these into noun clauses so that the four items are more parallel in structure.</w:t>
      </w:r>
    </w:p>
  </w:comment>
  <w:comment w:id="603" w:author="Gen-Chang Hsu" w:date="2024-08-25T22:07:00Z" w:initials="GH">
    <w:p w14:paraId="0F352C9E" w14:textId="77777777" w:rsidR="000273EA" w:rsidRDefault="000273EA" w:rsidP="000273EA">
      <w:pPr>
        <w:pStyle w:val="CommentText"/>
        <w:jc w:val="left"/>
      </w:pPr>
      <w:r>
        <w:rPr>
          <w:rStyle w:val="CommentReference"/>
        </w:rPr>
        <w:annotationRef/>
      </w:r>
      <w:r>
        <w:t>I think we can cut this.</w:t>
      </w:r>
    </w:p>
  </w:comment>
  <w:comment w:id="631" w:author="Gen-Chang Hsu" w:date="2024-08-26T22:46:00Z" w:initials="GH">
    <w:p w14:paraId="75BDA359" w14:textId="77777777" w:rsidR="00707918" w:rsidRDefault="00707918" w:rsidP="00707918">
      <w:pPr>
        <w:pStyle w:val="CommentText"/>
        <w:jc w:val="left"/>
      </w:pPr>
      <w:r>
        <w:rPr>
          <w:rStyle w:val="CommentReference"/>
        </w:rPr>
        <w:annotationRef/>
      </w:r>
      <w:r>
        <w:t>I modified this part in response to Reviewer 2’s comment 2.</w:t>
      </w:r>
    </w:p>
  </w:comment>
  <w:comment w:id="662" w:author="Gen-Chang Hsu" w:date="2024-08-27T22:18:00Z" w:initials="GH">
    <w:p w14:paraId="43C7C244" w14:textId="77777777" w:rsidR="008C2013" w:rsidRDefault="008C2013" w:rsidP="008C2013">
      <w:pPr>
        <w:pStyle w:val="CommentText"/>
        <w:jc w:val="left"/>
      </w:pPr>
      <w:r>
        <w:rPr>
          <w:rStyle w:val="CommentReference"/>
        </w:rPr>
        <w:annotationRef/>
      </w:r>
      <w:r>
        <w:t>Added this in supplementary Table SE in response to Reviewer 3’s comment 18.</w:t>
      </w:r>
    </w:p>
  </w:comment>
  <w:comment w:id="703" w:author="Gen-Chang Hsu" w:date="2024-08-28T12:46:00Z" w:initials="GH">
    <w:p w14:paraId="0871EDE2" w14:textId="77777777" w:rsidR="006C5479" w:rsidRDefault="006C5479" w:rsidP="006C5479">
      <w:pPr>
        <w:pStyle w:val="CommentText"/>
        <w:jc w:val="left"/>
      </w:pPr>
      <w:r>
        <w:rPr>
          <w:rStyle w:val="CommentReference"/>
        </w:rPr>
        <w:annotationRef/>
      </w:r>
      <w:r>
        <w:t>I added this in response to Reviewer 3’s comment 16.</w:t>
      </w:r>
    </w:p>
  </w:comment>
  <w:comment w:id="732" w:author="Gen-Chang Hsu" w:date="2024-08-25T23:18:00Z" w:initials="GH">
    <w:p w14:paraId="000AEDD4" w14:textId="43411F75" w:rsidR="00B0188B" w:rsidRDefault="00B0188B" w:rsidP="00B0188B">
      <w:pPr>
        <w:pStyle w:val="CommentText"/>
        <w:jc w:val="left"/>
      </w:pPr>
      <w:r>
        <w:rPr>
          <w:rStyle w:val="CommentReference"/>
        </w:rPr>
        <w:annotationRef/>
      </w:r>
      <w:r>
        <w:t>I think we can remove our study here cuz we indeed used the same dataset in both studies (and therefore the results should naturally be similar).</w:t>
      </w:r>
    </w:p>
  </w:comment>
  <w:comment w:id="741" w:author="Gen-Chang Hsu" w:date="2024-08-25T23:29:00Z" w:initials="GH">
    <w:p w14:paraId="51A9A895" w14:textId="77777777" w:rsidR="00946776" w:rsidRDefault="00946776" w:rsidP="00946776">
      <w:pPr>
        <w:pStyle w:val="CommentText"/>
        <w:jc w:val="left"/>
      </w:pPr>
      <w:r>
        <w:rPr>
          <w:rStyle w:val="CommentReference"/>
        </w:rPr>
        <w:annotationRef/>
      </w:r>
      <w:r>
        <w:t>In response to Reviewer 2’s comment 5, I added this part to link the results of rice herbivore abundance in the field to pest consumption by GAPs.</w:t>
      </w:r>
    </w:p>
  </w:comment>
  <w:comment w:id="794" w:author="Gen-Chang Hsu" w:date="2024-08-28T12:11:00Z" w:initials="GH">
    <w:p w14:paraId="68171099" w14:textId="77777777" w:rsidR="001E7758" w:rsidRDefault="001E7758" w:rsidP="001E7758">
      <w:pPr>
        <w:pStyle w:val="CommentText"/>
        <w:jc w:val="left"/>
      </w:pPr>
      <w:r>
        <w:rPr>
          <w:rStyle w:val="CommentReference"/>
        </w:rPr>
        <w:annotationRef/>
      </w:r>
      <w:r>
        <w:rPr>
          <w:color w:val="222222"/>
          <w:highlight w:val="white"/>
        </w:rPr>
        <w:t>Need to add this citation to the references:</w:t>
      </w:r>
    </w:p>
    <w:p w14:paraId="57E4B4CB" w14:textId="77777777" w:rsidR="001E7758" w:rsidRDefault="001E7758" w:rsidP="001E7758">
      <w:pPr>
        <w:pStyle w:val="CommentText"/>
        <w:jc w:val="left"/>
      </w:pPr>
    </w:p>
    <w:p w14:paraId="64B13534" w14:textId="77777777" w:rsidR="001E7758" w:rsidRDefault="001E7758" w:rsidP="001E7758">
      <w:pPr>
        <w:pStyle w:val="CommentText"/>
        <w:jc w:val="left"/>
      </w:pPr>
      <w:r>
        <w:rPr>
          <w:color w:val="222222"/>
          <w:highlight w:val="white"/>
        </w:rPr>
        <w:t>Vasseur, C., Joannon, A., Aviron, S., Burel, F., Meynard, J. M., &amp; Baudry, J. (2013). The cropping systems mosaic: how does the hidden heterogeneity of agricultural landscapes drive arthropod populations?. </w:t>
      </w:r>
      <w:r>
        <w:rPr>
          <w:i/>
          <w:iCs/>
          <w:color w:val="222222"/>
          <w:highlight w:val="white"/>
        </w:rPr>
        <w:t>Agriculture, ecosystems &amp; environment</w:t>
      </w:r>
      <w:r>
        <w:rPr>
          <w:color w:val="222222"/>
          <w:highlight w:val="white"/>
        </w:rPr>
        <w:t>, </w:t>
      </w:r>
      <w:r>
        <w:rPr>
          <w:i/>
          <w:iCs/>
          <w:color w:val="222222"/>
          <w:highlight w:val="white"/>
        </w:rPr>
        <w:t>166</w:t>
      </w:r>
      <w:r>
        <w:rPr>
          <w:color w:val="222222"/>
          <w:highlight w:val="white"/>
        </w:rPr>
        <w:t>, 3-14.</w:t>
      </w:r>
      <w:r>
        <w:t xml:space="preserve"> </w:t>
      </w:r>
    </w:p>
  </w:comment>
  <w:comment w:id="766" w:author="Gen-Chang Hsu" w:date="2024-08-28T12:46:00Z" w:initials="GH">
    <w:p w14:paraId="46D64076" w14:textId="77777777" w:rsidR="006C5479" w:rsidRDefault="006C5479" w:rsidP="006C5479">
      <w:pPr>
        <w:pStyle w:val="CommentText"/>
        <w:jc w:val="left"/>
      </w:pPr>
      <w:r>
        <w:rPr>
          <w:rStyle w:val="CommentReference"/>
        </w:rPr>
        <w:annotationRef/>
      </w:r>
      <w:r>
        <w:t>I added this in response to Reviewer 3’s comment 17.</w:t>
      </w:r>
    </w:p>
  </w:comment>
  <w:comment w:id="1003" w:author="Gen-Chang Hsu" w:date="2024-08-26T21:25:00Z" w:initials="GH">
    <w:p w14:paraId="16EF3E52" w14:textId="4B7B8F62" w:rsidR="00B61827" w:rsidRDefault="00321E47" w:rsidP="00B61827">
      <w:pPr>
        <w:pStyle w:val="CommentText"/>
        <w:jc w:val="left"/>
      </w:pPr>
      <w:r>
        <w:rPr>
          <w:rStyle w:val="CommentReference"/>
        </w:rPr>
        <w:annotationRef/>
      </w:r>
      <w:r w:rsidR="00B61827">
        <w:t>Need to update the table numbers here and in the main text after we finalize the revision.</w:t>
      </w:r>
    </w:p>
  </w:comment>
  <w:comment w:id="1017" w:author="Gen-Chang Hsu" w:date="2024-08-26T21:26:00Z" w:initials="GH">
    <w:p w14:paraId="184BDD05" w14:textId="57B89541" w:rsidR="00321E47" w:rsidRDefault="00321E47" w:rsidP="00321E47">
      <w:pPr>
        <w:pStyle w:val="CommentText"/>
        <w:jc w:val="left"/>
      </w:pPr>
      <w:r>
        <w:rPr>
          <w:rStyle w:val="CommentReference"/>
        </w:rPr>
        <w:annotationRef/>
      </w:r>
      <w:r>
        <w:t>I think we can move this to the supplementary information.</w:t>
      </w:r>
    </w:p>
  </w:comment>
  <w:comment w:id="1024" w:author="Gen-Chang Hsu" w:date="2024-08-26T21:26:00Z" w:initials="GH">
    <w:p w14:paraId="62835FC5" w14:textId="77777777" w:rsidR="00321E47" w:rsidRDefault="00321E47" w:rsidP="00321E47">
      <w:pPr>
        <w:pStyle w:val="CommentText"/>
        <w:jc w:val="left"/>
      </w:pPr>
      <w:r>
        <w:rPr>
          <w:rStyle w:val="CommentReference"/>
        </w:rPr>
        <w:annotationRef/>
      </w:r>
      <w:r>
        <w:t>I think we can move this to the supplementary information.</w:t>
      </w:r>
    </w:p>
  </w:comment>
  <w:comment w:id="1034" w:author="Gen-Chang Hsu" w:date="2024-08-26T21:25:00Z" w:initials="GH">
    <w:p w14:paraId="6963DF62" w14:textId="77777777" w:rsidR="00B61827" w:rsidRDefault="00321E47" w:rsidP="00B61827">
      <w:pPr>
        <w:pStyle w:val="CommentText"/>
        <w:jc w:val="left"/>
      </w:pPr>
      <w:r>
        <w:rPr>
          <w:rStyle w:val="CommentReference"/>
        </w:rPr>
        <w:annotationRef/>
      </w:r>
      <w:r w:rsidR="00B61827">
        <w:t>Need to update the figure numbers here and  in the main text after we finalize the revision.</w:t>
      </w:r>
    </w:p>
  </w:comment>
  <w:comment w:id="1041" w:author="Gen-Chang Hsu" w:date="2024-08-26T21:23:00Z" w:initials="GH">
    <w:p w14:paraId="6ED985BA" w14:textId="5A3FA362" w:rsidR="003957BC" w:rsidRDefault="003957BC" w:rsidP="003957BC">
      <w:pPr>
        <w:pStyle w:val="CommentText"/>
        <w:jc w:val="left"/>
      </w:pPr>
      <w:r>
        <w:rPr>
          <w:rStyle w:val="CommentReference"/>
        </w:rPr>
        <w:annotationRef/>
      </w:r>
      <w:r>
        <w:t>This should be the new Figure 1.</w:t>
      </w:r>
    </w:p>
  </w:comment>
  <w:comment w:id="1060" w:author="Gen-Chang Hsu" w:date="2024-08-26T21:24:00Z" w:initials="GH">
    <w:p w14:paraId="286A3E8E" w14:textId="77777777" w:rsidR="003957BC" w:rsidRDefault="003957BC" w:rsidP="003957BC">
      <w:pPr>
        <w:pStyle w:val="CommentText"/>
        <w:jc w:val="left"/>
      </w:pPr>
      <w:r>
        <w:rPr>
          <w:rStyle w:val="CommentReference"/>
        </w:rPr>
        <w:annotationRef/>
      </w:r>
      <w:r>
        <w:t>This should be the new Figure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2FE55" w15:done="0"/>
  <w15:commentEx w15:paraId="76E642CA" w15:done="0"/>
  <w15:commentEx w15:paraId="37CB272A" w15:done="0"/>
  <w15:commentEx w15:paraId="7DA2F0EA" w15:done="0"/>
  <w15:commentEx w15:paraId="70861F42" w15:done="0"/>
  <w15:commentEx w15:paraId="54297995" w15:done="0"/>
  <w15:commentEx w15:paraId="2E98808C" w15:done="0"/>
  <w15:commentEx w15:paraId="1B865828" w15:done="0"/>
  <w15:commentEx w15:paraId="6FCB44C8" w15:done="0"/>
  <w15:commentEx w15:paraId="7ABCC98C" w15:done="0"/>
  <w15:commentEx w15:paraId="621970C6" w15:done="0"/>
  <w15:commentEx w15:paraId="7764BD64" w15:done="0"/>
  <w15:commentEx w15:paraId="6358AFA5" w15:done="0"/>
  <w15:commentEx w15:paraId="1CAD703B" w15:done="0"/>
  <w15:commentEx w15:paraId="5DF75245" w15:done="0"/>
  <w15:commentEx w15:paraId="624BD1DD" w15:done="0"/>
  <w15:commentEx w15:paraId="3494D7A6" w15:done="0"/>
  <w15:commentEx w15:paraId="10D19134" w15:done="0"/>
  <w15:commentEx w15:paraId="00BD5E20" w15:done="0"/>
  <w15:commentEx w15:paraId="2AB03687" w15:done="0"/>
  <w15:commentEx w15:paraId="07B4A73C" w15:done="0"/>
  <w15:commentEx w15:paraId="179BCA9F" w15:done="0"/>
  <w15:commentEx w15:paraId="46942488" w15:done="0"/>
  <w15:commentEx w15:paraId="16F4A0CB" w15:done="0"/>
  <w15:commentEx w15:paraId="752CF7EF" w15:done="0"/>
  <w15:commentEx w15:paraId="29AFFB8B" w15:done="0"/>
  <w15:commentEx w15:paraId="575ECEE9" w15:done="0"/>
  <w15:commentEx w15:paraId="5DC04BAB" w15:done="0"/>
  <w15:commentEx w15:paraId="131F0FE9" w15:done="0"/>
  <w15:commentEx w15:paraId="2D1B8BF8" w15:done="0"/>
  <w15:commentEx w15:paraId="5E8F6871" w15:done="0"/>
  <w15:commentEx w15:paraId="535E8EF1" w15:done="0"/>
  <w15:commentEx w15:paraId="2718E9FB" w15:done="0"/>
  <w15:commentEx w15:paraId="4F9ADCF5" w15:done="0"/>
  <w15:commentEx w15:paraId="0F352C9E" w15:done="0"/>
  <w15:commentEx w15:paraId="75BDA359" w15:done="0"/>
  <w15:commentEx w15:paraId="43C7C244" w15:done="0"/>
  <w15:commentEx w15:paraId="0871EDE2" w15:done="0"/>
  <w15:commentEx w15:paraId="000AEDD4" w15:done="0"/>
  <w15:commentEx w15:paraId="51A9A895" w15:done="0"/>
  <w15:commentEx w15:paraId="64B13534" w15:done="0"/>
  <w15:commentEx w15:paraId="46D64076" w15:done="0"/>
  <w15:commentEx w15:paraId="16EF3E52" w15:done="0"/>
  <w15:commentEx w15:paraId="184BDD05" w15:done="0"/>
  <w15:commentEx w15:paraId="62835FC5" w15:done="0"/>
  <w15:commentEx w15:paraId="6963DF62" w15:done="0"/>
  <w15:commentEx w15:paraId="6ED985BA" w15:done="0"/>
  <w15:commentEx w15:paraId="286A3E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CFB182" w16cex:dateUtc="2024-08-24T01:19:00Z"/>
  <w16cex:commentExtensible w16cex:durableId="77FBBA6B" w16cex:dateUtc="2024-08-23T01:02:00Z"/>
  <w16cex:commentExtensible w16cex:durableId="0ED35774" w16cex:dateUtc="2024-08-23T18:57:00Z"/>
  <w16cex:commentExtensible w16cex:durableId="3F068E05" w16cex:dateUtc="2024-08-18T19:29:00Z"/>
  <w16cex:commentExtensible w16cex:durableId="49715563" w16cex:dateUtc="2024-08-27T18:52:00Z"/>
  <w16cex:commentExtensible w16cex:durableId="0B711C88" w16cex:dateUtc="2024-08-27T18:51:00Z"/>
  <w16cex:commentExtensible w16cex:durableId="64BB93D3" w16cex:dateUtc="2024-08-27T18:48:00Z"/>
  <w16cex:commentExtensible w16cex:durableId="7E70295F" w16cex:dateUtc="2024-08-27T18:47:00Z"/>
  <w16cex:commentExtensible w16cex:durableId="29F97DD2" w16cex:dateUtc="2024-08-27T18:49:00Z"/>
  <w16cex:commentExtensible w16cex:durableId="47E987AB" w16cex:dateUtc="2024-08-20T02:33:00Z"/>
  <w16cex:commentExtensible w16cex:durableId="6974B1C1" w16cex:dateUtc="2024-08-28T01:38:00Z"/>
  <w16cex:commentExtensible w16cex:durableId="507183E6" w16cex:dateUtc="2024-08-27T19:12:00Z"/>
  <w16cex:commentExtensible w16cex:durableId="095CA4C7" w16cex:dateUtc="2024-08-25T02:02:00Z"/>
  <w16cex:commentExtensible w16cex:durableId="4E227458" w16cex:dateUtc="2024-08-25T02:01:00Z"/>
  <w16cex:commentExtensible w16cex:durableId="004CE186" w16cex:dateUtc="2024-08-20T01:32:00Z"/>
  <w16cex:commentExtensible w16cex:durableId="42A80ADA" w16cex:dateUtc="2024-08-20T02:35:00Z"/>
  <w16cex:commentExtensible w16cex:durableId="1712228A" w16cex:dateUtc="2024-08-25T04:13:00Z"/>
  <w16cex:commentExtensible w16cex:durableId="4B7FA8EA" w16cex:dateUtc="2024-08-24T16:25:00Z"/>
  <w16cex:commentExtensible w16cex:durableId="31FE3270" w16cex:dateUtc="2024-08-18T19:42:00Z"/>
  <w16cex:commentExtensible w16cex:durableId="1576DA85" w16cex:dateUtc="2024-08-24T03:58:00Z"/>
  <w16cex:commentExtensible w16cex:durableId="118E4080" w16cex:dateUtc="2024-08-20T02:38:00Z"/>
  <w16cex:commentExtensible w16cex:durableId="605AECF9" w16cex:dateUtc="2024-08-27T19:03: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035BFE63" w16cex:dateUtc="2024-08-29T00:16:00Z"/>
  <w16cex:commentExtensible w16cex:durableId="1D389E5C" w16cex:dateUtc="2024-08-22T02:16:00Z"/>
  <w16cex:commentExtensible w16cex:durableId="593806B7" w16cex:dateUtc="2024-08-22T01:59:00Z"/>
  <w16cex:commentExtensible w16cex:durableId="1A02259B" w16cex:dateUtc="2024-08-26T03:33:00Z"/>
  <w16cex:commentExtensible w16cex:durableId="3FC8F6BC" w16cex:dateUtc="2024-08-19T18:28:00Z"/>
  <w16cex:commentExtensible w16cex:durableId="280E70B6" w16cex:dateUtc="2024-08-26T03:32:00Z"/>
  <w16cex:commentExtensible w16cex:durableId="53F15A63" w16cex:dateUtc="2024-08-26T01:39:00Z"/>
  <w16cex:commentExtensible w16cex:durableId="30F6369F" w16cex:dateUtc="2024-08-26T01:47:00Z"/>
  <w16cex:commentExtensible w16cex:durableId="58988C4F" w16cex:dateUtc="2024-08-26T02:07:00Z"/>
  <w16cex:commentExtensible w16cex:durableId="0CA6102E" w16cex:dateUtc="2024-08-27T02:46:00Z"/>
  <w16cex:commentExtensible w16cex:durableId="2F4C2917" w16cex:dateUtc="2024-08-28T02:18:00Z"/>
  <w16cex:commentExtensible w16cex:durableId="544BCCA2" w16cex:dateUtc="2024-08-28T16:46:00Z"/>
  <w16cex:commentExtensible w16cex:durableId="007566E8" w16cex:dateUtc="2024-08-26T03:18:00Z"/>
  <w16cex:commentExtensible w16cex:durableId="2EFCE6E7" w16cex:dateUtc="2024-08-26T03:29:00Z"/>
  <w16cex:commentExtensible w16cex:durableId="4ED804C0" w16cex:dateUtc="2024-08-28T16:11:00Z"/>
  <w16cex:commentExtensible w16cex:durableId="550CD05B" w16cex:dateUtc="2024-08-28T16:46:00Z"/>
  <w16cex:commentExtensible w16cex:durableId="75BE28DB" w16cex:dateUtc="2024-08-27T01:25:00Z"/>
  <w16cex:commentExtensible w16cex:durableId="64B1A784" w16cex:dateUtc="2024-08-27T01:26:00Z"/>
  <w16cex:commentExtensible w16cex:durableId="52F23E0F" w16cex:dateUtc="2024-08-27T01:26:00Z"/>
  <w16cex:commentExtensible w16cex:durableId="0D084363" w16cex:dateUtc="2024-08-27T01:25:00Z"/>
  <w16cex:commentExtensible w16cex:durableId="1262B6B2" w16cex:dateUtc="2024-08-27T01:23:00Z"/>
  <w16cex:commentExtensible w16cex:durableId="2D630752" w16cex:dateUtc="2024-08-27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2FE55" w16cid:durableId="1DCFB182"/>
  <w16cid:commentId w16cid:paraId="76E642CA" w16cid:durableId="77FBBA6B"/>
  <w16cid:commentId w16cid:paraId="37CB272A" w16cid:durableId="0ED35774"/>
  <w16cid:commentId w16cid:paraId="7DA2F0EA" w16cid:durableId="3F068E05"/>
  <w16cid:commentId w16cid:paraId="70861F42" w16cid:durableId="49715563"/>
  <w16cid:commentId w16cid:paraId="54297995" w16cid:durableId="0B711C88"/>
  <w16cid:commentId w16cid:paraId="2E98808C" w16cid:durableId="64BB93D3"/>
  <w16cid:commentId w16cid:paraId="1B865828" w16cid:durableId="7E70295F"/>
  <w16cid:commentId w16cid:paraId="6FCB44C8" w16cid:durableId="29F97DD2"/>
  <w16cid:commentId w16cid:paraId="7ABCC98C" w16cid:durableId="47E987AB"/>
  <w16cid:commentId w16cid:paraId="621970C6" w16cid:durableId="6974B1C1"/>
  <w16cid:commentId w16cid:paraId="7764BD64" w16cid:durableId="507183E6"/>
  <w16cid:commentId w16cid:paraId="6358AFA5" w16cid:durableId="095CA4C7"/>
  <w16cid:commentId w16cid:paraId="1CAD703B" w16cid:durableId="4E227458"/>
  <w16cid:commentId w16cid:paraId="5DF75245" w16cid:durableId="004CE186"/>
  <w16cid:commentId w16cid:paraId="624BD1DD" w16cid:durableId="42A80ADA"/>
  <w16cid:commentId w16cid:paraId="3494D7A6" w16cid:durableId="1712228A"/>
  <w16cid:commentId w16cid:paraId="10D19134" w16cid:durableId="4B7FA8EA"/>
  <w16cid:commentId w16cid:paraId="00BD5E20" w16cid:durableId="31FE3270"/>
  <w16cid:commentId w16cid:paraId="2AB03687" w16cid:durableId="1576DA85"/>
  <w16cid:commentId w16cid:paraId="07B4A73C" w16cid:durableId="118E4080"/>
  <w16cid:commentId w16cid:paraId="179BCA9F" w16cid:durableId="605AECF9"/>
  <w16cid:commentId w16cid:paraId="46942488" w16cid:durableId="68479B2C"/>
  <w16cid:commentId w16cid:paraId="16F4A0CB" w16cid:durableId="58C96117"/>
  <w16cid:commentId w16cid:paraId="752CF7EF" w16cid:durableId="33F98BCB"/>
  <w16cid:commentId w16cid:paraId="29AFFB8B" w16cid:durableId="4E4B8011"/>
  <w16cid:commentId w16cid:paraId="575ECEE9" w16cid:durableId="035BFE63"/>
  <w16cid:commentId w16cid:paraId="5DC04BAB" w16cid:durableId="1D389E5C"/>
  <w16cid:commentId w16cid:paraId="131F0FE9" w16cid:durableId="593806B7"/>
  <w16cid:commentId w16cid:paraId="2D1B8BF8" w16cid:durableId="1A02259B"/>
  <w16cid:commentId w16cid:paraId="5E8F6871" w16cid:durableId="3FC8F6BC"/>
  <w16cid:commentId w16cid:paraId="535E8EF1" w16cid:durableId="280E70B6"/>
  <w16cid:commentId w16cid:paraId="2718E9FB" w16cid:durableId="53F15A63"/>
  <w16cid:commentId w16cid:paraId="4F9ADCF5" w16cid:durableId="30F6369F"/>
  <w16cid:commentId w16cid:paraId="0F352C9E" w16cid:durableId="58988C4F"/>
  <w16cid:commentId w16cid:paraId="75BDA359" w16cid:durableId="0CA6102E"/>
  <w16cid:commentId w16cid:paraId="43C7C244" w16cid:durableId="2F4C2917"/>
  <w16cid:commentId w16cid:paraId="0871EDE2" w16cid:durableId="544BCCA2"/>
  <w16cid:commentId w16cid:paraId="000AEDD4" w16cid:durableId="007566E8"/>
  <w16cid:commentId w16cid:paraId="51A9A895" w16cid:durableId="2EFCE6E7"/>
  <w16cid:commentId w16cid:paraId="64B13534" w16cid:durableId="4ED804C0"/>
  <w16cid:commentId w16cid:paraId="46D64076" w16cid:durableId="550CD05B"/>
  <w16cid:commentId w16cid:paraId="16EF3E52" w16cid:durableId="75BE28DB"/>
  <w16cid:commentId w16cid:paraId="184BDD05" w16cid:durableId="64B1A784"/>
  <w16cid:commentId w16cid:paraId="62835FC5" w16cid:durableId="52F23E0F"/>
  <w16cid:commentId w16cid:paraId="6963DF62" w16cid:durableId="0D084363"/>
  <w16cid:commentId w16cid:paraId="6ED985BA" w16cid:durableId="1262B6B2"/>
  <w16cid:commentId w16cid:paraId="286A3E8E" w16cid:durableId="2D630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9467E" w14:textId="77777777" w:rsidR="00485B03" w:rsidRDefault="00485B03">
      <w:pPr>
        <w:spacing w:line="240" w:lineRule="auto"/>
      </w:pPr>
      <w:r>
        <w:separator/>
      </w:r>
    </w:p>
  </w:endnote>
  <w:endnote w:type="continuationSeparator" w:id="0">
    <w:p w14:paraId="3B8B75BF" w14:textId="77777777" w:rsidR="00485B03" w:rsidRDefault="00485B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7BB4F" w14:textId="77777777" w:rsidR="00485B03" w:rsidRDefault="00485B03">
      <w:pPr>
        <w:spacing w:after="0"/>
      </w:pPr>
      <w:r>
        <w:separator/>
      </w:r>
    </w:p>
  </w:footnote>
  <w:footnote w:type="continuationSeparator" w:id="0">
    <w:p w14:paraId="6F0BD90C" w14:textId="77777777" w:rsidR="00485B03" w:rsidRDefault="00485B0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786411"/>
    <w:multiLevelType w:val="hybridMultilevel"/>
    <w:tmpl w:val="6F489614"/>
    <w:lvl w:ilvl="0" w:tplc="E986392A">
      <w:start w:val="1"/>
      <w:numFmt w:val="decimal"/>
      <w:lvlText w:val="%1."/>
      <w:lvlJc w:val="left"/>
      <w:pPr>
        <w:ind w:left="1020" w:hanging="360"/>
      </w:pPr>
    </w:lvl>
    <w:lvl w:ilvl="1" w:tplc="821C0C88">
      <w:start w:val="1"/>
      <w:numFmt w:val="decimal"/>
      <w:lvlText w:val="%2."/>
      <w:lvlJc w:val="left"/>
      <w:pPr>
        <w:ind w:left="1020" w:hanging="360"/>
      </w:pPr>
    </w:lvl>
    <w:lvl w:ilvl="2" w:tplc="04884C24">
      <w:start w:val="1"/>
      <w:numFmt w:val="decimal"/>
      <w:lvlText w:val="%3."/>
      <w:lvlJc w:val="left"/>
      <w:pPr>
        <w:ind w:left="1020" w:hanging="360"/>
      </w:pPr>
    </w:lvl>
    <w:lvl w:ilvl="3" w:tplc="946441BE">
      <w:start w:val="1"/>
      <w:numFmt w:val="decimal"/>
      <w:lvlText w:val="%4."/>
      <w:lvlJc w:val="left"/>
      <w:pPr>
        <w:ind w:left="1020" w:hanging="360"/>
      </w:pPr>
    </w:lvl>
    <w:lvl w:ilvl="4" w:tplc="91CE3136">
      <w:start w:val="1"/>
      <w:numFmt w:val="decimal"/>
      <w:lvlText w:val="%5."/>
      <w:lvlJc w:val="left"/>
      <w:pPr>
        <w:ind w:left="1020" w:hanging="360"/>
      </w:pPr>
    </w:lvl>
    <w:lvl w:ilvl="5" w:tplc="4766975C">
      <w:start w:val="1"/>
      <w:numFmt w:val="decimal"/>
      <w:lvlText w:val="%6."/>
      <w:lvlJc w:val="left"/>
      <w:pPr>
        <w:ind w:left="1020" w:hanging="360"/>
      </w:pPr>
    </w:lvl>
    <w:lvl w:ilvl="6" w:tplc="3D042776">
      <w:start w:val="1"/>
      <w:numFmt w:val="decimal"/>
      <w:lvlText w:val="%7."/>
      <w:lvlJc w:val="left"/>
      <w:pPr>
        <w:ind w:left="1020" w:hanging="360"/>
      </w:pPr>
    </w:lvl>
    <w:lvl w:ilvl="7" w:tplc="6142AFEE">
      <w:start w:val="1"/>
      <w:numFmt w:val="decimal"/>
      <w:lvlText w:val="%8."/>
      <w:lvlJc w:val="left"/>
      <w:pPr>
        <w:ind w:left="1020" w:hanging="360"/>
      </w:pPr>
    </w:lvl>
    <w:lvl w:ilvl="8" w:tplc="E73A334E">
      <w:start w:val="1"/>
      <w:numFmt w:val="decimal"/>
      <w:lvlText w:val="%9."/>
      <w:lvlJc w:val="left"/>
      <w:pPr>
        <w:ind w:left="1020" w:hanging="360"/>
      </w:pPr>
    </w:lvl>
  </w:abstractNum>
  <w:abstractNum w:abstractNumId="2"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4" w15:restartNumberingAfterBreak="0">
    <w:nsid w:val="11D71FE2"/>
    <w:multiLevelType w:val="hybridMultilevel"/>
    <w:tmpl w:val="D714AC2E"/>
    <w:lvl w:ilvl="0" w:tplc="002A9BEA">
      <w:start w:val="1"/>
      <w:numFmt w:val="decimal"/>
      <w:lvlText w:val="%1."/>
      <w:lvlJc w:val="left"/>
      <w:pPr>
        <w:ind w:left="1020" w:hanging="360"/>
      </w:pPr>
    </w:lvl>
    <w:lvl w:ilvl="1" w:tplc="06C639DE">
      <w:start w:val="1"/>
      <w:numFmt w:val="decimal"/>
      <w:lvlText w:val="%2."/>
      <w:lvlJc w:val="left"/>
      <w:pPr>
        <w:ind w:left="1020" w:hanging="360"/>
      </w:pPr>
    </w:lvl>
    <w:lvl w:ilvl="2" w:tplc="4E2C3ED2">
      <w:start w:val="1"/>
      <w:numFmt w:val="decimal"/>
      <w:lvlText w:val="%3."/>
      <w:lvlJc w:val="left"/>
      <w:pPr>
        <w:ind w:left="1020" w:hanging="360"/>
      </w:pPr>
    </w:lvl>
    <w:lvl w:ilvl="3" w:tplc="932ECE7C">
      <w:start w:val="1"/>
      <w:numFmt w:val="decimal"/>
      <w:lvlText w:val="%4."/>
      <w:lvlJc w:val="left"/>
      <w:pPr>
        <w:ind w:left="1020" w:hanging="360"/>
      </w:pPr>
    </w:lvl>
    <w:lvl w:ilvl="4" w:tplc="0B8A2A4E">
      <w:start w:val="1"/>
      <w:numFmt w:val="decimal"/>
      <w:lvlText w:val="%5."/>
      <w:lvlJc w:val="left"/>
      <w:pPr>
        <w:ind w:left="1020" w:hanging="360"/>
      </w:pPr>
    </w:lvl>
    <w:lvl w:ilvl="5" w:tplc="816A242A">
      <w:start w:val="1"/>
      <w:numFmt w:val="decimal"/>
      <w:lvlText w:val="%6."/>
      <w:lvlJc w:val="left"/>
      <w:pPr>
        <w:ind w:left="1020" w:hanging="360"/>
      </w:pPr>
    </w:lvl>
    <w:lvl w:ilvl="6" w:tplc="CB6ED5F8">
      <w:start w:val="1"/>
      <w:numFmt w:val="decimal"/>
      <w:lvlText w:val="%7."/>
      <w:lvlJc w:val="left"/>
      <w:pPr>
        <w:ind w:left="1020" w:hanging="360"/>
      </w:pPr>
    </w:lvl>
    <w:lvl w:ilvl="7" w:tplc="0C521C82">
      <w:start w:val="1"/>
      <w:numFmt w:val="decimal"/>
      <w:lvlText w:val="%8."/>
      <w:lvlJc w:val="left"/>
      <w:pPr>
        <w:ind w:left="1020" w:hanging="360"/>
      </w:pPr>
    </w:lvl>
    <w:lvl w:ilvl="8" w:tplc="292A9C06">
      <w:start w:val="1"/>
      <w:numFmt w:val="decimal"/>
      <w:lvlText w:val="%9."/>
      <w:lvlJc w:val="left"/>
      <w:pPr>
        <w:ind w:left="1020" w:hanging="360"/>
      </w:pPr>
    </w:lvl>
  </w:abstractNum>
  <w:abstractNum w:abstractNumId="5" w15:restartNumberingAfterBreak="0">
    <w:nsid w:val="2C434F4A"/>
    <w:multiLevelType w:val="hybridMultilevel"/>
    <w:tmpl w:val="133E98E4"/>
    <w:lvl w:ilvl="0" w:tplc="F57C2E4A">
      <w:start w:val="1"/>
      <w:numFmt w:val="decimal"/>
      <w:lvlText w:val="%1."/>
      <w:lvlJc w:val="left"/>
      <w:pPr>
        <w:ind w:left="1020" w:hanging="360"/>
      </w:pPr>
    </w:lvl>
    <w:lvl w:ilvl="1" w:tplc="2C4EFDB8">
      <w:start w:val="1"/>
      <w:numFmt w:val="decimal"/>
      <w:lvlText w:val="%2."/>
      <w:lvlJc w:val="left"/>
      <w:pPr>
        <w:ind w:left="1020" w:hanging="360"/>
      </w:pPr>
    </w:lvl>
    <w:lvl w:ilvl="2" w:tplc="351E24E8">
      <w:start w:val="1"/>
      <w:numFmt w:val="decimal"/>
      <w:lvlText w:val="%3."/>
      <w:lvlJc w:val="left"/>
      <w:pPr>
        <w:ind w:left="1020" w:hanging="360"/>
      </w:pPr>
    </w:lvl>
    <w:lvl w:ilvl="3" w:tplc="28F82C62">
      <w:start w:val="1"/>
      <w:numFmt w:val="decimal"/>
      <w:lvlText w:val="%4."/>
      <w:lvlJc w:val="left"/>
      <w:pPr>
        <w:ind w:left="1020" w:hanging="360"/>
      </w:pPr>
    </w:lvl>
    <w:lvl w:ilvl="4" w:tplc="261ED65C">
      <w:start w:val="1"/>
      <w:numFmt w:val="decimal"/>
      <w:lvlText w:val="%5."/>
      <w:lvlJc w:val="left"/>
      <w:pPr>
        <w:ind w:left="1020" w:hanging="360"/>
      </w:pPr>
    </w:lvl>
    <w:lvl w:ilvl="5" w:tplc="22EAB15E">
      <w:start w:val="1"/>
      <w:numFmt w:val="decimal"/>
      <w:lvlText w:val="%6."/>
      <w:lvlJc w:val="left"/>
      <w:pPr>
        <w:ind w:left="1020" w:hanging="360"/>
      </w:pPr>
    </w:lvl>
    <w:lvl w:ilvl="6" w:tplc="F1D660C0">
      <w:start w:val="1"/>
      <w:numFmt w:val="decimal"/>
      <w:lvlText w:val="%7."/>
      <w:lvlJc w:val="left"/>
      <w:pPr>
        <w:ind w:left="1020" w:hanging="360"/>
      </w:pPr>
    </w:lvl>
    <w:lvl w:ilvl="7" w:tplc="2AD8FA02">
      <w:start w:val="1"/>
      <w:numFmt w:val="decimal"/>
      <w:lvlText w:val="%8."/>
      <w:lvlJc w:val="left"/>
      <w:pPr>
        <w:ind w:left="1020" w:hanging="360"/>
      </w:pPr>
    </w:lvl>
    <w:lvl w:ilvl="8" w:tplc="C9F69DCE">
      <w:start w:val="1"/>
      <w:numFmt w:val="decimal"/>
      <w:lvlText w:val="%9."/>
      <w:lvlJc w:val="left"/>
      <w:pPr>
        <w:ind w:left="1020" w:hanging="360"/>
      </w:pPr>
    </w:lvl>
  </w:abstractNum>
  <w:abstractNum w:abstractNumId="6"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7"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11"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12"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2"/>
  </w:num>
  <w:num w:numId="2" w16cid:durableId="197355967">
    <w:abstractNumId w:val="0"/>
  </w:num>
  <w:num w:numId="3" w16cid:durableId="2034263281">
    <w:abstractNumId w:val="8"/>
  </w:num>
  <w:num w:numId="4" w16cid:durableId="1587810531">
    <w:abstractNumId w:val="12"/>
  </w:num>
  <w:num w:numId="5" w16cid:durableId="318730555">
    <w:abstractNumId w:val="7"/>
  </w:num>
  <w:num w:numId="6" w16cid:durableId="1475373851">
    <w:abstractNumId w:val="9"/>
  </w:num>
  <w:num w:numId="7" w16cid:durableId="563369704">
    <w:abstractNumId w:val="3"/>
  </w:num>
  <w:num w:numId="8" w16cid:durableId="310644649">
    <w:abstractNumId w:val="11"/>
  </w:num>
  <w:num w:numId="9" w16cid:durableId="849100816">
    <w:abstractNumId w:val="10"/>
  </w:num>
  <w:num w:numId="10" w16cid:durableId="2133011198">
    <w:abstractNumId w:val="6"/>
  </w:num>
  <w:num w:numId="11" w16cid:durableId="365374411">
    <w:abstractNumId w:val="4"/>
  </w:num>
  <w:num w:numId="12" w16cid:durableId="743994922">
    <w:abstractNumId w:val="5"/>
  </w:num>
  <w:num w:numId="13" w16cid:durableId="136343400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8ED"/>
    <w:rsid w:val="00003BF3"/>
    <w:rsid w:val="00003EE5"/>
    <w:rsid w:val="00004624"/>
    <w:rsid w:val="0000463B"/>
    <w:rsid w:val="00004AEF"/>
    <w:rsid w:val="00004CB1"/>
    <w:rsid w:val="0000525C"/>
    <w:rsid w:val="00005E76"/>
    <w:rsid w:val="00006D62"/>
    <w:rsid w:val="00007376"/>
    <w:rsid w:val="000078FC"/>
    <w:rsid w:val="00007C30"/>
    <w:rsid w:val="0001020D"/>
    <w:rsid w:val="000113F6"/>
    <w:rsid w:val="00013048"/>
    <w:rsid w:val="00013C53"/>
    <w:rsid w:val="000149C2"/>
    <w:rsid w:val="00014AF1"/>
    <w:rsid w:val="0001519A"/>
    <w:rsid w:val="000156FA"/>
    <w:rsid w:val="000172F2"/>
    <w:rsid w:val="00017D43"/>
    <w:rsid w:val="000204A7"/>
    <w:rsid w:val="00020648"/>
    <w:rsid w:val="00020A2A"/>
    <w:rsid w:val="000217C6"/>
    <w:rsid w:val="00021B88"/>
    <w:rsid w:val="00021FBB"/>
    <w:rsid w:val="0002225A"/>
    <w:rsid w:val="000224F9"/>
    <w:rsid w:val="00022B2E"/>
    <w:rsid w:val="000231D7"/>
    <w:rsid w:val="00023EDD"/>
    <w:rsid w:val="000250B1"/>
    <w:rsid w:val="00025B16"/>
    <w:rsid w:val="000264AA"/>
    <w:rsid w:val="0002651C"/>
    <w:rsid w:val="000273EA"/>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37BE5"/>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5722F"/>
    <w:rsid w:val="000600B7"/>
    <w:rsid w:val="00060F89"/>
    <w:rsid w:val="00061BE1"/>
    <w:rsid w:val="00061C59"/>
    <w:rsid w:val="00061E6A"/>
    <w:rsid w:val="000621CF"/>
    <w:rsid w:val="00062BF0"/>
    <w:rsid w:val="00062FF4"/>
    <w:rsid w:val="000633A4"/>
    <w:rsid w:val="000635D3"/>
    <w:rsid w:val="000648D6"/>
    <w:rsid w:val="0006502E"/>
    <w:rsid w:val="0006584E"/>
    <w:rsid w:val="00065F7A"/>
    <w:rsid w:val="00066EB6"/>
    <w:rsid w:val="000670F1"/>
    <w:rsid w:val="00067DC5"/>
    <w:rsid w:val="00070465"/>
    <w:rsid w:val="0007086E"/>
    <w:rsid w:val="0007115E"/>
    <w:rsid w:val="0007116C"/>
    <w:rsid w:val="00071B53"/>
    <w:rsid w:val="00071CCE"/>
    <w:rsid w:val="00071F2B"/>
    <w:rsid w:val="0007203F"/>
    <w:rsid w:val="00072B70"/>
    <w:rsid w:val="00072C69"/>
    <w:rsid w:val="0007315A"/>
    <w:rsid w:val="00074BF0"/>
    <w:rsid w:val="000753E1"/>
    <w:rsid w:val="000754E3"/>
    <w:rsid w:val="00075790"/>
    <w:rsid w:val="00075F3D"/>
    <w:rsid w:val="0007643E"/>
    <w:rsid w:val="00076670"/>
    <w:rsid w:val="000776ED"/>
    <w:rsid w:val="00077716"/>
    <w:rsid w:val="000779E9"/>
    <w:rsid w:val="00080077"/>
    <w:rsid w:val="00081831"/>
    <w:rsid w:val="0008367E"/>
    <w:rsid w:val="00083818"/>
    <w:rsid w:val="00084F7D"/>
    <w:rsid w:val="000859D8"/>
    <w:rsid w:val="00086060"/>
    <w:rsid w:val="000879DD"/>
    <w:rsid w:val="00087CC9"/>
    <w:rsid w:val="00087F1A"/>
    <w:rsid w:val="00091980"/>
    <w:rsid w:val="00091F51"/>
    <w:rsid w:val="0009276B"/>
    <w:rsid w:val="00092975"/>
    <w:rsid w:val="00093245"/>
    <w:rsid w:val="00093B26"/>
    <w:rsid w:val="00094128"/>
    <w:rsid w:val="000950E0"/>
    <w:rsid w:val="0009527C"/>
    <w:rsid w:val="00095721"/>
    <w:rsid w:val="00095909"/>
    <w:rsid w:val="000961FB"/>
    <w:rsid w:val="00096314"/>
    <w:rsid w:val="0009699C"/>
    <w:rsid w:val="000A0758"/>
    <w:rsid w:val="000A0A82"/>
    <w:rsid w:val="000A0C47"/>
    <w:rsid w:val="000A1584"/>
    <w:rsid w:val="000A1BEC"/>
    <w:rsid w:val="000A1C8E"/>
    <w:rsid w:val="000A1D47"/>
    <w:rsid w:val="000A267D"/>
    <w:rsid w:val="000A34FE"/>
    <w:rsid w:val="000A3F52"/>
    <w:rsid w:val="000A4536"/>
    <w:rsid w:val="000A570E"/>
    <w:rsid w:val="000A6D8C"/>
    <w:rsid w:val="000A7983"/>
    <w:rsid w:val="000A7E3B"/>
    <w:rsid w:val="000B2BD9"/>
    <w:rsid w:val="000B36CC"/>
    <w:rsid w:val="000B38EC"/>
    <w:rsid w:val="000B3AF1"/>
    <w:rsid w:val="000B4181"/>
    <w:rsid w:val="000B44A7"/>
    <w:rsid w:val="000B46D9"/>
    <w:rsid w:val="000B4B33"/>
    <w:rsid w:val="000B567F"/>
    <w:rsid w:val="000B5778"/>
    <w:rsid w:val="000B5D14"/>
    <w:rsid w:val="000B5EE0"/>
    <w:rsid w:val="000B5F73"/>
    <w:rsid w:val="000B6209"/>
    <w:rsid w:val="000B6822"/>
    <w:rsid w:val="000B6F99"/>
    <w:rsid w:val="000B700A"/>
    <w:rsid w:val="000B753B"/>
    <w:rsid w:val="000B75C1"/>
    <w:rsid w:val="000C0BC5"/>
    <w:rsid w:val="000C12C2"/>
    <w:rsid w:val="000C18E9"/>
    <w:rsid w:val="000C20B3"/>
    <w:rsid w:val="000C250E"/>
    <w:rsid w:val="000C50E4"/>
    <w:rsid w:val="000C5F48"/>
    <w:rsid w:val="000C635F"/>
    <w:rsid w:val="000C647D"/>
    <w:rsid w:val="000C67DC"/>
    <w:rsid w:val="000C75BF"/>
    <w:rsid w:val="000C7A46"/>
    <w:rsid w:val="000D062F"/>
    <w:rsid w:val="000D09BE"/>
    <w:rsid w:val="000D0D80"/>
    <w:rsid w:val="000D2070"/>
    <w:rsid w:val="000D28E8"/>
    <w:rsid w:val="000D3059"/>
    <w:rsid w:val="000D344A"/>
    <w:rsid w:val="000D3626"/>
    <w:rsid w:val="000D37B3"/>
    <w:rsid w:val="000D592F"/>
    <w:rsid w:val="000D5A4A"/>
    <w:rsid w:val="000D5C02"/>
    <w:rsid w:val="000D7145"/>
    <w:rsid w:val="000E0BCA"/>
    <w:rsid w:val="000E0DD7"/>
    <w:rsid w:val="000E12F5"/>
    <w:rsid w:val="000E1428"/>
    <w:rsid w:val="000E1862"/>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2B12"/>
    <w:rsid w:val="000F4226"/>
    <w:rsid w:val="000F4CD9"/>
    <w:rsid w:val="000F4FDA"/>
    <w:rsid w:val="000F5316"/>
    <w:rsid w:val="000F575B"/>
    <w:rsid w:val="000F6395"/>
    <w:rsid w:val="000F71E2"/>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5BA5"/>
    <w:rsid w:val="00105D75"/>
    <w:rsid w:val="0010677C"/>
    <w:rsid w:val="00106961"/>
    <w:rsid w:val="00106964"/>
    <w:rsid w:val="00106D29"/>
    <w:rsid w:val="001070AE"/>
    <w:rsid w:val="00107B01"/>
    <w:rsid w:val="001101E1"/>
    <w:rsid w:val="00110F36"/>
    <w:rsid w:val="001112F0"/>
    <w:rsid w:val="00111BA6"/>
    <w:rsid w:val="00112767"/>
    <w:rsid w:val="00112B27"/>
    <w:rsid w:val="00112E77"/>
    <w:rsid w:val="00113050"/>
    <w:rsid w:val="00113608"/>
    <w:rsid w:val="001149CD"/>
    <w:rsid w:val="00114A81"/>
    <w:rsid w:val="0011620A"/>
    <w:rsid w:val="001163F8"/>
    <w:rsid w:val="00116596"/>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4A71"/>
    <w:rsid w:val="00125087"/>
    <w:rsid w:val="001253D8"/>
    <w:rsid w:val="00125C04"/>
    <w:rsid w:val="00125E05"/>
    <w:rsid w:val="0012634D"/>
    <w:rsid w:val="001268C7"/>
    <w:rsid w:val="00126C7C"/>
    <w:rsid w:val="00130863"/>
    <w:rsid w:val="0013131B"/>
    <w:rsid w:val="00131DFF"/>
    <w:rsid w:val="00131ED2"/>
    <w:rsid w:val="0013258F"/>
    <w:rsid w:val="00132783"/>
    <w:rsid w:val="00132D67"/>
    <w:rsid w:val="00133088"/>
    <w:rsid w:val="001331E2"/>
    <w:rsid w:val="0013369A"/>
    <w:rsid w:val="00134641"/>
    <w:rsid w:val="00134B51"/>
    <w:rsid w:val="00135C78"/>
    <w:rsid w:val="001368F1"/>
    <w:rsid w:val="00136B3C"/>
    <w:rsid w:val="00136CA9"/>
    <w:rsid w:val="0014076C"/>
    <w:rsid w:val="00140E76"/>
    <w:rsid w:val="0014184C"/>
    <w:rsid w:val="00141F57"/>
    <w:rsid w:val="00142263"/>
    <w:rsid w:val="001427F3"/>
    <w:rsid w:val="00142883"/>
    <w:rsid w:val="0014301D"/>
    <w:rsid w:val="00143807"/>
    <w:rsid w:val="00143F49"/>
    <w:rsid w:val="0014417F"/>
    <w:rsid w:val="001451DF"/>
    <w:rsid w:val="0014545C"/>
    <w:rsid w:val="00145896"/>
    <w:rsid w:val="00145E4B"/>
    <w:rsid w:val="00146DAD"/>
    <w:rsid w:val="00150384"/>
    <w:rsid w:val="00150CDB"/>
    <w:rsid w:val="001510DC"/>
    <w:rsid w:val="00151386"/>
    <w:rsid w:val="00151683"/>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4A7"/>
    <w:rsid w:val="00161DD0"/>
    <w:rsid w:val="001620BE"/>
    <w:rsid w:val="00162912"/>
    <w:rsid w:val="00162FFD"/>
    <w:rsid w:val="0016360D"/>
    <w:rsid w:val="00163693"/>
    <w:rsid w:val="001639CA"/>
    <w:rsid w:val="00163BC0"/>
    <w:rsid w:val="00164297"/>
    <w:rsid w:val="00164FC0"/>
    <w:rsid w:val="00165040"/>
    <w:rsid w:val="00165307"/>
    <w:rsid w:val="0016589C"/>
    <w:rsid w:val="00165947"/>
    <w:rsid w:val="00165F29"/>
    <w:rsid w:val="0016692B"/>
    <w:rsid w:val="001676F7"/>
    <w:rsid w:val="00167893"/>
    <w:rsid w:val="001704A5"/>
    <w:rsid w:val="0017166F"/>
    <w:rsid w:val="00171E30"/>
    <w:rsid w:val="00172116"/>
    <w:rsid w:val="001727FA"/>
    <w:rsid w:val="00172B33"/>
    <w:rsid w:val="001735B5"/>
    <w:rsid w:val="00173ADA"/>
    <w:rsid w:val="00173B2E"/>
    <w:rsid w:val="0017413D"/>
    <w:rsid w:val="00174C8F"/>
    <w:rsid w:val="00174F14"/>
    <w:rsid w:val="001754EF"/>
    <w:rsid w:val="00176526"/>
    <w:rsid w:val="00176C39"/>
    <w:rsid w:val="00176DAF"/>
    <w:rsid w:val="00177639"/>
    <w:rsid w:val="0018004D"/>
    <w:rsid w:val="00180AD7"/>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3C7B"/>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0FA4"/>
    <w:rsid w:val="001C1120"/>
    <w:rsid w:val="001C1520"/>
    <w:rsid w:val="001C1A46"/>
    <w:rsid w:val="001C1CA1"/>
    <w:rsid w:val="001C1D30"/>
    <w:rsid w:val="001C20CB"/>
    <w:rsid w:val="001C2366"/>
    <w:rsid w:val="001C2A29"/>
    <w:rsid w:val="001C2CD1"/>
    <w:rsid w:val="001C3DEB"/>
    <w:rsid w:val="001C3DF0"/>
    <w:rsid w:val="001C46C3"/>
    <w:rsid w:val="001C476F"/>
    <w:rsid w:val="001C484E"/>
    <w:rsid w:val="001C4A4E"/>
    <w:rsid w:val="001C545F"/>
    <w:rsid w:val="001C5FD4"/>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758"/>
    <w:rsid w:val="001E79C3"/>
    <w:rsid w:val="001E7E9F"/>
    <w:rsid w:val="001F0634"/>
    <w:rsid w:val="001F09E2"/>
    <w:rsid w:val="001F0D28"/>
    <w:rsid w:val="001F0E2B"/>
    <w:rsid w:val="001F1840"/>
    <w:rsid w:val="001F1F80"/>
    <w:rsid w:val="001F208A"/>
    <w:rsid w:val="001F32C1"/>
    <w:rsid w:val="001F3CB4"/>
    <w:rsid w:val="001F3E9C"/>
    <w:rsid w:val="001F4162"/>
    <w:rsid w:val="001F498B"/>
    <w:rsid w:val="001F4BE7"/>
    <w:rsid w:val="001F518D"/>
    <w:rsid w:val="001F5652"/>
    <w:rsid w:val="001F5B55"/>
    <w:rsid w:val="001F5F58"/>
    <w:rsid w:val="001F7064"/>
    <w:rsid w:val="00200B8E"/>
    <w:rsid w:val="00202C76"/>
    <w:rsid w:val="002031A0"/>
    <w:rsid w:val="00203CA3"/>
    <w:rsid w:val="00203EC2"/>
    <w:rsid w:val="002044A3"/>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7C"/>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EB8"/>
    <w:rsid w:val="00223F6C"/>
    <w:rsid w:val="002241BC"/>
    <w:rsid w:val="00226218"/>
    <w:rsid w:val="00227F40"/>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55"/>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215"/>
    <w:rsid w:val="0025761E"/>
    <w:rsid w:val="00257F83"/>
    <w:rsid w:val="0026112A"/>
    <w:rsid w:val="0026143E"/>
    <w:rsid w:val="0026250A"/>
    <w:rsid w:val="002629A7"/>
    <w:rsid w:val="00262DF2"/>
    <w:rsid w:val="0026301D"/>
    <w:rsid w:val="00263635"/>
    <w:rsid w:val="00263692"/>
    <w:rsid w:val="002641EB"/>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2B02"/>
    <w:rsid w:val="002833FE"/>
    <w:rsid w:val="00283BD3"/>
    <w:rsid w:val="002841F5"/>
    <w:rsid w:val="002845A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5AB5"/>
    <w:rsid w:val="002965D1"/>
    <w:rsid w:val="002978A1"/>
    <w:rsid w:val="00297989"/>
    <w:rsid w:val="00297D90"/>
    <w:rsid w:val="00297DF3"/>
    <w:rsid w:val="002A0194"/>
    <w:rsid w:val="002A056D"/>
    <w:rsid w:val="002A0748"/>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2940"/>
    <w:rsid w:val="002E3129"/>
    <w:rsid w:val="002E321A"/>
    <w:rsid w:val="002E340C"/>
    <w:rsid w:val="002E3BB2"/>
    <w:rsid w:val="002E3F05"/>
    <w:rsid w:val="002E4449"/>
    <w:rsid w:val="002E464E"/>
    <w:rsid w:val="002E4CDD"/>
    <w:rsid w:val="002E4EC2"/>
    <w:rsid w:val="002E53AC"/>
    <w:rsid w:val="002F02A4"/>
    <w:rsid w:val="002F14FB"/>
    <w:rsid w:val="002F1C8E"/>
    <w:rsid w:val="002F3214"/>
    <w:rsid w:val="002F387E"/>
    <w:rsid w:val="002F3AB6"/>
    <w:rsid w:val="002F43F9"/>
    <w:rsid w:val="002F45B9"/>
    <w:rsid w:val="002F4DE9"/>
    <w:rsid w:val="002F59D2"/>
    <w:rsid w:val="002F755C"/>
    <w:rsid w:val="002F783A"/>
    <w:rsid w:val="002F79B4"/>
    <w:rsid w:val="002F7AEF"/>
    <w:rsid w:val="003001EF"/>
    <w:rsid w:val="00300464"/>
    <w:rsid w:val="00300A26"/>
    <w:rsid w:val="00301047"/>
    <w:rsid w:val="003010B1"/>
    <w:rsid w:val="00301577"/>
    <w:rsid w:val="003030F4"/>
    <w:rsid w:val="00303AE4"/>
    <w:rsid w:val="00304F9D"/>
    <w:rsid w:val="00305B22"/>
    <w:rsid w:val="00305BF0"/>
    <w:rsid w:val="00306D13"/>
    <w:rsid w:val="00307172"/>
    <w:rsid w:val="0031007A"/>
    <w:rsid w:val="0031015D"/>
    <w:rsid w:val="003102EC"/>
    <w:rsid w:val="003104A0"/>
    <w:rsid w:val="00310D77"/>
    <w:rsid w:val="00310D81"/>
    <w:rsid w:val="0031148C"/>
    <w:rsid w:val="003114CC"/>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5F3E"/>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1E47"/>
    <w:rsid w:val="00322479"/>
    <w:rsid w:val="00322CE7"/>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37BFB"/>
    <w:rsid w:val="00340A9D"/>
    <w:rsid w:val="003410C7"/>
    <w:rsid w:val="00342A46"/>
    <w:rsid w:val="00342EEF"/>
    <w:rsid w:val="00343ABD"/>
    <w:rsid w:val="00343D11"/>
    <w:rsid w:val="00343EA2"/>
    <w:rsid w:val="00343EEB"/>
    <w:rsid w:val="00344082"/>
    <w:rsid w:val="003448C1"/>
    <w:rsid w:val="00344A06"/>
    <w:rsid w:val="00344F74"/>
    <w:rsid w:val="00345361"/>
    <w:rsid w:val="00346955"/>
    <w:rsid w:val="00346B48"/>
    <w:rsid w:val="003470CC"/>
    <w:rsid w:val="00350530"/>
    <w:rsid w:val="003511A5"/>
    <w:rsid w:val="003513B3"/>
    <w:rsid w:val="003515A0"/>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4DC0"/>
    <w:rsid w:val="00365943"/>
    <w:rsid w:val="00365A19"/>
    <w:rsid w:val="00366364"/>
    <w:rsid w:val="00366565"/>
    <w:rsid w:val="00366904"/>
    <w:rsid w:val="00366BE9"/>
    <w:rsid w:val="00366E1D"/>
    <w:rsid w:val="00370DAB"/>
    <w:rsid w:val="003715A2"/>
    <w:rsid w:val="00372355"/>
    <w:rsid w:val="00372C04"/>
    <w:rsid w:val="00372EE8"/>
    <w:rsid w:val="0037430A"/>
    <w:rsid w:val="003757DA"/>
    <w:rsid w:val="00377976"/>
    <w:rsid w:val="00377FF3"/>
    <w:rsid w:val="0038038C"/>
    <w:rsid w:val="00381438"/>
    <w:rsid w:val="00381FCD"/>
    <w:rsid w:val="00382AA7"/>
    <w:rsid w:val="00382D36"/>
    <w:rsid w:val="00383452"/>
    <w:rsid w:val="00383756"/>
    <w:rsid w:val="00383BA5"/>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7BC"/>
    <w:rsid w:val="00395E00"/>
    <w:rsid w:val="00395EFB"/>
    <w:rsid w:val="00395FF4"/>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0FB9"/>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1ED2"/>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56E9"/>
    <w:rsid w:val="003D6737"/>
    <w:rsid w:val="003D7CC3"/>
    <w:rsid w:val="003E06E1"/>
    <w:rsid w:val="003E0EB0"/>
    <w:rsid w:val="003E1848"/>
    <w:rsid w:val="003E1916"/>
    <w:rsid w:val="003E1D5B"/>
    <w:rsid w:val="003E28FA"/>
    <w:rsid w:val="003E44CD"/>
    <w:rsid w:val="003E45B6"/>
    <w:rsid w:val="003E4740"/>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9CC"/>
    <w:rsid w:val="00403FAB"/>
    <w:rsid w:val="00404294"/>
    <w:rsid w:val="00405D08"/>
    <w:rsid w:val="00405E20"/>
    <w:rsid w:val="00407635"/>
    <w:rsid w:val="004077F9"/>
    <w:rsid w:val="00410F1E"/>
    <w:rsid w:val="00410F6B"/>
    <w:rsid w:val="0041126C"/>
    <w:rsid w:val="00411A30"/>
    <w:rsid w:val="00412534"/>
    <w:rsid w:val="0041261C"/>
    <w:rsid w:val="004129CC"/>
    <w:rsid w:val="00413624"/>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23"/>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8B7"/>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4527"/>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3FC8"/>
    <w:rsid w:val="00464717"/>
    <w:rsid w:val="00465E33"/>
    <w:rsid w:val="00470B5E"/>
    <w:rsid w:val="00470ED6"/>
    <w:rsid w:val="00471F7E"/>
    <w:rsid w:val="00472E1E"/>
    <w:rsid w:val="004734A6"/>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32F8"/>
    <w:rsid w:val="004842B4"/>
    <w:rsid w:val="004845E4"/>
    <w:rsid w:val="00484B85"/>
    <w:rsid w:val="004851E8"/>
    <w:rsid w:val="0048547F"/>
    <w:rsid w:val="00485588"/>
    <w:rsid w:val="00485B03"/>
    <w:rsid w:val="00486704"/>
    <w:rsid w:val="0048692D"/>
    <w:rsid w:val="00486D2C"/>
    <w:rsid w:val="004911AF"/>
    <w:rsid w:val="00491659"/>
    <w:rsid w:val="00492186"/>
    <w:rsid w:val="004923AD"/>
    <w:rsid w:val="00492C70"/>
    <w:rsid w:val="00492CB0"/>
    <w:rsid w:val="0049306E"/>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1CE7"/>
    <w:rsid w:val="004A25D8"/>
    <w:rsid w:val="004A3351"/>
    <w:rsid w:val="004A557A"/>
    <w:rsid w:val="004A6175"/>
    <w:rsid w:val="004A6498"/>
    <w:rsid w:val="004A6DEB"/>
    <w:rsid w:val="004A71F0"/>
    <w:rsid w:val="004A7445"/>
    <w:rsid w:val="004A74B9"/>
    <w:rsid w:val="004B0313"/>
    <w:rsid w:val="004B0FE1"/>
    <w:rsid w:val="004B1B06"/>
    <w:rsid w:val="004B1EEB"/>
    <w:rsid w:val="004B2EFE"/>
    <w:rsid w:val="004B53AB"/>
    <w:rsid w:val="004B59D9"/>
    <w:rsid w:val="004B6277"/>
    <w:rsid w:val="004B6C98"/>
    <w:rsid w:val="004B71DB"/>
    <w:rsid w:val="004B7DB1"/>
    <w:rsid w:val="004B7EDD"/>
    <w:rsid w:val="004C0E88"/>
    <w:rsid w:val="004C1E1B"/>
    <w:rsid w:val="004C21BA"/>
    <w:rsid w:val="004C2360"/>
    <w:rsid w:val="004C263D"/>
    <w:rsid w:val="004C2A9F"/>
    <w:rsid w:val="004C3600"/>
    <w:rsid w:val="004C3DFC"/>
    <w:rsid w:val="004C41A4"/>
    <w:rsid w:val="004C479A"/>
    <w:rsid w:val="004C5305"/>
    <w:rsid w:val="004C59B3"/>
    <w:rsid w:val="004C5B9C"/>
    <w:rsid w:val="004C6616"/>
    <w:rsid w:val="004C68F5"/>
    <w:rsid w:val="004C69EF"/>
    <w:rsid w:val="004C751E"/>
    <w:rsid w:val="004C7F88"/>
    <w:rsid w:val="004D06C9"/>
    <w:rsid w:val="004D1676"/>
    <w:rsid w:val="004D1DB0"/>
    <w:rsid w:val="004D2275"/>
    <w:rsid w:val="004D382C"/>
    <w:rsid w:val="004D38C6"/>
    <w:rsid w:val="004D5A29"/>
    <w:rsid w:val="004D6768"/>
    <w:rsid w:val="004D6780"/>
    <w:rsid w:val="004D67F0"/>
    <w:rsid w:val="004D7229"/>
    <w:rsid w:val="004D736E"/>
    <w:rsid w:val="004D75D4"/>
    <w:rsid w:val="004D7A54"/>
    <w:rsid w:val="004D7E20"/>
    <w:rsid w:val="004E05EC"/>
    <w:rsid w:val="004E0B8B"/>
    <w:rsid w:val="004E19BF"/>
    <w:rsid w:val="004E1CDA"/>
    <w:rsid w:val="004E1D49"/>
    <w:rsid w:val="004E23D4"/>
    <w:rsid w:val="004E2EA8"/>
    <w:rsid w:val="004E3FA6"/>
    <w:rsid w:val="004E41F8"/>
    <w:rsid w:val="004E456B"/>
    <w:rsid w:val="004E4647"/>
    <w:rsid w:val="004E473F"/>
    <w:rsid w:val="004E4A85"/>
    <w:rsid w:val="004E4B71"/>
    <w:rsid w:val="004E4C77"/>
    <w:rsid w:val="004E633A"/>
    <w:rsid w:val="004E63A7"/>
    <w:rsid w:val="004E6831"/>
    <w:rsid w:val="004E68D4"/>
    <w:rsid w:val="004E77BB"/>
    <w:rsid w:val="004E792A"/>
    <w:rsid w:val="004F0141"/>
    <w:rsid w:val="004F0C04"/>
    <w:rsid w:val="004F108D"/>
    <w:rsid w:val="004F10D2"/>
    <w:rsid w:val="004F1203"/>
    <w:rsid w:val="004F1367"/>
    <w:rsid w:val="004F1990"/>
    <w:rsid w:val="004F2E89"/>
    <w:rsid w:val="004F2F24"/>
    <w:rsid w:val="004F4F66"/>
    <w:rsid w:val="004F58D9"/>
    <w:rsid w:val="004F58F2"/>
    <w:rsid w:val="004F5A79"/>
    <w:rsid w:val="004F5A85"/>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6C80"/>
    <w:rsid w:val="00517299"/>
    <w:rsid w:val="005177BF"/>
    <w:rsid w:val="0051786E"/>
    <w:rsid w:val="00517C60"/>
    <w:rsid w:val="00517DBD"/>
    <w:rsid w:val="0052059B"/>
    <w:rsid w:val="00520664"/>
    <w:rsid w:val="00521990"/>
    <w:rsid w:val="00522330"/>
    <w:rsid w:val="00522C01"/>
    <w:rsid w:val="00523A6D"/>
    <w:rsid w:val="00523EBA"/>
    <w:rsid w:val="00524869"/>
    <w:rsid w:val="00524990"/>
    <w:rsid w:val="0052589B"/>
    <w:rsid w:val="005267DA"/>
    <w:rsid w:val="00527105"/>
    <w:rsid w:val="0052775B"/>
    <w:rsid w:val="00527D1B"/>
    <w:rsid w:val="00527D2C"/>
    <w:rsid w:val="00530B57"/>
    <w:rsid w:val="00530F9A"/>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0B65"/>
    <w:rsid w:val="00541431"/>
    <w:rsid w:val="00542083"/>
    <w:rsid w:val="00542D2D"/>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02E8"/>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6FF3"/>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1B7"/>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B7D99"/>
    <w:rsid w:val="005C029F"/>
    <w:rsid w:val="005C058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C71C2"/>
    <w:rsid w:val="005D0078"/>
    <w:rsid w:val="005D05C3"/>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BD"/>
    <w:rsid w:val="005E2BFB"/>
    <w:rsid w:val="005E39B4"/>
    <w:rsid w:val="005E3B8F"/>
    <w:rsid w:val="005E3DCA"/>
    <w:rsid w:val="005E4041"/>
    <w:rsid w:val="005E43BA"/>
    <w:rsid w:val="005E4792"/>
    <w:rsid w:val="005E54CC"/>
    <w:rsid w:val="005E562D"/>
    <w:rsid w:val="005E5D2F"/>
    <w:rsid w:val="005E6620"/>
    <w:rsid w:val="005E69D3"/>
    <w:rsid w:val="005E7D10"/>
    <w:rsid w:val="005E7D37"/>
    <w:rsid w:val="005F049F"/>
    <w:rsid w:val="005F0970"/>
    <w:rsid w:val="005F173C"/>
    <w:rsid w:val="005F1AD4"/>
    <w:rsid w:val="005F257A"/>
    <w:rsid w:val="005F3077"/>
    <w:rsid w:val="005F3992"/>
    <w:rsid w:val="005F3CC3"/>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998"/>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6B66"/>
    <w:rsid w:val="00637610"/>
    <w:rsid w:val="00640473"/>
    <w:rsid w:val="0064052E"/>
    <w:rsid w:val="006408AF"/>
    <w:rsid w:val="0064102E"/>
    <w:rsid w:val="00641318"/>
    <w:rsid w:val="006415B2"/>
    <w:rsid w:val="00641996"/>
    <w:rsid w:val="00641B84"/>
    <w:rsid w:val="00642910"/>
    <w:rsid w:val="00642E98"/>
    <w:rsid w:val="00643080"/>
    <w:rsid w:val="00643585"/>
    <w:rsid w:val="00645249"/>
    <w:rsid w:val="00645D29"/>
    <w:rsid w:val="006472C5"/>
    <w:rsid w:val="0064745E"/>
    <w:rsid w:val="0065000E"/>
    <w:rsid w:val="00650738"/>
    <w:rsid w:val="00650AAA"/>
    <w:rsid w:val="006510D8"/>
    <w:rsid w:val="00651842"/>
    <w:rsid w:val="0065225A"/>
    <w:rsid w:val="00653A01"/>
    <w:rsid w:val="00653A24"/>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A2A"/>
    <w:rsid w:val="00670ADF"/>
    <w:rsid w:val="00670B44"/>
    <w:rsid w:val="00670ECB"/>
    <w:rsid w:val="00671904"/>
    <w:rsid w:val="00672529"/>
    <w:rsid w:val="006725B9"/>
    <w:rsid w:val="00672EA9"/>
    <w:rsid w:val="00673509"/>
    <w:rsid w:val="00674429"/>
    <w:rsid w:val="006746ED"/>
    <w:rsid w:val="00674F55"/>
    <w:rsid w:val="006754DF"/>
    <w:rsid w:val="00675F1E"/>
    <w:rsid w:val="0067629B"/>
    <w:rsid w:val="006762D1"/>
    <w:rsid w:val="00676BBF"/>
    <w:rsid w:val="00677006"/>
    <w:rsid w:val="0068126C"/>
    <w:rsid w:val="0068273F"/>
    <w:rsid w:val="006828EA"/>
    <w:rsid w:val="006829A9"/>
    <w:rsid w:val="00682F24"/>
    <w:rsid w:val="00683D6C"/>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AD8"/>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3E"/>
    <w:rsid w:val="006C07EE"/>
    <w:rsid w:val="006C08FD"/>
    <w:rsid w:val="006C0A80"/>
    <w:rsid w:val="006C0D79"/>
    <w:rsid w:val="006C1380"/>
    <w:rsid w:val="006C1701"/>
    <w:rsid w:val="006C1D0E"/>
    <w:rsid w:val="006C29ED"/>
    <w:rsid w:val="006C3645"/>
    <w:rsid w:val="006C40A7"/>
    <w:rsid w:val="006C4806"/>
    <w:rsid w:val="006C497C"/>
    <w:rsid w:val="006C5253"/>
    <w:rsid w:val="006C5313"/>
    <w:rsid w:val="006C5479"/>
    <w:rsid w:val="006C5610"/>
    <w:rsid w:val="006C5824"/>
    <w:rsid w:val="006C5863"/>
    <w:rsid w:val="006C5989"/>
    <w:rsid w:val="006C5F0D"/>
    <w:rsid w:val="006C6474"/>
    <w:rsid w:val="006C765E"/>
    <w:rsid w:val="006D0239"/>
    <w:rsid w:val="006D0326"/>
    <w:rsid w:val="006D1573"/>
    <w:rsid w:val="006D17A0"/>
    <w:rsid w:val="006D1F4C"/>
    <w:rsid w:val="006D27AC"/>
    <w:rsid w:val="006D294E"/>
    <w:rsid w:val="006D3E4A"/>
    <w:rsid w:val="006D3F5D"/>
    <w:rsid w:val="006D4270"/>
    <w:rsid w:val="006D5036"/>
    <w:rsid w:val="006D56D9"/>
    <w:rsid w:val="006D5BA2"/>
    <w:rsid w:val="006D5BC0"/>
    <w:rsid w:val="006D7152"/>
    <w:rsid w:val="006D75A5"/>
    <w:rsid w:val="006D77FC"/>
    <w:rsid w:val="006D7B91"/>
    <w:rsid w:val="006E0B6E"/>
    <w:rsid w:val="006E0CE4"/>
    <w:rsid w:val="006E11D7"/>
    <w:rsid w:val="006E1C9B"/>
    <w:rsid w:val="006E2481"/>
    <w:rsid w:val="006E251E"/>
    <w:rsid w:val="006E2EBD"/>
    <w:rsid w:val="006E3C1B"/>
    <w:rsid w:val="006E474B"/>
    <w:rsid w:val="006E691D"/>
    <w:rsid w:val="006E73D1"/>
    <w:rsid w:val="006E7948"/>
    <w:rsid w:val="006E7AA8"/>
    <w:rsid w:val="006E7FB3"/>
    <w:rsid w:val="006F1502"/>
    <w:rsid w:val="006F2BBF"/>
    <w:rsid w:val="006F4685"/>
    <w:rsid w:val="006F4724"/>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918"/>
    <w:rsid w:val="00707EED"/>
    <w:rsid w:val="00710039"/>
    <w:rsid w:val="00710FF5"/>
    <w:rsid w:val="00711428"/>
    <w:rsid w:val="00711C57"/>
    <w:rsid w:val="00712125"/>
    <w:rsid w:val="007144BE"/>
    <w:rsid w:val="007165ED"/>
    <w:rsid w:val="0071739D"/>
    <w:rsid w:val="00717B76"/>
    <w:rsid w:val="00720834"/>
    <w:rsid w:val="00720912"/>
    <w:rsid w:val="00721438"/>
    <w:rsid w:val="007222F5"/>
    <w:rsid w:val="00722445"/>
    <w:rsid w:val="00723546"/>
    <w:rsid w:val="00723DDA"/>
    <w:rsid w:val="007250CC"/>
    <w:rsid w:val="00725D38"/>
    <w:rsid w:val="007266ED"/>
    <w:rsid w:val="0072718E"/>
    <w:rsid w:val="007307CA"/>
    <w:rsid w:val="00731773"/>
    <w:rsid w:val="00731960"/>
    <w:rsid w:val="00733C16"/>
    <w:rsid w:val="00733D5E"/>
    <w:rsid w:val="0073416B"/>
    <w:rsid w:val="00734D49"/>
    <w:rsid w:val="00735225"/>
    <w:rsid w:val="00735546"/>
    <w:rsid w:val="0073557C"/>
    <w:rsid w:val="00735887"/>
    <w:rsid w:val="0073737F"/>
    <w:rsid w:val="00740BB5"/>
    <w:rsid w:val="00740E5D"/>
    <w:rsid w:val="007416D7"/>
    <w:rsid w:val="00741806"/>
    <w:rsid w:val="007418A7"/>
    <w:rsid w:val="007427A2"/>
    <w:rsid w:val="00744AA9"/>
    <w:rsid w:val="0074637F"/>
    <w:rsid w:val="00746774"/>
    <w:rsid w:val="007469BF"/>
    <w:rsid w:val="00746E3E"/>
    <w:rsid w:val="00746FDC"/>
    <w:rsid w:val="0074725C"/>
    <w:rsid w:val="00747B7A"/>
    <w:rsid w:val="00747D6B"/>
    <w:rsid w:val="0075063E"/>
    <w:rsid w:val="0075068F"/>
    <w:rsid w:val="00751333"/>
    <w:rsid w:val="0075137D"/>
    <w:rsid w:val="00753271"/>
    <w:rsid w:val="007536A1"/>
    <w:rsid w:val="007539C7"/>
    <w:rsid w:val="00753AD3"/>
    <w:rsid w:val="0075468A"/>
    <w:rsid w:val="0075479D"/>
    <w:rsid w:val="007554FD"/>
    <w:rsid w:val="00755C1E"/>
    <w:rsid w:val="0075607E"/>
    <w:rsid w:val="0075611D"/>
    <w:rsid w:val="007565CB"/>
    <w:rsid w:val="00756659"/>
    <w:rsid w:val="0075741F"/>
    <w:rsid w:val="00757439"/>
    <w:rsid w:val="00760090"/>
    <w:rsid w:val="00760138"/>
    <w:rsid w:val="007602E7"/>
    <w:rsid w:val="007607E8"/>
    <w:rsid w:val="00763D6F"/>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1BB"/>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4EF1"/>
    <w:rsid w:val="007953C3"/>
    <w:rsid w:val="00795C02"/>
    <w:rsid w:val="00796843"/>
    <w:rsid w:val="007969C1"/>
    <w:rsid w:val="00797302"/>
    <w:rsid w:val="00797831"/>
    <w:rsid w:val="00797938"/>
    <w:rsid w:val="00797F60"/>
    <w:rsid w:val="007A0455"/>
    <w:rsid w:val="007A0E74"/>
    <w:rsid w:val="007A2929"/>
    <w:rsid w:val="007A30D8"/>
    <w:rsid w:val="007A33E4"/>
    <w:rsid w:val="007A4556"/>
    <w:rsid w:val="007A4EBA"/>
    <w:rsid w:val="007A55F5"/>
    <w:rsid w:val="007A5871"/>
    <w:rsid w:val="007A5C7F"/>
    <w:rsid w:val="007A608C"/>
    <w:rsid w:val="007A618D"/>
    <w:rsid w:val="007A69E2"/>
    <w:rsid w:val="007A6B35"/>
    <w:rsid w:val="007A6BF4"/>
    <w:rsid w:val="007A731E"/>
    <w:rsid w:val="007A757A"/>
    <w:rsid w:val="007A7F84"/>
    <w:rsid w:val="007B04C7"/>
    <w:rsid w:val="007B09A7"/>
    <w:rsid w:val="007B149A"/>
    <w:rsid w:val="007B1948"/>
    <w:rsid w:val="007B234B"/>
    <w:rsid w:val="007B2919"/>
    <w:rsid w:val="007B2F15"/>
    <w:rsid w:val="007B2F17"/>
    <w:rsid w:val="007B4343"/>
    <w:rsid w:val="007B4BA6"/>
    <w:rsid w:val="007B4DE4"/>
    <w:rsid w:val="007B5C71"/>
    <w:rsid w:val="007B5D8A"/>
    <w:rsid w:val="007B62D6"/>
    <w:rsid w:val="007B6447"/>
    <w:rsid w:val="007B680A"/>
    <w:rsid w:val="007B758A"/>
    <w:rsid w:val="007B7754"/>
    <w:rsid w:val="007C1039"/>
    <w:rsid w:val="007C1265"/>
    <w:rsid w:val="007C228A"/>
    <w:rsid w:val="007C2BA5"/>
    <w:rsid w:val="007C3B52"/>
    <w:rsid w:val="007C4787"/>
    <w:rsid w:val="007C61EB"/>
    <w:rsid w:val="007C661D"/>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907"/>
    <w:rsid w:val="007D5B73"/>
    <w:rsid w:val="007D5E8F"/>
    <w:rsid w:val="007D6F76"/>
    <w:rsid w:val="007D72D9"/>
    <w:rsid w:val="007D7458"/>
    <w:rsid w:val="007D7696"/>
    <w:rsid w:val="007D7D42"/>
    <w:rsid w:val="007E0B41"/>
    <w:rsid w:val="007E0B91"/>
    <w:rsid w:val="007E0F7C"/>
    <w:rsid w:val="007E1A3C"/>
    <w:rsid w:val="007E1C3F"/>
    <w:rsid w:val="007E2120"/>
    <w:rsid w:val="007E2681"/>
    <w:rsid w:val="007E2E11"/>
    <w:rsid w:val="007E300A"/>
    <w:rsid w:val="007E4509"/>
    <w:rsid w:val="007E4923"/>
    <w:rsid w:val="007E4928"/>
    <w:rsid w:val="007E49C1"/>
    <w:rsid w:val="007E4B7A"/>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3C42"/>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5A0"/>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0C0A"/>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2AE"/>
    <w:rsid w:val="0083137F"/>
    <w:rsid w:val="00831665"/>
    <w:rsid w:val="00831A56"/>
    <w:rsid w:val="00832032"/>
    <w:rsid w:val="00832E57"/>
    <w:rsid w:val="008335DF"/>
    <w:rsid w:val="00833D82"/>
    <w:rsid w:val="0083665A"/>
    <w:rsid w:val="00836817"/>
    <w:rsid w:val="0083686E"/>
    <w:rsid w:val="00840D9F"/>
    <w:rsid w:val="00841F59"/>
    <w:rsid w:val="0084264E"/>
    <w:rsid w:val="0084331F"/>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77"/>
    <w:rsid w:val="00853299"/>
    <w:rsid w:val="008533F5"/>
    <w:rsid w:val="00853AF8"/>
    <w:rsid w:val="00853C9A"/>
    <w:rsid w:val="00854D2E"/>
    <w:rsid w:val="0085570D"/>
    <w:rsid w:val="00855732"/>
    <w:rsid w:val="00855BB1"/>
    <w:rsid w:val="0085644A"/>
    <w:rsid w:val="008564E5"/>
    <w:rsid w:val="008575B3"/>
    <w:rsid w:val="00857BB9"/>
    <w:rsid w:val="008602EF"/>
    <w:rsid w:val="0086064C"/>
    <w:rsid w:val="00860806"/>
    <w:rsid w:val="0086130A"/>
    <w:rsid w:val="00862121"/>
    <w:rsid w:val="008626FD"/>
    <w:rsid w:val="00862747"/>
    <w:rsid w:val="008628B1"/>
    <w:rsid w:val="00862FE1"/>
    <w:rsid w:val="00863C0B"/>
    <w:rsid w:val="00863ECC"/>
    <w:rsid w:val="008651F5"/>
    <w:rsid w:val="00865632"/>
    <w:rsid w:val="0086593D"/>
    <w:rsid w:val="00865B26"/>
    <w:rsid w:val="0086695F"/>
    <w:rsid w:val="00867441"/>
    <w:rsid w:val="0086784F"/>
    <w:rsid w:val="00867AFF"/>
    <w:rsid w:val="00871253"/>
    <w:rsid w:val="00871323"/>
    <w:rsid w:val="00871999"/>
    <w:rsid w:val="008723A0"/>
    <w:rsid w:val="008723CC"/>
    <w:rsid w:val="00872EF0"/>
    <w:rsid w:val="00873330"/>
    <w:rsid w:val="008755BC"/>
    <w:rsid w:val="00876064"/>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5FC1"/>
    <w:rsid w:val="008963AF"/>
    <w:rsid w:val="00897BC2"/>
    <w:rsid w:val="008A0561"/>
    <w:rsid w:val="008A0942"/>
    <w:rsid w:val="008A10F3"/>
    <w:rsid w:val="008A24A9"/>
    <w:rsid w:val="008A2587"/>
    <w:rsid w:val="008A3AB2"/>
    <w:rsid w:val="008A42B1"/>
    <w:rsid w:val="008A463E"/>
    <w:rsid w:val="008A5349"/>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0DD"/>
    <w:rsid w:val="008B520F"/>
    <w:rsid w:val="008B57A8"/>
    <w:rsid w:val="008B5A9C"/>
    <w:rsid w:val="008B6242"/>
    <w:rsid w:val="008B6A3B"/>
    <w:rsid w:val="008B6AA4"/>
    <w:rsid w:val="008B6EBC"/>
    <w:rsid w:val="008B6FEB"/>
    <w:rsid w:val="008B77A1"/>
    <w:rsid w:val="008B7E5A"/>
    <w:rsid w:val="008C0173"/>
    <w:rsid w:val="008C0ABE"/>
    <w:rsid w:val="008C13C2"/>
    <w:rsid w:val="008C1441"/>
    <w:rsid w:val="008C2013"/>
    <w:rsid w:val="008C2B4D"/>
    <w:rsid w:val="008C3302"/>
    <w:rsid w:val="008C3362"/>
    <w:rsid w:val="008C3C26"/>
    <w:rsid w:val="008C4661"/>
    <w:rsid w:val="008C4671"/>
    <w:rsid w:val="008C4AB3"/>
    <w:rsid w:val="008C5261"/>
    <w:rsid w:val="008C544B"/>
    <w:rsid w:val="008C5ABC"/>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8A0"/>
    <w:rsid w:val="008F4D76"/>
    <w:rsid w:val="008F4DA1"/>
    <w:rsid w:val="008F4F16"/>
    <w:rsid w:val="008F6410"/>
    <w:rsid w:val="008F65BC"/>
    <w:rsid w:val="008F6DF5"/>
    <w:rsid w:val="00901F1E"/>
    <w:rsid w:val="009026B3"/>
    <w:rsid w:val="009027A8"/>
    <w:rsid w:val="009029F3"/>
    <w:rsid w:val="00903078"/>
    <w:rsid w:val="00903CE0"/>
    <w:rsid w:val="00903DD6"/>
    <w:rsid w:val="00903F3F"/>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2A51"/>
    <w:rsid w:val="00912DEB"/>
    <w:rsid w:val="00913346"/>
    <w:rsid w:val="00913364"/>
    <w:rsid w:val="009133F7"/>
    <w:rsid w:val="00913D41"/>
    <w:rsid w:val="009157EA"/>
    <w:rsid w:val="009163B8"/>
    <w:rsid w:val="00916AA2"/>
    <w:rsid w:val="0091720C"/>
    <w:rsid w:val="00917AC4"/>
    <w:rsid w:val="00920C91"/>
    <w:rsid w:val="00922B4F"/>
    <w:rsid w:val="009235BE"/>
    <w:rsid w:val="0092378D"/>
    <w:rsid w:val="00923CD8"/>
    <w:rsid w:val="009250BF"/>
    <w:rsid w:val="0092598E"/>
    <w:rsid w:val="00926107"/>
    <w:rsid w:val="00926BAE"/>
    <w:rsid w:val="00926D50"/>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3E5"/>
    <w:rsid w:val="009378D8"/>
    <w:rsid w:val="00937B62"/>
    <w:rsid w:val="00940299"/>
    <w:rsid w:val="00941655"/>
    <w:rsid w:val="00941DCB"/>
    <w:rsid w:val="00942D77"/>
    <w:rsid w:val="009436CE"/>
    <w:rsid w:val="009436F5"/>
    <w:rsid w:val="00945B94"/>
    <w:rsid w:val="00946776"/>
    <w:rsid w:val="00946B03"/>
    <w:rsid w:val="0094720F"/>
    <w:rsid w:val="00950386"/>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63D5"/>
    <w:rsid w:val="009676E0"/>
    <w:rsid w:val="00970C06"/>
    <w:rsid w:val="009710EF"/>
    <w:rsid w:val="009717C3"/>
    <w:rsid w:val="00971D26"/>
    <w:rsid w:val="00971D96"/>
    <w:rsid w:val="00972232"/>
    <w:rsid w:val="009723D8"/>
    <w:rsid w:val="00972771"/>
    <w:rsid w:val="00972B7C"/>
    <w:rsid w:val="00975771"/>
    <w:rsid w:val="00975B9E"/>
    <w:rsid w:val="00975F40"/>
    <w:rsid w:val="00977047"/>
    <w:rsid w:val="009770FD"/>
    <w:rsid w:val="009778FA"/>
    <w:rsid w:val="0098091B"/>
    <w:rsid w:val="00981DFD"/>
    <w:rsid w:val="00981F3A"/>
    <w:rsid w:val="00982303"/>
    <w:rsid w:val="009826C4"/>
    <w:rsid w:val="0098429F"/>
    <w:rsid w:val="00984B0F"/>
    <w:rsid w:val="009855F6"/>
    <w:rsid w:val="00985C62"/>
    <w:rsid w:val="009905DD"/>
    <w:rsid w:val="00991956"/>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646"/>
    <w:rsid w:val="009A4E3B"/>
    <w:rsid w:val="009A52F6"/>
    <w:rsid w:val="009A5621"/>
    <w:rsid w:val="009A5B4E"/>
    <w:rsid w:val="009A626F"/>
    <w:rsid w:val="009A6285"/>
    <w:rsid w:val="009A6D84"/>
    <w:rsid w:val="009A790B"/>
    <w:rsid w:val="009A7C41"/>
    <w:rsid w:val="009B0D87"/>
    <w:rsid w:val="009B103B"/>
    <w:rsid w:val="009B1C30"/>
    <w:rsid w:val="009B29AF"/>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6B6F"/>
    <w:rsid w:val="009C7CCF"/>
    <w:rsid w:val="009D058B"/>
    <w:rsid w:val="009D09E8"/>
    <w:rsid w:val="009D0BA5"/>
    <w:rsid w:val="009D1645"/>
    <w:rsid w:val="009D199C"/>
    <w:rsid w:val="009D2789"/>
    <w:rsid w:val="009D2843"/>
    <w:rsid w:val="009D301A"/>
    <w:rsid w:val="009D34D7"/>
    <w:rsid w:val="009D3E8F"/>
    <w:rsid w:val="009D4802"/>
    <w:rsid w:val="009D5427"/>
    <w:rsid w:val="009D5986"/>
    <w:rsid w:val="009D6F03"/>
    <w:rsid w:val="009D7076"/>
    <w:rsid w:val="009D7FFC"/>
    <w:rsid w:val="009E042A"/>
    <w:rsid w:val="009E05F7"/>
    <w:rsid w:val="009E08D8"/>
    <w:rsid w:val="009E0C60"/>
    <w:rsid w:val="009E0D56"/>
    <w:rsid w:val="009E248A"/>
    <w:rsid w:val="009E24DA"/>
    <w:rsid w:val="009E263A"/>
    <w:rsid w:val="009E340D"/>
    <w:rsid w:val="009E39FD"/>
    <w:rsid w:val="009E4402"/>
    <w:rsid w:val="009E4768"/>
    <w:rsid w:val="009E49FB"/>
    <w:rsid w:val="009E53A3"/>
    <w:rsid w:val="009E5B7C"/>
    <w:rsid w:val="009E6CEE"/>
    <w:rsid w:val="009E708D"/>
    <w:rsid w:val="009E76CE"/>
    <w:rsid w:val="009F08DE"/>
    <w:rsid w:val="009F0917"/>
    <w:rsid w:val="009F097B"/>
    <w:rsid w:val="009F0BD0"/>
    <w:rsid w:val="009F175D"/>
    <w:rsid w:val="009F198A"/>
    <w:rsid w:val="009F1CD8"/>
    <w:rsid w:val="009F3C74"/>
    <w:rsid w:val="009F3F41"/>
    <w:rsid w:val="009F4627"/>
    <w:rsid w:val="009F4916"/>
    <w:rsid w:val="009F503B"/>
    <w:rsid w:val="009F5538"/>
    <w:rsid w:val="009F643B"/>
    <w:rsid w:val="009F6A57"/>
    <w:rsid w:val="009F6D2E"/>
    <w:rsid w:val="009F7454"/>
    <w:rsid w:val="00A016A4"/>
    <w:rsid w:val="00A03170"/>
    <w:rsid w:val="00A032D9"/>
    <w:rsid w:val="00A03539"/>
    <w:rsid w:val="00A03C16"/>
    <w:rsid w:val="00A041AC"/>
    <w:rsid w:val="00A04E93"/>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CE4"/>
    <w:rsid w:val="00A24F0A"/>
    <w:rsid w:val="00A251C7"/>
    <w:rsid w:val="00A256E4"/>
    <w:rsid w:val="00A25A32"/>
    <w:rsid w:val="00A26082"/>
    <w:rsid w:val="00A26B61"/>
    <w:rsid w:val="00A278C8"/>
    <w:rsid w:val="00A27D58"/>
    <w:rsid w:val="00A30041"/>
    <w:rsid w:val="00A30238"/>
    <w:rsid w:val="00A30C9E"/>
    <w:rsid w:val="00A31982"/>
    <w:rsid w:val="00A33D2E"/>
    <w:rsid w:val="00A3425D"/>
    <w:rsid w:val="00A34D18"/>
    <w:rsid w:val="00A361FE"/>
    <w:rsid w:val="00A367D2"/>
    <w:rsid w:val="00A36A08"/>
    <w:rsid w:val="00A403B5"/>
    <w:rsid w:val="00A409E2"/>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1061"/>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8B7"/>
    <w:rsid w:val="00A80B7E"/>
    <w:rsid w:val="00A816A4"/>
    <w:rsid w:val="00A8217C"/>
    <w:rsid w:val="00A8292D"/>
    <w:rsid w:val="00A830F2"/>
    <w:rsid w:val="00A8343F"/>
    <w:rsid w:val="00A83805"/>
    <w:rsid w:val="00A83AD2"/>
    <w:rsid w:val="00A83BEE"/>
    <w:rsid w:val="00A83D13"/>
    <w:rsid w:val="00A84369"/>
    <w:rsid w:val="00A8515F"/>
    <w:rsid w:val="00A8565F"/>
    <w:rsid w:val="00A863CD"/>
    <w:rsid w:val="00A87A5A"/>
    <w:rsid w:val="00A87BBF"/>
    <w:rsid w:val="00A9017E"/>
    <w:rsid w:val="00A90C3B"/>
    <w:rsid w:val="00A9121D"/>
    <w:rsid w:val="00A91A6F"/>
    <w:rsid w:val="00A92AD9"/>
    <w:rsid w:val="00A94244"/>
    <w:rsid w:val="00A94D18"/>
    <w:rsid w:val="00A94D68"/>
    <w:rsid w:val="00A951C9"/>
    <w:rsid w:val="00A95473"/>
    <w:rsid w:val="00A95A37"/>
    <w:rsid w:val="00A95A73"/>
    <w:rsid w:val="00A9616E"/>
    <w:rsid w:val="00A9760B"/>
    <w:rsid w:val="00AA02B7"/>
    <w:rsid w:val="00AA0E52"/>
    <w:rsid w:val="00AA1523"/>
    <w:rsid w:val="00AA15F3"/>
    <w:rsid w:val="00AA1D8B"/>
    <w:rsid w:val="00AA2527"/>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539"/>
    <w:rsid w:val="00AB17B6"/>
    <w:rsid w:val="00AB21DF"/>
    <w:rsid w:val="00AB2C1A"/>
    <w:rsid w:val="00AB2F67"/>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97A"/>
    <w:rsid w:val="00AC3C2D"/>
    <w:rsid w:val="00AC5709"/>
    <w:rsid w:val="00AC5C62"/>
    <w:rsid w:val="00AC60FE"/>
    <w:rsid w:val="00AC6CDE"/>
    <w:rsid w:val="00AC6E9B"/>
    <w:rsid w:val="00AC7018"/>
    <w:rsid w:val="00AC7315"/>
    <w:rsid w:val="00AD02B9"/>
    <w:rsid w:val="00AD05CE"/>
    <w:rsid w:val="00AD2E5B"/>
    <w:rsid w:val="00AD3152"/>
    <w:rsid w:val="00AD33D0"/>
    <w:rsid w:val="00AD4F56"/>
    <w:rsid w:val="00AD5696"/>
    <w:rsid w:val="00AD5BEB"/>
    <w:rsid w:val="00AD5D48"/>
    <w:rsid w:val="00AD782F"/>
    <w:rsid w:val="00AE0496"/>
    <w:rsid w:val="00AE14E6"/>
    <w:rsid w:val="00AE188C"/>
    <w:rsid w:val="00AE1901"/>
    <w:rsid w:val="00AE19E3"/>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88B"/>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52E"/>
    <w:rsid w:val="00B13DD0"/>
    <w:rsid w:val="00B13DE0"/>
    <w:rsid w:val="00B14261"/>
    <w:rsid w:val="00B14372"/>
    <w:rsid w:val="00B143D8"/>
    <w:rsid w:val="00B14DE2"/>
    <w:rsid w:val="00B15CD5"/>
    <w:rsid w:val="00B16BFC"/>
    <w:rsid w:val="00B16FB2"/>
    <w:rsid w:val="00B20D35"/>
    <w:rsid w:val="00B213E7"/>
    <w:rsid w:val="00B23367"/>
    <w:rsid w:val="00B234AA"/>
    <w:rsid w:val="00B23617"/>
    <w:rsid w:val="00B23EA0"/>
    <w:rsid w:val="00B243C1"/>
    <w:rsid w:val="00B244B3"/>
    <w:rsid w:val="00B25183"/>
    <w:rsid w:val="00B26C7D"/>
    <w:rsid w:val="00B303B8"/>
    <w:rsid w:val="00B30566"/>
    <w:rsid w:val="00B305E4"/>
    <w:rsid w:val="00B30645"/>
    <w:rsid w:val="00B309D1"/>
    <w:rsid w:val="00B315EB"/>
    <w:rsid w:val="00B316A6"/>
    <w:rsid w:val="00B319E7"/>
    <w:rsid w:val="00B3214E"/>
    <w:rsid w:val="00B341B1"/>
    <w:rsid w:val="00B344E0"/>
    <w:rsid w:val="00B34839"/>
    <w:rsid w:val="00B35271"/>
    <w:rsid w:val="00B35276"/>
    <w:rsid w:val="00B353F7"/>
    <w:rsid w:val="00B35FEA"/>
    <w:rsid w:val="00B36D27"/>
    <w:rsid w:val="00B37751"/>
    <w:rsid w:val="00B37758"/>
    <w:rsid w:val="00B377EB"/>
    <w:rsid w:val="00B37CC8"/>
    <w:rsid w:val="00B419EB"/>
    <w:rsid w:val="00B422C8"/>
    <w:rsid w:val="00B427AC"/>
    <w:rsid w:val="00B427E1"/>
    <w:rsid w:val="00B431FA"/>
    <w:rsid w:val="00B433C3"/>
    <w:rsid w:val="00B43A5B"/>
    <w:rsid w:val="00B449AA"/>
    <w:rsid w:val="00B44CA2"/>
    <w:rsid w:val="00B450B2"/>
    <w:rsid w:val="00B45866"/>
    <w:rsid w:val="00B45D7D"/>
    <w:rsid w:val="00B461C8"/>
    <w:rsid w:val="00B46BDC"/>
    <w:rsid w:val="00B47B4F"/>
    <w:rsid w:val="00B47EAF"/>
    <w:rsid w:val="00B47FD7"/>
    <w:rsid w:val="00B51A53"/>
    <w:rsid w:val="00B5252E"/>
    <w:rsid w:val="00B537BE"/>
    <w:rsid w:val="00B5388B"/>
    <w:rsid w:val="00B545C0"/>
    <w:rsid w:val="00B54A53"/>
    <w:rsid w:val="00B54DCE"/>
    <w:rsid w:val="00B54DE0"/>
    <w:rsid w:val="00B55893"/>
    <w:rsid w:val="00B559BB"/>
    <w:rsid w:val="00B56B8B"/>
    <w:rsid w:val="00B571FB"/>
    <w:rsid w:val="00B60409"/>
    <w:rsid w:val="00B60A89"/>
    <w:rsid w:val="00B61827"/>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D7E"/>
    <w:rsid w:val="00B72F45"/>
    <w:rsid w:val="00B73B20"/>
    <w:rsid w:val="00B752B6"/>
    <w:rsid w:val="00B76547"/>
    <w:rsid w:val="00B7695A"/>
    <w:rsid w:val="00B76E35"/>
    <w:rsid w:val="00B77461"/>
    <w:rsid w:val="00B77B67"/>
    <w:rsid w:val="00B77C5F"/>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97E87"/>
    <w:rsid w:val="00BA139C"/>
    <w:rsid w:val="00BA1E09"/>
    <w:rsid w:val="00BA1E0E"/>
    <w:rsid w:val="00BA1F75"/>
    <w:rsid w:val="00BA3082"/>
    <w:rsid w:val="00BA3F34"/>
    <w:rsid w:val="00BA4621"/>
    <w:rsid w:val="00BA4BBD"/>
    <w:rsid w:val="00BA4E07"/>
    <w:rsid w:val="00BA4FE2"/>
    <w:rsid w:val="00BA518F"/>
    <w:rsid w:val="00BA57BF"/>
    <w:rsid w:val="00BA5A9F"/>
    <w:rsid w:val="00BA5F62"/>
    <w:rsid w:val="00BA6F27"/>
    <w:rsid w:val="00BA7347"/>
    <w:rsid w:val="00BA7C51"/>
    <w:rsid w:val="00BB0BA4"/>
    <w:rsid w:val="00BB1718"/>
    <w:rsid w:val="00BB1BD9"/>
    <w:rsid w:val="00BB1F82"/>
    <w:rsid w:val="00BB28FC"/>
    <w:rsid w:val="00BB2FFD"/>
    <w:rsid w:val="00BB4BE6"/>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4A84"/>
    <w:rsid w:val="00BC52F2"/>
    <w:rsid w:val="00BC62CD"/>
    <w:rsid w:val="00BC62DF"/>
    <w:rsid w:val="00BC6ADD"/>
    <w:rsid w:val="00BC6D1E"/>
    <w:rsid w:val="00BC7E68"/>
    <w:rsid w:val="00BD0449"/>
    <w:rsid w:val="00BD08CD"/>
    <w:rsid w:val="00BD0F99"/>
    <w:rsid w:val="00BD1373"/>
    <w:rsid w:val="00BD1A3C"/>
    <w:rsid w:val="00BD3572"/>
    <w:rsid w:val="00BD387C"/>
    <w:rsid w:val="00BD3C16"/>
    <w:rsid w:val="00BD3CDA"/>
    <w:rsid w:val="00BD3ED7"/>
    <w:rsid w:val="00BD41F7"/>
    <w:rsid w:val="00BD4869"/>
    <w:rsid w:val="00BD4FE1"/>
    <w:rsid w:val="00BD538B"/>
    <w:rsid w:val="00BD5541"/>
    <w:rsid w:val="00BD5C98"/>
    <w:rsid w:val="00BD7335"/>
    <w:rsid w:val="00BE0C48"/>
    <w:rsid w:val="00BE0E9B"/>
    <w:rsid w:val="00BE137C"/>
    <w:rsid w:val="00BE1E5D"/>
    <w:rsid w:val="00BE1F83"/>
    <w:rsid w:val="00BE2057"/>
    <w:rsid w:val="00BE2493"/>
    <w:rsid w:val="00BE2A45"/>
    <w:rsid w:val="00BE3113"/>
    <w:rsid w:val="00BE3D1E"/>
    <w:rsid w:val="00BE481C"/>
    <w:rsid w:val="00BE48BE"/>
    <w:rsid w:val="00BE5224"/>
    <w:rsid w:val="00BE5CD4"/>
    <w:rsid w:val="00BE5F45"/>
    <w:rsid w:val="00BE6918"/>
    <w:rsid w:val="00BE7195"/>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5EAB"/>
    <w:rsid w:val="00BF65AA"/>
    <w:rsid w:val="00BF67EF"/>
    <w:rsid w:val="00BF6E5C"/>
    <w:rsid w:val="00BF70DB"/>
    <w:rsid w:val="00BF7F17"/>
    <w:rsid w:val="00C00A3F"/>
    <w:rsid w:val="00C013C6"/>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07D6C"/>
    <w:rsid w:val="00C103E7"/>
    <w:rsid w:val="00C114E4"/>
    <w:rsid w:val="00C11BDA"/>
    <w:rsid w:val="00C11CDB"/>
    <w:rsid w:val="00C12421"/>
    <w:rsid w:val="00C12A10"/>
    <w:rsid w:val="00C12F5B"/>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640"/>
    <w:rsid w:val="00C37B27"/>
    <w:rsid w:val="00C402B8"/>
    <w:rsid w:val="00C40612"/>
    <w:rsid w:val="00C41020"/>
    <w:rsid w:val="00C421E7"/>
    <w:rsid w:val="00C42C69"/>
    <w:rsid w:val="00C42ED1"/>
    <w:rsid w:val="00C43C5B"/>
    <w:rsid w:val="00C444BB"/>
    <w:rsid w:val="00C45784"/>
    <w:rsid w:val="00C45D5B"/>
    <w:rsid w:val="00C460D3"/>
    <w:rsid w:val="00C4725B"/>
    <w:rsid w:val="00C477D1"/>
    <w:rsid w:val="00C47A98"/>
    <w:rsid w:val="00C5025E"/>
    <w:rsid w:val="00C507A2"/>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7A"/>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76EF1"/>
    <w:rsid w:val="00C77D01"/>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0461"/>
    <w:rsid w:val="00C9151E"/>
    <w:rsid w:val="00C91BD7"/>
    <w:rsid w:val="00C91DCF"/>
    <w:rsid w:val="00C9225C"/>
    <w:rsid w:val="00C92300"/>
    <w:rsid w:val="00C925E3"/>
    <w:rsid w:val="00C92888"/>
    <w:rsid w:val="00C944B3"/>
    <w:rsid w:val="00C95804"/>
    <w:rsid w:val="00C959B6"/>
    <w:rsid w:val="00C95CB6"/>
    <w:rsid w:val="00CA0117"/>
    <w:rsid w:val="00CA058C"/>
    <w:rsid w:val="00CA353C"/>
    <w:rsid w:val="00CA37AF"/>
    <w:rsid w:val="00CA37C0"/>
    <w:rsid w:val="00CA38F3"/>
    <w:rsid w:val="00CA3CEC"/>
    <w:rsid w:val="00CA4E8A"/>
    <w:rsid w:val="00CA54A5"/>
    <w:rsid w:val="00CA57D6"/>
    <w:rsid w:val="00CA7591"/>
    <w:rsid w:val="00CB0679"/>
    <w:rsid w:val="00CB0E5E"/>
    <w:rsid w:val="00CB176A"/>
    <w:rsid w:val="00CB1D81"/>
    <w:rsid w:val="00CB32A4"/>
    <w:rsid w:val="00CB3557"/>
    <w:rsid w:val="00CB367A"/>
    <w:rsid w:val="00CB41CF"/>
    <w:rsid w:val="00CB45D1"/>
    <w:rsid w:val="00CB5F00"/>
    <w:rsid w:val="00CB67B5"/>
    <w:rsid w:val="00CB70BA"/>
    <w:rsid w:val="00CC0064"/>
    <w:rsid w:val="00CC061C"/>
    <w:rsid w:val="00CC0756"/>
    <w:rsid w:val="00CC0BEA"/>
    <w:rsid w:val="00CC0C44"/>
    <w:rsid w:val="00CC1B19"/>
    <w:rsid w:val="00CC2194"/>
    <w:rsid w:val="00CC229C"/>
    <w:rsid w:val="00CC2918"/>
    <w:rsid w:val="00CC2C57"/>
    <w:rsid w:val="00CC32B1"/>
    <w:rsid w:val="00CC3D14"/>
    <w:rsid w:val="00CC3FF6"/>
    <w:rsid w:val="00CC4B85"/>
    <w:rsid w:val="00CC51F8"/>
    <w:rsid w:val="00CC59DE"/>
    <w:rsid w:val="00CC6094"/>
    <w:rsid w:val="00CC7324"/>
    <w:rsid w:val="00CC7B3F"/>
    <w:rsid w:val="00CC7EA3"/>
    <w:rsid w:val="00CD063F"/>
    <w:rsid w:val="00CD098A"/>
    <w:rsid w:val="00CD0ED5"/>
    <w:rsid w:val="00CD1B7B"/>
    <w:rsid w:val="00CD28C8"/>
    <w:rsid w:val="00CD2A63"/>
    <w:rsid w:val="00CD2C76"/>
    <w:rsid w:val="00CD30EE"/>
    <w:rsid w:val="00CD3493"/>
    <w:rsid w:val="00CD3DC2"/>
    <w:rsid w:val="00CD4B8A"/>
    <w:rsid w:val="00CD4DB7"/>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351F"/>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31E"/>
    <w:rsid w:val="00CF5EBA"/>
    <w:rsid w:val="00CF6251"/>
    <w:rsid w:val="00CF6D97"/>
    <w:rsid w:val="00D0138C"/>
    <w:rsid w:val="00D01C7E"/>
    <w:rsid w:val="00D032C9"/>
    <w:rsid w:val="00D034EF"/>
    <w:rsid w:val="00D03608"/>
    <w:rsid w:val="00D03B87"/>
    <w:rsid w:val="00D0417B"/>
    <w:rsid w:val="00D05276"/>
    <w:rsid w:val="00D0536C"/>
    <w:rsid w:val="00D05869"/>
    <w:rsid w:val="00D073CB"/>
    <w:rsid w:val="00D0741E"/>
    <w:rsid w:val="00D07679"/>
    <w:rsid w:val="00D07886"/>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6A6"/>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6DA"/>
    <w:rsid w:val="00D2494D"/>
    <w:rsid w:val="00D26A01"/>
    <w:rsid w:val="00D271FB"/>
    <w:rsid w:val="00D27A6C"/>
    <w:rsid w:val="00D27BBC"/>
    <w:rsid w:val="00D3034E"/>
    <w:rsid w:val="00D305C5"/>
    <w:rsid w:val="00D30FD0"/>
    <w:rsid w:val="00D3118B"/>
    <w:rsid w:val="00D311C4"/>
    <w:rsid w:val="00D311FB"/>
    <w:rsid w:val="00D32B3D"/>
    <w:rsid w:val="00D33147"/>
    <w:rsid w:val="00D336A7"/>
    <w:rsid w:val="00D33AEB"/>
    <w:rsid w:val="00D33FF7"/>
    <w:rsid w:val="00D34A12"/>
    <w:rsid w:val="00D35323"/>
    <w:rsid w:val="00D35A16"/>
    <w:rsid w:val="00D35B81"/>
    <w:rsid w:val="00D367A0"/>
    <w:rsid w:val="00D36A7B"/>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5143"/>
    <w:rsid w:val="00D56687"/>
    <w:rsid w:val="00D56AD3"/>
    <w:rsid w:val="00D57C76"/>
    <w:rsid w:val="00D603C0"/>
    <w:rsid w:val="00D603F4"/>
    <w:rsid w:val="00D61787"/>
    <w:rsid w:val="00D61DB3"/>
    <w:rsid w:val="00D61DF3"/>
    <w:rsid w:val="00D62937"/>
    <w:rsid w:val="00D62C58"/>
    <w:rsid w:val="00D62E59"/>
    <w:rsid w:val="00D63038"/>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8C4"/>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166"/>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B46"/>
    <w:rsid w:val="00DA0D8C"/>
    <w:rsid w:val="00DA1314"/>
    <w:rsid w:val="00DA20EC"/>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069"/>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4AE"/>
    <w:rsid w:val="00DC787B"/>
    <w:rsid w:val="00DC7A04"/>
    <w:rsid w:val="00DC7A28"/>
    <w:rsid w:val="00DD01D7"/>
    <w:rsid w:val="00DD0BEC"/>
    <w:rsid w:val="00DD1395"/>
    <w:rsid w:val="00DD24E4"/>
    <w:rsid w:val="00DD2766"/>
    <w:rsid w:val="00DD2964"/>
    <w:rsid w:val="00DD3BF0"/>
    <w:rsid w:val="00DD4D76"/>
    <w:rsid w:val="00DD4DA5"/>
    <w:rsid w:val="00DD4DC3"/>
    <w:rsid w:val="00DD4E15"/>
    <w:rsid w:val="00DD69A8"/>
    <w:rsid w:val="00DD6C7A"/>
    <w:rsid w:val="00DD716E"/>
    <w:rsid w:val="00DE0C61"/>
    <w:rsid w:val="00DE0CC6"/>
    <w:rsid w:val="00DE0FAA"/>
    <w:rsid w:val="00DE1B68"/>
    <w:rsid w:val="00DE279C"/>
    <w:rsid w:val="00DE29FD"/>
    <w:rsid w:val="00DE2B12"/>
    <w:rsid w:val="00DE2FB3"/>
    <w:rsid w:val="00DE3109"/>
    <w:rsid w:val="00DE4748"/>
    <w:rsid w:val="00DE4BB9"/>
    <w:rsid w:val="00DE4DD5"/>
    <w:rsid w:val="00DE5811"/>
    <w:rsid w:val="00DE7F61"/>
    <w:rsid w:val="00DF0325"/>
    <w:rsid w:val="00DF08C3"/>
    <w:rsid w:val="00DF22D0"/>
    <w:rsid w:val="00DF26E3"/>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2F0B"/>
    <w:rsid w:val="00E231FB"/>
    <w:rsid w:val="00E232AA"/>
    <w:rsid w:val="00E23BBF"/>
    <w:rsid w:val="00E23F51"/>
    <w:rsid w:val="00E2424C"/>
    <w:rsid w:val="00E24C13"/>
    <w:rsid w:val="00E251C0"/>
    <w:rsid w:val="00E25451"/>
    <w:rsid w:val="00E25842"/>
    <w:rsid w:val="00E25A1E"/>
    <w:rsid w:val="00E25A25"/>
    <w:rsid w:val="00E26211"/>
    <w:rsid w:val="00E2639C"/>
    <w:rsid w:val="00E26949"/>
    <w:rsid w:val="00E26CD1"/>
    <w:rsid w:val="00E27986"/>
    <w:rsid w:val="00E27E7B"/>
    <w:rsid w:val="00E30840"/>
    <w:rsid w:val="00E312F2"/>
    <w:rsid w:val="00E31536"/>
    <w:rsid w:val="00E31800"/>
    <w:rsid w:val="00E31A3C"/>
    <w:rsid w:val="00E31E2D"/>
    <w:rsid w:val="00E32997"/>
    <w:rsid w:val="00E33299"/>
    <w:rsid w:val="00E348DE"/>
    <w:rsid w:val="00E411BB"/>
    <w:rsid w:val="00E41301"/>
    <w:rsid w:val="00E4184D"/>
    <w:rsid w:val="00E418B7"/>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5DEE"/>
    <w:rsid w:val="00E46550"/>
    <w:rsid w:val="00E501FD"/>
    <w:rsid w:val="00E50A62"/>
    <w:rsid w:val="00E50A66"/>
    <w:rsid w:val="00E50E37"/>
    <w:rsid w:val="00E5129E"/>
    <w:rsid w:val="00E52281"/>
    <w:rsid w:val="00E523A6"/>
    <w:rsid w:val="00E531C4"/>
    <w:rsid w:val="00E538AF"/>
    <w:rsid w:val="00E538EB"/>
    <w:rsid w:val="00E53941"/>
    <w:rsid w:val="00E54100"/>
    <w:rsid w:val="00E549E9"/>
    <w:rsid w:val="00E54A2F"/>
    <w:rsid w:val="00E54BF3"/>
    <w:rsid w:val="00E5556E"/>
    <w:rsid w:val="00E5571E"/>
    <w:rsid w:val="00E55A96"/>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B1E"/>
    <w:rsid w:val="00E70DC6"/>
    <w:rsid w:val="00E714B7"/>
    <w:rsid w:val="00E7259E"/>
    <w:rsid w:val="00E7274E"/>
    <w:rsid w:val="00E728A4"/>
    <w:rsid w:val="00E72B6C"/>
    <w:rsid w:val="00E72CCB"/>
    <w:rsid w:val="00E74706"/>
    <w:rsid w:val="00E74D14"/>
    <w:rsid w:val="00E7505D"/>
    <w:rsid w:val="00E750F2"/>
    <w:rsid w:val="00E754A0"/>
    <w:rsid w:val="00E7592F"/>
    <w:rsid w:val="00E7654F"/>
    <w:rsid w:val="00E76641"/>
    <w:rsid w:val="00E76CAC"/>
    <w:rsid w:val="00E76F08"/>
    <w:rsid w:val="00E77C40"/>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4C22"/>
    <w:rsid w:val="00E959F5"/>
    <w:rsid w:val="00E95ABD"/>
    <w:rsid w:val="00E95FE8"/>
    <w:rsid w:val="00E9648E"/>
    <w:rsid w:val="00E967C8"/>
    <w:rsid w:val="00E96BCF"/>
    <w:rsid w:val="00E96FCC"/>
    <w:rsid w:val="00E9724E"/>
    <w:rsid w:val="00E97EDF"/>
    <w:rsid w:val="00EA0614"/>
    <w:rsid w:val="00EA0A2A"/>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0EBA"/>
    <w:rsid w:val="00EB12AD"/>
    <w:rsid w:val="00EB1E1E"/>
    <w:rsid w:val="00EB2010"/>
    <w:rsid w:val="00EB209E"/>
    <w:rsid w:val="00EB2109"/>
    <w:rsid w:val="00EB283F"/>
    <w:rsid w:val="00EB2BDE"/>
    <w:rsid w:val="00EB2D03"/>
    <w:rsid w:val="00EB2EEE"/>
    <w:rsid w:val="00EB31CD"/>
    <w:rsid w:val="00EB358D"/>
    <w:rsid w:val="00EB3A62"/>
    <w:rsid w:val="00EB467D"/>
    <w:rsid w:val="00EB49BA"/>
    <w:rsid w:val="00EB5580"/>
    <w:rsid w:val="00EB5D0A"/>
    <w:rsid w:val="00EB6F5F"/>
    <w:rsid w:val="00EB7D60"/>
    <w:rsid w:val="00EC0E62"/>
    <w:rsid w:val="00EC16AE"/>
    <w:rsid w:val="00EC1CEA"/>
    <w:rsid w:val="00EC1E71"/>
    <w:rsid w:val="00EC2786"/>
    <w:rsid w:val="00EC3769"/>
    <w:rsid w:val="00EC3F54"/>
    <w:rsid w:val="00EC42D3"/>
    <w:rsid w:val="00EC5079"/>
    <w:rsid w:val="00EC550A"/>
    <w:rsid w:val="00EC568E"/>
    <w:rsid w:val="00EC593A"/>
    <w:rsid w:val="00EC637E"/>
    <w:rsid w:val="00EC7586"/>
    <w:rsid w:val="00EC77A5"/>
    <w:rsid w:val="00ED0CCC"/>
    <w:rsid w:val="00ED0E90"/>
    <w:rsid w:val="00ED114B"/>
    <w:rsid w:val="00ED25E3"/>
    <w:rsid w:val="00ED2958"/>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2E12"/>
    <w:rsid w:val="00EF39DB"/>
    <w:rsid w:val="00EF3DEE"/>
    <w:rsid w:val="00EF449E"/>
    <w:rsid w:val="00EF4802"/>
    <w:rsid w:val="00EF5416"/>
    <w:rsid w:val="00EF5592"/>
    <w:rsid w:val="00EF65C9"/>
    <w:rsid w:val="00EF7524"/>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17D8E"/>
    <w:rsid w:val="00F204E0"/>
    <w:rsid w:val="00F22683"/>
    <w:rsid w:val="00F22E4D"/>
    <w:rsid w:val="00F23893"/>
    <w:rsid w:val="00F24309"/>
    <w:rsid w:val="00F24AB2"/>
    <w:rsid w:val="00F24D5F"/>
    <w:rsid w:val="00F254B0"/>
    <w:rsid w:val="00F25D0E"/>
    <w:rsid w:val="00F26DDC"/>
    <w:rsid w:val="00F26FE2"/>
    <w:rsid w:val="00F27226"/>
    <w:rsid w:val="00F27838"/>
    <w:rsid w:val="00F31044"/>
    <w:rsid w:val="00F336C0"/>
    <w:rsid w:val="00F337D1"/>
    <w:rsid w:val="00F33AEA"/>
    <w:rsid w:val="00F3478D"/>
    <w:rsid w:val="00F34881"/>
    <w:rsid w:val="00F34CF7"/>
    <w:rsid w:val="00F3531D"/>
    <w:rsid w:val="00F35446"/>
    <w:rsid w:val="00F36DB3"/>
    <w:rsid w:val="00F42A1A"/>
    <w:rsid w:val="00F430D1"/>
    <w:rsid w:val="00F43446"/>
    <w:rsid w:val="00F43656"/>
    <w:rsid w:val="00F43B2E"/>
    <w:rsid w:val="00F44357"/>
    <w:rsid w:val="00F44D40"/>
    <w:rsid w:val="00F453AE"/>
    <w:rsid w:val="00F47A11"/>
    <w:rsid w:val="00F50AA2"/>
    <w:rsid w:val="00F517C5"/>
    <w:rsid w:val="00F51A29"/>
    <w:rsid w:val="00F529C2"/>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C03"/>
    <w:rsid w:val="00F61D9C"/>
    <w:rsid w:val="00F62F7D"/>
    <w:rsid w:val="00F63794"/>
    <w:rsid w:val="00F6419F"/>
    <w:rsid w:val="00F64674"/>
    <w:rsid w:val="00F64C76"/>
    <w:rsid w:val="00F65180"/>
    <w:rsid w:val="00F6526B"/>
    <w:rsid w:val="00F652B7"/>
    <w:rsid w:val="00F65DE9"/>
    <w:rsid w:val="00F6610B"/>
    <w:rsid w:val="00F667D4"/>
    <w:rsid w:val="00F66B75"/>
    <w:rsid w:val="00F66BBC"/>
    <w:rsid w:val="00F67A44"/>
    <w:rsid w:val="00F67C52"/>
    <w:rsid w:val="00F703C1"/>
    <w:rsid w:val="00F704D8"/>
    <w:rsid w:val="00F71711"/>
    <w:rsid w:val="00F71975"/>
    <w:rsid w:val="00F71998"/>
    <w:rsid w:val="00F721C8"/>
    <w:rsid w:val="00F73540"/>
    <w:rsid w:val="00F73CD6"/>
    <w:rsid w:val="00F74F80"/>
    <w:rsid w:val="00F74FCF"/>
    <w:rsid w:val="00F75109"/>
    <w:rsid w:val="00F7512A"/>
    <w:rsid w:val="00F7518E"/>
    <w:rsid w:val="00F7587C"/>
    <w:rsid w:val="00F75989"/>
    <w:rsid w:val="00F767FF"/>
    <w:rsid w:val="00F768C4"/>
    <w:rsid w:val="00F77E82"/>
    <w:rsid w:val="00F8073B"/>
    <w:rsid w:val="00F80B33"/>
    <w:rsid w:val="00F80F80"/>
    <w:rsid w:val="00F81ECD"/>
    <w:rsid w:val="00F824EC"/>
    <w:rsid w:val="00F82EC8"/>
    <w:rsid w:val="00F83F80"/>
    <w:rsid w:val="00F8467D"/>
    <w:rsid w:val="00F848E5"/>
    <w:rsid w:val="00F85A36"/>
    <w:rsid w:val="00F85F03"/>
    <w:rsid w:val="00F863BB"/>
    <w:rsid w:val="00F86523"/>
    <w:rsid w:val="00F8785E"/>
    <w:rsid w:val="00F8788F"/>
    <w:rsid w:val="00F87E01"/>
    <w:rsid w:val="00F90928"/>
    <w:rsid w:val="00F90948"/>
    <w:rsid w:val="00F90A71"/>
    <w:rsid w:val="00F91292"/>
    <w:rsid w:val="00F917BB"/>
    <w:rsid w:val="00F929B1"/>
    <w:rsid w:val="00F92EC7"/>
    <w:rsid w:val="00F93110"/>
    <w:rsid w:val="00F93790"/>
    <w:rsid w:val="00F9381C"/>
    <w:rsid w:val="00F94E37"/>
    <w:rsid w:val="00F95EC9"/>
    <w:rsid w:val="00F9624E"/>
    <w:rsid w:val="00F97B81"/>
    <w:rsid w:val="00F97D83"/>
    <w:rsid w:val="00FA0A56"/>
    <w:rsid w:val="00FA0C08"/>
    <w:rsid w:val="00FA0D83"/>
    <w:rsid w:val="00FA0E47"/>
    <w:rsid w:val="00FA1A41"/>
    <w:rsid w:val="00FA29D5"/>
    <w:rsid w:val="00FA2EDA"/>
    <w:rsid w:val="00FA2F25"/>
    <w:rsid w:val="00FA31E1"/>
    <w:rsid w:val="00FA3A64"/>
    <w:rsid w:val="00FA4006"/>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36C1"/>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D0F"/>
    <w:rsid w:val="00FE0F99"/>
    <w:rsid w:val="00FE1B98"/>
    <w:rsid w:val="00FE1C2C"/>
    <w:rsid w:val="00FE1C93"/>
    <w:rsid w:val="00FE1D21"/>
    <w:rsid w:val="00FE3304"/>
    <w:rsid w:val="00FE4667"/>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950771">
      <w:bodyDiv w:val="1"/>
      <w:marLeft w:val="0"/>
      <w:marRight w:val="0"/>
      <w:marTop w:val="0"/>
      <w:marBottom w:val="0"/>
      <w:divBdr>
        <w:top w:val="none" w:sz="0" w:space="0" w:color="auto"/>
        <w:left w:val="none" w:sz="0" w:space="0" w:color="auto"/>
        <w:bottom w:val="none" w:sz="0" w:space="0" w:color="auto"/>
        <w:right w:val="none" w:sz="0" w:space="0" w:color="auto"/>
      </w:divBdr>
    </w:div>
    <w:div w:id="2026318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12465</TotalTime>
  <Pages>33</Pages>
  <Words>14473</Words>
  <Characters>82501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2710</cp:revision>
  <cp:lastPrinted>2023-12-04T20:20:00Z</cp:lastPrinted>
  <dcterms:created xsi:type="dcterms:W3CDTF">2020-10-12T14:12:00Z</dcterms:created>
  <dcterms:modified xsi:type="dcterms:W3CDTF">2024-08-29T02:28:00Z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